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60419FA6" w:rsidR="008A4CF9" w:rsidRDefault="00705D57" w:rsidP="0096785B">
      <w:pPr>
        <w:tabs>
          <w:tab w:val="left" w:pos="9630"/>
        </w:tabs>
        <w:ind w:firstLine="0"/>
        <w:jc w:val="both"/>
        <w:rPr>
          <w:rFonts w:ascii="Arial" w:hAnsi="Arial" w:cs="Arial"/>
          <w:sz w:val="18"/>
        </w:rPr>
      </w:pPr>
      <w:r>
        <w:rPr>
          <w:noProof/>
          <w:lang w:bidi="ar-SA"/>
        </w:rPr>
        <mc:AlternateContent>
          <mc:Choice Requires="wps">
            <w:drawing>
              <wp:anchor distT="0" distB="0" distL="114300" distR="114300" simplePos="0" relativeHeight="251658752" behindDoc="0" locked="0" layoutInCell="1" allowOverlap="1" wp14:anchorId="1191413D" wp14:editId="245EB48F">
                <wp:simplePos x="0" y="0"/>
                <wp:positionH relativeFrom="column">
                  <wp:posOffset>79375</wp:posOffset>
                </wp:positionH>
                <wp:positionV relativeFrom="paragraph">
                  <wp:posOffset>635</wp:posOffset>
                </wp:positionV>
                <wp:extent cx="5172075" cy="1358900"/>
                <wp:effectExtent l="3175" t="635" r="0" b="2540"/>
                <wp:wrapSquare wrapText="bothSides"/>
                <wp:docPr id="2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19BF5B24" w:rsidR="002C11E7" w:rsidRPr="00C522B0" w:rsidRDefault="002C11E7"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" filled="f" stroked="f" strokecolor="#3465a4" strokeweight=".18mm">
                <v:stroke joinstyle="round"/>
                <v:textbox>
                  <w:txbxContent>
                    <w:p w14:paraId="1919E5CA" w14:textId="19BF5B24" w:rsidR="002C11E7" w:rsidRPr="00C522B0" w:rsidRDefault="002C11E7"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v:textbox>
                <w10:wrap type="square"/>
              </v:rect>
            </w:pict>
          </mc:Fallback>
        </mc:AlternateConten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rsidP="0096785B">
      <w:pPr>
        <w:ind w:firstLine="0"/>
        <w:jc w:val="both"/>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29"/>
        <w:gridCol w:w="1071"/>
        <w:gridCol w:w="1716"/>
        <w:gridCol w:w="1572"/>
        <w:gridCol w:w="1856"/>
        <w:gridCol w:w="2620"/>
      </w:tblGrid>
      <w:tr w:rsidR="008309BF"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029DC820" w:rsidR="008F02E5" w:rsidRDefault="008309BF" w:rsidP="0096785B">
            <w:pPr>
              <w:pageBreakBefore/>
              <w:ind w:left="-36" w:firstLine="12"/>
              <w:jc w:val="both"/>
              <w:rPr>
                <w:rStyle w:val="Strong"/>
                <w:rFonts w:ascii="Arial" w:hAnsi="Arial" w:cs="Arial"/>
                <w:color w:val="FFFFFF"/>
              </w:rPr>
            </w:pPr>
            <w:r>
              <w:rPr>
                <w:rStyle w:val="Strong"/>
                <w:rFonts w:ascii="Arial" w:hAnsi="Arial" w:cs="Arial"/>
                <w:color w:val="FFFFFF"/>
              </w:rPr>
              <w:lastRenderedPageBreak/>
              <w:t>PS Number</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96785B">
            <w:pPr>
              <w:ind w:left="-36" w:firstLine="12"/>
              <w:jc w:val="both"/>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96785B">
            <w:pPr>
              <w:ind w:left="-36" w:firstLine="12"/>
              <w:jc w:val="both"/>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96785B">
            <w:pPr>
              <w:ind w:left="-36" w:firstLine="12"/>
              <w:jc w:val="both"/>
              <w:rPr>
                <w:rStyle w:val="Strong"/>
                <w:rFonts w:ascii="Arial" w:hAnsi="Arial" w:cs="Arial"/>
                <w:color w:val="FFFFFF"/>
              </w:rPr>
            </w:pPr>
            <w:r>
              <w:rPr>
                <w:rFonts w:ascii="Arial" w:hAnsi="Arial" w:cs="Arial"/>
                <w:b/>
                <w:bCs/>
                <w:color w:val="FFFFFF"/>
              </w:rPr>
              <w:t>Remarks/Revision Details</w:t>
            </w:r>
          </w:p>
        </w:tc>
      </w:tr>
      <w:tr w:rsidR="008309BF"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2BAD57A" w:rsidR="008F02E5" w:rsidRDefault="008309BF" w:rsidP="0096785B">
            <w:pPr>
              <w:pStyle w:val="TableText"/>
              <w:spacing w:after="0"/>
              <w:ind w:left="-54" w:firstLine="27"/>
              <w:rPr>
                <w:rFonts w:cs="Arial"/>
              </w:rPr>
            </w:pPr>
            <w:r>
              <w:rPr>
                <w:rFonts w:cs="Arial"/>
              </w:rPr>
              <w:t>99002503</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5E4B317C" w:rsidR="008F02E5" w:rsidRDefault="008309BF" w:rsidP="0096785B">
            <w:pPr>
              <w:pStyle w:val="TableText"/>
              <w:spacing w:after="0"/>
              <w:ind w:left="-54" w:hanging="12"/>
            </w:pPr>
            <w:r>
              <w:t>17/12/2020</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50CB5113" w:rsidR="008F02E5" w:rsidRDefault="008309BF" w:rsidP="0096785B">
            <w:pPr>
              <w:pStyle w:val="TableText"/>
              <w:spacing w:after="0"/>
              <w:ind w:left="-54" w:firstLine="5"/>
            </w:pPr>
            <w:r>
              <w:t>Praveen Kumar Chaubey</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14B06A83" w:rsidR="008F02E5" w:rsidRDefault="008309BF" w:rsidP="0096785B">
            <w:pPr>
              <w:pStyle w:val="TableText"/>
              <w:spacing w:after="0"/>
              <w:ind w:left="-54" w:firstLine="46"/>
            </w:pPr>
            <w:r>
              <w:t xml:space="preserve">         -</w:t>
            </w: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4E0FCF32" w:rsidR="008F02E5" w:rsidRDefault="008309BF" w:rsidP="0096785B">
            <w:pPr>
              <w:pStyle w:val="TableText"/>
              <w:spacing w:after="0"/>
              <w:ind w:left="92" w:hanging="34"/>
              <w:rPr>
                <w:rFonts w:cs="Arial"/>
              </w:rPr>
            </w:pPr>
            <w:r>
              <w:rPr>
                <w:rFonts w:cs="Arial"/>
              </w:rPr>
              <w:t xml:space="preserve">CS Raghavendra </w:t>
            </w: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96785B">
            <w:pPr>
              <w:pStyle w:val="TableText"/>
              <w:spacing w:after="0"/>
              <w:ind w:left="-54" w:firstLine="0"/>
              <w:rPr>
                <w:rFonts w:cs="Arial"/>
              </w:rPr>
            </w:pPr>
          </w:p>
        </w:tc>
      </w:tr>
      <w:tr w:rsidR="008309BF"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96785B">
            <w:pPr>
              <w:pStyle w:val="TableText"/>
              <w:spacing w:after="0"/>
              <w:ind w:left="-54"/>
              <w:rPr>
                <w:rFonts w:cs="Arial"/>
              </w:rPr>
            </w:pPr>
          </w:p>
        </w:tc>
      </w:tr>
      <w:tr w:rsidR="008309BF"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96785B">
            <w:pPr>
              <w:pStyle w:val="TableText"/>
              <w:spacing w:after="0"/>
              <w:ind w:left="-54"/>
              <w:rPr>
                <w:rFonts w:cs="Arial"/>
              </w:rPr>
            </w:pPr>
          </w:p>
        </w:tc>
      </w:tr>
      <w:tr w:rsidR="008309BF"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96785B">
            <w:pPr>
              <w:pStyle w:val="TableText"/>
              <w:spacing w:after="0"/>
              <w:ind w:left="-54"/>
              <w:rPr>
                <w:rFonts w:cs="Arial"/>
              </w:rPr>
            </w:pPr>
          </w:p>
        </w:tc>
      </w:tr>
      <w:tr w:rsidR="008309BF"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96785B">
            <w:pPr>
              <w:pStyle w:val="TableText"/>
              <w:spacing w:after="0"/>
              <w:ind w:left="-54"/>
              <w:rPr>
                <w:rFonts w:cs="Arial"/>
              </w:rPr>
            </w:pPr>
          </w:p>
        </w:tc>
      </w:tr>
    </w:tbl>
    <w:p w14:paraId="42410B0F" w14:textId="77777777" w:rsidR="008F02E5" w:rsidRDefault="008F02E5" w:rsidP="0096785B">
      <w:pPr>
        <w:ind w:firstLine="0"/>
        <w:jc w:val="both"/>
        <w:rPr>
          <w:rFonts w:ascii="Arial" w:hAnsi="Arial" w:cs="Arial"/>
          <w:b/>
          <w:bCs/>
          <w:sz w:val="32"/>
          <w:szCs w:val="24"/>
        </w:rPr>
      </w:pPr>
      <w:r>
        <w:rPr>
          <w:rStyle w:val="Strong"/>
          <w:rFonts w:ascii="Arial" w:hAnsi="Arial" w:cs="Arial"/>
          <w:sz w:val="32"/>
        </w:rPr>
        <w:t>Details</w:t>
      </w:r>
    </w:p>
    <w:p w14:paraId="54520927" w14:textId="77777777" w:rsidR="002830E2" w:rsidRDefault="002830E2" w:rsidP="0096785B">
      <w:pPr>
        <w:ind w:firstLine="0"/>
        <w:jc w:val="both"/>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59468773"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rsidP="0096785B">
          <w:pPr>
            <w:pStyle w:val="TOCHeading"/>
            <w:jc w:val="both"/>
          </w:pPr>
          <w:r>
            <w:t>Contents</w:t>
          </w:r>
          <w:bookmarkEnd w:id="4"/>
        </w:p>
        <w:p w14:paraId="40EAAD79" w14:textId="744180BB" w:rsidR="00E210BA" w:rsidRDefault="00F408CD">
          <w:pPr>
            <w:pStyle w:val="TOC1"/>
            <w:tabs>
              <w:tab w:val="right" w:leader="dot" w:pos="10070"/>
            </w:tabs>
            <w:rPr>
              <w:ins w:id="5" w:author="Praveen Kumar Chaubey" w:date="2020-12-21T18:45:00Z"/>
              <w:rFonts w:eastAsiaTheme="minorEastAsia" w:cstheme="minorBidi"/>
              <w:b w:val="0"/>
              <w:bCs w:val="0"/>
              <w:caps w:val="0"/>
              <w:noProof/>
              <w:sz w:val="22"/>
              <w:szCs w:val="22"/>
              <w:lang w:bidi="ar-SA"/>
            </w:rPr>
          </w:pPr>
          <w:r>
            <w:fldChar w:fldCharType="begin"/>
          </w:r>
          <w:r>
            <w:instrText xml:space="preserve"> TOC \o "1-3" \h \z \u </w:instrText>
          </w:r>
          <w:r>
            <w:fldChar w:fldCharType="separate"/>
          </w:r>
          <w:ins w:id="6" w:author="Praveen Kumar Chaubey" w:date="2020-12-21T18:45:00Z">
            <w:r w:rsidR="00E210BA" w:rsidRPr="008F2DCF">
              <w:rPr>
                <w:rStyle w:val="Hyperlink"/>
                <w:noProof/>
              </w:rPr>
              <w:fldChar w:fldCharType="begin"/>
            </w:r>
            <w:r w:rsidR="00E210BA" w:rsidRPr="008F2DCF">
              <w:rPr>
                <w:rStyle w:val="Hyperlink"/>
                <w:noProof/>
              </w:rPr>
              <w:instrText xml:space="preserve"> </w:instrText>
            </w:r>
            <w:r w:rsidR="00E210BA">
              <w:rPr>
                <w:noProof/>
              </w:rPr>
              <w:instrText>HYPERLINK \l "_Toc59468773"</w:instrText>
            </w:r>
            <w:r w:rsidR="00E210BA" w:rsidRPr="008F2DCF">
              <w:rPr>
                <w:rStyle w:val="Hyperlink"/>
                <w:noProof/>
              </w:rPr>
              <w:instrText xml:space="preserve"> </w:instrText>
            </w:r>
            <w:r w:rsidR="00E210BA" w:rsidRPr="008F2DCF">
              <w:rPr>
                <w:rStyle w:val="Hyperlink"/>
                <w:noProof/>
              </w:rPr>
            </w:r>
            <w:r w:rsidR="00E210BA" w:rsidRPr="008F2DCF">
              <w:rPr>
                <w:rStyle w:val="Hyperlink"/>
                <w:noProof/>
              </w:rPr>
              <w:fldChar w:fldCharType="separate"/>
            </w:r>
            <w:r w:rsidR="00E210BA" w:rsidRPr="008F2DCF">
              <w:rPr>
                <w:rStyle w:val="Hyperlink"/>
                <w:noProof/>
              </w:rPr>
              <w:t>Contents</w:t>
            </w:r>
            <w:r w:rsidR="00E210BA">
              <w:rPr>
                <w:noProof/>
                <w:webHidden/>
              </w:rPr>
              <w:tab/>
            </w:r>
            <w:r w:rsidR="00E210BA">
              <w:rPr>
                <w:noProof/>
                <w:webHidden/>
              </w:rPr>
              <w:fldChar w:fldCharType="begin"/>
            </w:r>
            <w:r w:rsidR="00E210BA">
              <w:rPr>
                <w:noProof/>
                <w:webHidden/>
              </w:rPr>
              <w:instrText xml:space="preserve"> PAGEREF _Toc59468773 \h </w:instrText>
            </w:r>
            <w:r w:rsidR="00E210BA">
              <w:rPr>
                <w:noProof/>
                <w:webHidden/>
              </w:rPr>
            </w:r>
          </w:ins>
          <w:r w:rsidR="00E210BA">
            <w:rPr>
              <w:noProof/>
              <w:webHidden/>
            </w:rPr>
            <w:fldChar w:fldCharType="separate"/>
          </w:r>
          <w:ins w:id="7" w:author="Praveen Kumar Chaubey" w:date="2020-12-21T18:45:00Z">
            <w:r w:rsidR="00E210BA">
              <w:rPr>
                <w:noProof/>
                <w:webHidden/>
              </w:rPr>
              <w:t>3</w:t>
            </w:r>
            <w:r w:rsidR="00E210BA">
              <w:rPr>
                <w:noProof/>
                <w:webHidden/>
              </w:rPr>
              <w:fldChar w:fldCharType="end"/>
            </w:r>
            <w:r w:rsidR="00E210BA" w:rsidRPr="008F2DCF">
              <w:rPr>
                <w:rStyle w:val="Hyperlink"/>
                <w:noProof/>
              </w:rPr>
              <w:fldChar w:fldCharType="end"/>
            </w:r>
          </w:ins>
        </w:p>
        <w:p w14:paraId="060DE49C" w14:textId="71326AE5" w:rsidR="00E210BA" w:rsidRDefault="00E210BA">
          <w:pPr>
            <w:pStyle w:val="TOC1"/>
            <w:tabs>
              <w:tab w:val="right" w:leader="dot" w:pos="10070"/>
            </w:tabs>
            <w:rPr>
              <w:ins w:id="8" w:author="Praveen Kumar Chaubey" w:date="2020-12-21T18:45:00Z"/>
              <w:rFonts w:eastAsiaTheme="minorEastAsia" w:cstheme="minorBidi"/>
              <w:b w:val="0"/>
              <w:bCs w:val="0"/>
              <w:caps w:val="0"/>
              <w:noProof/>
              <w:sz w:val="22"/>
              <w:szCs w:val="22"/>
              <w:lang w:bidi="ar-SA"/>
            </w:rPr>
          </w:pPr>
          <w:ins w:id="9"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"_Toc59468774"</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Module/s</w:t>
            </w:r>
            <w:r>
              <w:rPr>
                <w:noProof/>
                <w:webHidden/>
              </w:rPr>
              <w:tab/>
            </w:r>
            <w:r>
              <w:rPr>
                <w:noProof/>
                <w:webHidden/>
              </w:rPr>
              <w:fldChar w:fldCharType="begin"/>
            </w:r>
            <w:r>
              <w:rPr>
                <w:noProof/>
                <w:webHidden/>
              </w:rPr>
              <w:instrText xml:space="preserve"> PAGEREF _Toc59468774 \h </w:instrText>
            </w:r>
            <w:r>
              <w:rPr>
                <w:noProof/>
                <w:webHidden/>
              </w:rPr>
            </w:r>
          </w:ins>
          <w:r>
            <w:rPr>
              <w:noProof/>
              <w:webHidden/>
            </w:rPr>
            <w:fldChar w:fldCharType="separate"/>
          </w:r>
          <w:ins w:id="10" w:author="Praveen Kumar Chaubey" w:date="2020-12-21T18:45:00Z">
            <w:r>
              <w:rPr>
                <w:noProof/>
                <w:webHidden/>
              </w:rPr>
              <w:t>5</w:t>
            </w:r>
            <w:r>
              <w:rPr>
                <w:noProof/>
                <w:webHidden/>
              </w:rPr>
              <w:fldChar w:fldCharType="end"/>
            </w:r>
            <w:r w:rsidRPr="008F2DCF">
              <w:rPr>
                <w:rStyle w:val="Hyperlink"/>
                <w:noProof/>
              </w:rPr>
              <w:fldChar w:fldCharType="end"/>
            </w:r>
          </w:ins>
        </w:p>
        <w:p w14:paraId="5E07EC7E" w14:textId="4D3D65B0" w:rsidR="00E210BA" w:rsidRDefault="00E210BA">
          <w:pPr>
            <w:pStyle w:val="TOC1"/>
            <w:tabs>
              <w:tab w:val="right" w:leader="dot" w:pos="10070"/>
            </w:tabs>
            <w:rPr>
              <w:ins w:id="11" w:author="Praveen Kumar Chaubey" w:date="2020-12-21T18:45:00Z"/>
              <w:rFonts w:eastAsiaTheme="minorEastAsia" w:cstheme="minorBidi"/>
              <w:b w:val="0"/>
              <w:bCs w:val="0"/>
              <w:caps w:val="0"/>
              <w:noProof/>
              <w:sz w:val="22"/>
              <w:szCs w:val="22"/>
              <w:lang w:bidi="ar-SA"/>
            </w:rPr>
          </w:pPr>
          <w:ins w:id="12"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"_Toc59468775"</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Topic and Subtopics</w:t>
            </w:r>
            <w:r>
              <w:rPr>
                <w:noProof/>
                <w:webHidden/>
              </w:rPr>
              <w:tab/>
            </w:r>
            <w:r>
              <w:rPr>
                <w:noProof/>
                <w:webHidden/>
              </w:rPr>
              <w:fldChar w:fldCharType="begin"/>
            </w:r>
            <w:r>
              <w:rPr>
                <w:noProof/>
                <w:webHidden/>
              </w:rPr>
              <w:instrText xml:space="preserve"> PAGEREF _Toc59468775 \h </w:instrText>
            </w:r>
            <w:r>
              <w:rPr>
                <w:noProof/>
                <w:webHidden/>
              </w:rPr>
            </w:r>
          </w:ins>
          <w:r>
            <w:rPr>
              <w:noProof/>
              <w:webHidden/>
            </w:rPr>
            <w:fldChar w:fldCharType="separate"/>
          </w:r>
          <w:ins w:id="13" w:author="Praveen Kumar Chaubey" w:date="2020-12-21T18:45:00Z">
            <w:r>
              <w:rPr>
                <w:noProof/>
                <w:webHidden/>
              </w:rPr>
              <w:t>5</w:t>
            </w:r>
            <w:r>
              <w:rPr>
                <w:noProof/>
                <w:webHidden/>
              </w:rPr>
              <w:fldChar w:fldCharType="end"/>
            </w:r>
            <w:r w:rsidRPr="008F2DCF">
              <w:rPr>
                <w:rStyle w:val="Hyperlink"/>
                <w:noProof/>
              </w:rPr>
              <w:fldChar w:fldCharType="end"/>
            </w:r>
          </w:ins>
        </w:p>
        <w:p w14:paraId="710883F9" w14:textId="5156C81A" w:rsidR="00E210BA" w:rsidRDefault="00E210BA">
          <w:pPr>
            <w:pStyle w:val="TOC2"/>
            <w:tabs>
              <w:tab w:val="right" w:leader="dot" w:pos="10070"/>
            </w:tabs>
            <w:rPr>
              <w:ins w:id="14" w:author="Praveen Kumar Chaubey" w:date="2020-12-21T18:45:00Z"/>
              <w:rFonts w:eastAsiaTheme="minorEastAsia" w:cstheme="minorBidi"/>
              <w:smallCaps w:val="0"/>
              <w:noProof/>
              <w:sz w:val="22"/>
              <w:szCs w:val="22"/>
              <w:lang w:bidi="ar-SA"/>
            </w:rPr>
          </w:pPr>
          <w:ins w:id="15"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"_Toc59468776"</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 Testing:</w:t>
            </w:r>
            <w:r>
              <w:rPr>
                <w:noProof/>
                <w:webHidden/>
              </w:rPr>
              <w:tab/>
            </w:r>
            <w:r>
              <w:rPr>
                <w:noProof/>
                <w:webHidden/>
              </w:rPr>
              <w:fldChar w:fldCharType="begin"/>
            </w:r>
            <w:r>
              <w:rPr>
                <w:noProof/>
                <w:webHidden/>
              </w:rPr>
              <w:instrText xml:space="preserve"> PAGEREF _Toc59468776 \h </w:instrText>
            </w:r>
            <w:r>
              <w:rPr>
                <w:noProof/>
                <w:webHidden/>
              </w:rPr>
            </w:r>
          </w:ins>
          <w:r>
            <w:rPr>
              <w:noProof/>
              <w:webHidden/>
            </w:rPr>
            <w:fldChar w:fldCharType="separate"/>
          </w:r>
          <w:ins w:id="16" w:author="Praveen Kumar Chaubey" w:date="2020-12-21T18:45:00Z">
            <w:r>
              <w:rPr>
                <w:noProof/>
                <w:webHidden/>
              </w:rPr>
              <w:t>5</w:t>
            </w:r>
            <w:r>
              <w:rPr>
                <w:noProof/>
                <w:webHidden/>
              </w:rPr>
              <w:fldChar w:fldCharType="end"/>
            </w:r>
            <w:r w:rsidRPr="008F2DCF">
              <w:rPr>
                <w:rStyle w:val="Hyperlink"/>
                <w:noProof/>
              </w:rPr>
              <w:fldChar w:fldCharType="end"/>
            </w:r>
          </w:ins>
        </w:p>
        <w:p w14:paraId="6EBBDE5E" w14:textId="32A9CB74" w:rsidR="00E210BA" w:rsidRDefault="00E210BA">
          <w:pPr>
            <w:pStyle w:val="TOC2"/>
            <w:tabs>
              <w:tab w:val="right" w:leader="dot" w:pos="10070"/>
            </w:tabs>
            <w:rPr>
              <w:ins w:id="17" w:author="Praveen Kumar Chaubey" w:date="2020-12-21T18:45:00Z"/>
              <w:rFonts w:eastAsiaTheme="minorEastAsia" w:cstheme="minorBidi"/>
              <w:smallCaps w:val="0"/>
              <w:noProof/>
              <w:sz w:val="22"/>
              <w:szCs w:val="22"/>
              <w:lang w:bidi="ar-SA"/>
            </w:rPr>
          </w:pPr>
          <w:ins w:id="18"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"_Toc59468777"</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2. IEEE 803 Protocol Basics.</w:t>
            </w:r>
            <w:r>
              <w:rPr>
                <w:noProof/>
                <w:webHidden/>
              </w:rPr>
              <w:tab/>
            </w:r>
            <w:r>
              <w:rPr>
                <w:noProof/>
                <w:webHidden/>
              </w:rPr>
              <w:fldChar w:fldCharType="begin"/>
            </w:r>
            <w:r>
              <w:rPr>
                <w:noProof/>
                <w:webHidden/>
              </w:rPr>
              <w:instrText xml:space="preserve"> PAGEREF _Toc59468777 \h </w:instrText>
            </w:r>
            <w:r>
              <w:rPr>
                <w:noProof/>
                <w:webHidden/>
              </w:rPr>
            </w:r>
          </w:ins>
          <w:r>
            <w:rPr>
              <w:noProof/>
              <w:webHidden/>
            </w:rPr>
            <w:fldChar w:fldCharType="separate"/>
          </w:r>
          <w:ins w:id="19" w:author="Praveen Kumar Chaubey" w:date="2020-12-21T18:45:00Z">
            <w:r>
              <w:rPr>
                <w:noProof/>
                <w:webHidden/>
              </w:rPr>
              <w:t>5</w:t>
            </w:r>
            <w:r>
              <w:rPr>
                <w:noProof/>
                <w:webHidden/>
              </w:rPr>
              <w:fldChar w:fldCharType="end"/>
            </w:r>
            <w:r w:rsidRPr="008F2DCF">
              <w:rPr>
                <w:rStyle w:val="Hyperlink"/>
                <w:noProof/>
              </w:rPr>
              <w:fldChar w:fldCharType="end"/>
            </w:r>
          </w:ins>
        </w:p>
        <w:p w14:paraId="384EA02E" w14:textId="0FE71CF2" w:rsidR="00E210BA" w:rsidRDefault="00E210BA">
          <w:pPr>
            <w:pStyle w:val="TOC2"/>
            <w:tabs>
              <w:tab w:val="right" w:leader="dot" w:pos="10070"/>
            </w:tabs>
            <w:rPr>
              <w:ins w:id="20" w:author="Praveen Kumar Chaubey" w:date="2020-12-21T18:45:00Z"/>
              <w:rFonts w:eastAsiaTheme="minorEastAsia" w:cstheme="minorBidi"/>
              <w:smallCaps w:val="0"/>
              <w:noProof/>
              <w:sz w:val="22"/>
              <w:szCs w:val="22"/>
              <w:lang w:bidi="ar-SA"/>
            </w:rPr>
          </w:pPr>
          <w:ins w:id="21"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"_Toc59468778"</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3. Common Wi-Fi Standards</w:t>
            </w:r>
            <w:r>
              <w:rPr>
                <w:noProof/>
                <w:webHidden/>
              </w:rPr>
              <w:tab/>
            </w:r>
            <w:r>
              <w:rPr>
                <w:noProof/>
                <w:webHidden/>
              </w:rPr>
              <w:fldChar w:fldCharType="begin"/>
            </w:r>
            <w:r>
              <w:rPr>
                <w:noProof/>
                <w:webHidden/>
              </w:rPr>
              <w:instrText xml:space="preserve"> PAGEREF _Toc59468778 \h </w:instrText>
            </w:r>
            <w:r>
              <w:rPr>
                <w:noProof/>
                <w:webHidden/>
              </w:rPr>
            </w:r>
          </w:ins>
          <w:r>
            <w:rPr>
              <w:noProof/>
              <w:webHidden/>
            </w:rPr>
            <w:fldChar w:fldCharType="separate"/>
          </w:r>
          <w:ins w:id="22" w:author="Praveen Kumar Chaubey" w:date="2020-12-21T18:45:00Z">
            <w:r>
              <w:rPr>
                <w:noProof/>
                <w:webHidden/>
              </w:rPr>
              <w:t>5</w:t>
            </w:r>
            <w:r>
              <w:rPr>
                <w:noProof/>
                <w:webHidden/>
              </w:rPr>
              <w:fldChar w:fldCharType="end"/>
            </w:r>
            <w:r w:rsidRPr="008F2DCF">
              <w:rPr>
                <w:rStyle w:val="Hyperlink"/>
                <w:noProof/>
              </w:rPr>
              <w:fldChar w:fldCharType="end"/>
            </w:r>
          </w:ins>
        </w:p>
        <w:p w14:paraId="3B63CB12" w14:textId="56CA8CBE" w:rsidR="00E210BA" w:rsidRDefault="00E210BA">
          <w:pPr>
            <w:pStyle w:val="TOC2"/>
            <w:tabs>
              <w:tab w:val="right" w:leader="dot" w:pos="10070"/>
            </w:tabs>
            <w:rPr>
              <w:ins w:id="23" w:author="Praveen Kumar Chaubey" w:date="2020-12-21T18:45:00Z"/>
              <w:rFonts w:eastAsiaTheme="minorEastAsia" w:cstheme="minorBidi"/>
              <w:smallCaps w:val="0"/>
              <w:noProof/>
              <w:sz w:val="22"/>
              <w:szCs w:val="22"/>
              <w:lang w:bidi="ar-SA"/>
            </w:rPr>
          </w:pPr>
          <w:ins w:id="24"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"_Toc59468779"</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3. Open System Interface (OSI) Basics</w:t>
            </w:r>
            <w:r>
              <w:rPr>
                <w:noProof/>
                <w:webHidden/>
              </w:rPr>
              <w:tab/>
            </w:r>
            <w:r>
              <w:rPr>
                <w:noProof/>
                <w:webHidden/>
              </w:rPr>
              <w:fldChar w:fldCharType="begin"/>
            </w:r>
            <w:r>
              <w:rPr>
                <w:noProof/>
                <w:webHidden/>
              </w:rPr>
              <w:instrText xml:space="preserve"> PAGEREF _Toc59468779 \h </w:instrText>
            </w:r>
            <w:r>
              <w:rPr>
                <w:noProof/>
                <w:webHidden/>
              </w:rPr>
            </w:r>
          </w:ins>
          <w:r>
            <w:rPr>
              <w:noProof/>
              <w:webHidden/>
            </w:rPr>
            <w:fldChar w:fldCharType="separate"/>
          </w:r>
          <w:ins w:id="25" w:author="Praveen Kumar Chaubey" w:date="2020-12-21T18:45:00Z">
            <w:r>
              <w:rPr>
                <w:noProof/>
                <w:webHidden/>
              </w:rPr>
              <w:t>6</w:t>
            </w:r>
            <w:r>
              <w:rPr>
                <w:noProof/>
                <w:webHidden/>
              </w:rPr>
              <w:fldChar w:fldCharType="end"/>
            </w:r>
            <w:r w:rsidRPr="008F2DCF">
              <w:rPr>
                <w:rStyle w:val="Hyperlink"/>
                <w:noProof/>
              </w:rPr>
              <w:fldChar w:fldCharType="end"/>
            </w:r>
          </w:ins>
        </w:p>
        <w:p w14:paraId="7E723A84" w14:textId="4EEFACFB" w:rsidR="00E210BA" w:rsidRDefault="00E210BA">
          <w:pPr>
            <w:pStyle w:val="TOC2"/>
            <w:tabs>
              <w:tab w:val="right" w:leader="dot" w:pos="10070"/>
            </w:tabs>
            <w:rPr>
              <w:ins w:id="26" w:author="Praveen Kumar Chaubey" w:date="2020-12-21T18:45:00Z"/>
              <w:rFonts w:eastAsiaTheme="minorEastAsia" w:cstheme="minorBidi"/>
              <w:smallCaps w:val="0"/>
              <w:noProof/>
              <w:sz w:val="22"/>
              <w:szCs w:val="22"/>
              <w:lang w:bidi="ar-SA"/>
            </w:rPr>
          </w:pPr>
          <w:ins w:id="27"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"_Toc59468780"</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WiFi:</w:t>
            </w:r>
            <w:r>
              <w:rPr>
                <w:noProof/>
                <w:webHidden/>
              </w:rPr>
              <w:tab/>
            </w:r>
            <w:r>
              <w:rPr>
                <w:noProof/>
                <w:webHidden/>
              </w:rPr>
              <w:fldChar w:fldCharType="begin"/>
            </w:r>
            <w:r>
              <w:rPr>
                <w:noProof/>
                <w:webHidden/>
              </w:rPr>
              <w:instrText xml:space="preserve"> PAGEREF _Toc59468780 \h </w:instrText>
            </w:r>
            <w:r>
              <w:rPr>
                <w:noProof/>
                <w:webHidden/>
              </w:rPr>
            </w:r>
          </w:ins>
          <w:r>
            <w:rPr>
              <w:noProof/>
              <w:webHidden/>
            </w:rPr>
            <w:fldChar w:fldCharType="separate"/>
          </w:r>
          <w:ins w:id="28" w:author="Praveen Kumar Chaubey" w:date="2020-12-21T18:45:00Z">
            <w:r>
              <w:rPr>
                <w:noProof/>
                <w:webHidden/>
              </w:rPr>
              <w:t>9</w:t>
            </w:r>
            <w:r>
              <w:rPr>
                <w:noProof/>
                <w:webHidden/>
              </w:rPr>
              <w:fldChar w:fldCharType="end"/>
            </w:r>
            <w:r w:rsidRPr="008F2DCF">
              <w:rPr>
                <w:rStyle w:val="Hyperlink"/>
                <w:noProof/>
              </w:rPr>
              <w:fldChar w:fldCharType="end"/>
            </w:r>
          </w:ins>
        </w:p>
        <w:p w14:paraId="7F3BD701" w14:textId="43F1715D" w:rsidR="00E210BA" w:rsidRDefault="00E210BA">
          <w:pPr>
            <w:pStyle w:val="TOC2"/>
            <w:tabs>
              <w:tab w:val="right" w:leader="dot" w:pos="10070"/>
            </w:tabs>
            <w:rPr>
              <w:ins w:id="29" w:author="Praveen Kumar Chaubey" w:date="2020-12-21T18:45:00Z"/>
              <w:rFonts w:eastAsiaTheme="minorEastAsia" w:cstheme="minorBidi"/>
              <w:smallCaps w:val="0"/>
              <w:noProof/>
              <w:sz w:val="22"/>
              <w:szCs w:val="22"/>
              <w:lang w:bidi="ar-SA"/>
            </w:rPr>
          </w:pPr>
          <w:ins w:id="30"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"_Toc59468781"</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4. Physical Layer Frame Structure and its types</w:t>
            </w:r>
            <w:r>
              <w:rPr>
                <w:noProof/>
                <w:webHidden/>
              </w:rPr>
              <w:tab/>
            </w:r>
            <w:r>
              <w:rPr>
                <w:noProof/>
                <w:webHidden/>
              </w:rPr>
              <w:fldChar w:fldCharType="begin"/>
            </w:r>
            <w:r>
              <w:rPr>
                <w:noProof/>
                <w:webHidden/>
              </w:rPr>
              <w:instrText xml:space="preserve"> PAGEREF _Toc59468781 \h </w:instrText>
            </w:r>
            <w:r>
              <w:rPr>
                <w:noProof/>
                <w:webHidden/>
              </w:rPr>
            </w:r>
          </w:ins>
          <w:r>
            <w:rPr>
              <w:noProof/>
              <w:webHidden/>
            </w:rPr>
            <w:fldChar w:fldCharType="separate"/>
          </w:r>
          <w:ins w:id="31" w:author="Praveen Kumar Chaubey" w:date="2020-12-21T18:45:00Z">
            <w:r>
              <w:rPr>
                <w:noProof/>
                <w:webHidden/>
              </w:rPr>
              <w:t>9</w:t>
            </w:r>
            <w:r>
              <w:rPr>
                <w:noProof/>
                <w:webHidden/>
              </w:rPr>
              <w:fldChar w:fldCharType="end"/>
            </w:r>
            <w:r w:rsidRPr="008F2DCF">
              <w:rPr>
                <w:rStyle w:val="Hyperlink"/>
                <w:noProof/>
              </w:rPr>
              <w:fldChar w:fldCharType="end"/>
            </w:r>
          </w:ins>
        </w:p>
        <w:p w14:paraId="35B447B6" w14:textId="36DB51C1" w:rsidR="00E210BA" w:rsidRDefault="00E210BA">
          <w:pPr>
            <w:pStyle w:val="TOC2"/>
            <w:tabs>
              <w:tab w:val="right" w:leader="dot" w:pos="10070"/>
            </w:tabs>
            <w:rPr>
              <w:ins w:id="32" w:author="Praveen Kumar Chaubey" w:date="2020-12-21T18:45:00Z"/>
              <w:rFonts w:eastAsiaTheme="minorEastAsia" w:cstheme="minorBidi"/>
              <w:smallCaps w:val="0"/>
              <w:noProof/>
              <w:sz w:val="22"/>
              <w:szCs w:val="22"/>
              <w:lang w:bidi="ar-SA"/>
            </w:rPr>
          </w:pPr>
          <w:ins w:id="33"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"_Toc59468782"</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5. Data Link Layer</w:t>
            </w:r>
            <w:r>
              <w:rPr>
                <w:noProof/>
                <w:webHidden/>
              </w:rPr>
              <w:tab/>
            </w:r>
            <w:r>
              <w:rPr>
                <w:noProof/>
                <w:webHidden/>
              </w:rPr>
              <w:fldChar w:fldCharType="begin"/>
            </w:r>
            <w:r>
              <w:rPr>
                <w:noProof/>
                <w:webHidden/>
              </w:rPr>
              <w:instrText xml:space="preserve"> PAGEREF _Toc59468782 \h </w:instrText>
            </w:r>
            <w:r>
              <w:rPr>
                <w:noProof/>
                <w:webHidden/>
              </w:rPr>
            </w:r>
          </w:ins>
          <w:r>
            <w:rPr>
              <w:noProof/>
              <w:webHidden/>
            </w:rPr>
            <w:fldChar w:fldCharType="separate"/>
          </w:r>
          <w:ins w:id="34" w:author="Praveen Kumar Chaubey" w:date="2020-12-21T18:45:00Z">
            <w:r>
              <w:rPr>
                <w:noProof/>
                <w:webHidden/>
              </w:rPr>
              <w:t>10</w:t>
            </w:r>
            <w:r>
              <w:rPr>
                <w:noProof/>
                <w:webHidden/>
              </w:rPr>
              <w:fldChar w:fldCharType="end"/>
            </w:r>
            <w:r w:rsidRPr="008F2DCF">
              <w:rPr>
                <w:rStyle w:val="Hyperlink"/>
                <w:noProof/>
              </w:rPr>
              <w:fldChar w:fldCharType="end"/>
            </w:r>
          </w:ins>
        </w:p>
        <w:p w14:paraId="602FDED1" w14:textId="57F01368" w:rsidR="00E210BA" w:rsidRDefault="00E210BA">
          <w:pPr>
            <w:pStyle w:val="TOC2"/>
            <w:tabs>
              <w:tab w:val="right" w:leader="dot" w:pos="10070"/>
            </w:tabs>
            <w:rPr>
              <w:ins w:id="35" w:author="Praveen Kumar Chaubey" w:date="2020-12-21T18:45:00Z"/>
              <w:rFonts w:eastAsiaTheme="minorEastAsia" w:cstheme="minorBidi"/>
              <w:smallCaps w:val="0"/>
              <w:noProof/>
              <w:sz w:val="22"/>
              <w:szCs w:val="22"/>
              <w:lang w:bidi="ar-SA"/>
            </w:rPr>
          </w:pPr>
          <w:ins w:id="36"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"_Toc59468783"</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6. Wi-Fi Standard Evolution</w:t>
            </w:r>
            <w:r>
              <w:rPr>
                <w:noProof/>
                <w:webHidden/>
              </w:rPr>
              <w:tab/>
            </w:r>
            <w:r>
              <w:rPr>
                <w:noProof/>
                <w:webHidden/>
              </w:rPr>
              <w:fldChar w:fldCharType="begin"/>
            </w:r>
            <w:r>
              <w:rPr>
                <w:noProof/>
                <w:webHidden/>
              </w:rPr>
              <w:instrText xml:space="preserve"> PAGEREF _Toc59468783 \h </w:instrText>
            </w:r>
            <w:r>
              <w:rPr>
                <w:noProof/>
                <w:webHidden/>
              </w:rPr>
            </w:r>
          </w:ins>
          <w:r>
            <w:rPr>
              <w:noProof/>
              <w:webHidden/>
            </w:rPr>
            <w:fldChar w:fldCharType="separate"/>
          </w:r>
          <w:ins w:id="37" w:author="Praveen Kumar Chaubey" w:date="2020-12-21T18:45:00Z">
            <w:r>
              <w:rPr>
                <w:noProof/>
                <w:webHidden/>
              </w:rPr>
              <w:t>11</w:t>
            </w:r>
            <w:r>
              <w:rPr>
                <w:noProof/>
                <w:webHidden/>
              </w:rPr>
              <w:fldChar w:fldCharType="end"/>
            </w:r>
            <w:r w:rsidRPr="008F2DCF">
              <w:rPr>
                <w:rStyle w:val="Hyperlink"/>
                <w:noProof/>
              </w:rPr>
              <w:fldChar w:fldCharType="end"/>
            </w:r>
          </w:ins>
        </w:p>
        <w:p w14:paraId="2783DFA1" w14:textId="2B3171EB" w:rsidR="00E210BA" w:rsidRDefault="00E210BA">
          <w:pPr>
            <w:pStyle w:val="TOC2"/>
            <w:tabs>
              <w:tab w:val="right" w:leader="dot" w:pos="10070"/>
            </w:tabs>
            <w:rPr>
              <w:ins w:id="38" w:author="Praveen Kumar Chaubey" w:date="2020-12-21T18:45:00Z"/>
              <w:rFonts w:eastAsiaTheme="minorEastAsia" w:cstheme="minorBidi"/>
              <w:smallCaps w:val="0"/>
              <w:noProof/>
              <w:sz w:val="22"/>
              <w:szCs w:val="22"/>
              <w:lang w:bidi="ar-SA"/>
            </w:rPr>
          </w:pPr>
          <w:ins w:id="39"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"_Toc59468784"</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7. OFDMA, DSSS, FHSS</w:t>
            </w:r>
            <w:r>
              <w:rPr>
                <w:noProof/>
                <w:webHidden/>
              </w:rPr>
              <w:tab/>
            </w:r>
            <w:r>
              <w:rPr>
                <w:noProof/>
                <w:webHidden/>
              </w:rPr>
              <w:fldChar w:fldCharType="begin"/>
            </w:r>
            <w:r>
              <w:rPr>
                <w:noProof/>
                <w:webHidden/>
              </w:rPr>
              <w:instrText xml:space="preserve"> PAGEREF _Toc59468784 \h </w:instrText>
            </w:r>
            <w:r>
              <w:rPr>
                <w:noProof/>
                <w:webHidden/>
              </w:rPr>
            </w:r>
          </w:ins>
          <w:r>
            <w:rPr>
              <w:noProof/>
              <w:webHidden/>
            </w:rPr>
            <w:fldChar w:fldCharType="separate"/>
          </w:r>
          <w:ins w:id="40" w:author="Praveen Kumar Chaubey" w:date="2020-12-21T18:45:00Z">
            <w:r>
              <w:rPr>
                <w:noProof/>
                <w:webHidden/>
              </w:rPr>
              <w:t>11</w:t>
            </w:r>
            <w:r>
              <w:rPr>
                <w:noProof/>
                <w:webHidden/>
              </w:rPr>
              <w:fldChar w:fldCharType="end"/>
            </w:r>
            <w:r w:rsidRPr="008F2DCF">
              <w:rPr>
                <w:rStyle w:val="Hyperlink"/>
                <w:noProof/>
              </w:rPr>
              <w:fldChar w:fldCharType="end"/>
            </w:r>
          </w:ins>
        </w:p>
        <w:p w14:paraId="0926E5F4" w14:textId="0018A0DC" w:rsidR="00E210BA" w:rsidRDefault="00E210BA">
          <w:pPr>
            <w:pStyle w:val="TOC2"/>
            <w:tabs>
              <w:tab w:val="right" w:leader="dot" w:pos="10070"/>
            </w:tabs>
            <w:rPr>
              <w:ins w:id="41" w:author="Praveen Kumar Chaubey" w:date="2020-12-21T18:45:00Z"/>
              <w:rFonts w:eastAsiaTheme="minorEastAsia" w:cstheme="minorBidi"/>
              <w:smallCaps w:val="0"/>
              <w:noProof/>
              <w:sz w:val="22"/>
              <w:szCs w:val="22"/>
              <w:lang w:bidi="ar-SA"/>
            </w:rPr>
          </w:pPr>
          <w:ins w:id="42"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"_Toc59468785"</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8. 802.11 MIMO</w:t>
            </w:r>
            <w:r>
              <w:rPr>
                <w:noProof/>
                <w:webHidden/>
              </w:rPr>
              <w:tab/>
            </w:r>
            <w:r>
              <w:rPr>
                <w:noProof/>
                <w:webHidden/>
              </w:rPr>
              <w:fldChar w:fldCharType="begin"/>
            </w:r>
            <w:r>
              <w:rPr>
                <w:noProof/>
                <w:webHidden/>
              </w:rPr>
              <w:instrText xml:space="preserve"> PAGEREF _Toc59468785 \h </w:instrText>
            </w:r>
            <w:r>
              <w:rPr>
                <w:noProof/>
                <w:webHidden/>
              </w:rPr>
            </w:r>
          </w:ins>
          <w:r>
            <w:rPr>
              <w:noProof/>
              <w:webHidden/>
            </w:rPr>
            <w:fldChar w:fldCharType="separate"/>
          </w:r>
          <w:ins w:id="43" w:author="Praveen Kumar Chaubey" w:date="2020-12-21T18:45:00Z">
            <w:r>
              <w:rPr>
                <w:noProof/>
                <w:webHidden/>
              </w:rPr>
              <w:t>14</w:t>
            </w:r>
            <w:r>
              <w:rPr>
                <w:noProof/>
                <w:webHidden/>
              </w:rPr>
              <w:fldChar w:fldCharType="end"/>
            </w:r>
            <w:r w:rsidRPr="008F2DCF">
              <w:rPr>
                <w:rStyle w:val="Hyperlink"/>
                <w:noProof/>
              </w:rPr>
              <w:fldChar w:fldCharType="end"/>
            </w:r>
          </w:ins>
        </w:p>
        <w:p w14:paraId="3450798A" w14:textId="5AC091AB" w:rsidR="00E210BA" w:rsidRDefault="00E210BA">
          <w:pPr>
            <w:pStyle w:val="TOC2"/>
            <w:tabs>
              <w:tab w:val="right" w:leader="dot" w:pos="10070"/>
            </w:tabs>
            <w:rPr>
              <w:ins w:id="44" w:author="Praveen Kumar Chaubey" w:date="2020-12-21T18:45:00Z"/>
              <w:rFonts w:eastAsiaTheme="minorEastAsia" w:cstheme="minorBidi"/>
              <w:smallCaps w:val="0"/>
              <w:noProof/>
              <w:sz w:val="22"/>
              <w:szCs w:val="22"/>
              <w:lang w:bidi="ar-SA"/>
            </w:rPr>
          </w:pPr>
          <w:ins w:id="45"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"_Toc59468786"</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9. Channel Bonding</w:t>
            </w:r>
            <w:r>
              <w:rPr>
                <w:noProof/>
                <w:webHidden/>
              </w:rPr>
              <w:tab/>
            </w:r>
            <w:r>
              <w:rPr>
                <w:noProof/>
                <w:webHidden/>
              </w:rPr>
              <w:fldChar w:fldCharType="begin"/>
            </w:r>
            <w:r>
              <w:rPr>
                <w:noProof/>
                <w:webHidden/>
              </w:rPr>
              <w:instrText xml:space="preserve"> PAGEREF _Toc59468786 \h </w:instrText>
            </w:r>
            <w:r>
              <w:rPr>
                <w:noProof/>
                <w:webHidden/>
              </w:rPr>
            </w:r>
          </w:ins>
          <w:r>
            <w:rPr>
              <w:noProof/>
              <w:webHidden/>
            </w:rPr>
            <w:fldChar w:fldCharType="separate"/>
          </w:r>
          <w:ins w:id="46" w:author="Praveen Kumar Chaubey" w:date="2020-12-21T18:45:00Z">
            <w:r>
              <w:rPr>
                <w:noProof/>
                <w:webHidden/>
              </w:rPr>
              <w:t>15</w:t>
            </w:r>
            <w:r>
              <w:rPr>
                <w:noProof/>
                <w:webHidden/>
              </w:rPr>
              <w:fldChar w:fldCharType="end"/>
            </w:r>
            <w:r w:rsidRPr="008F2DCF">
              <w:rPr>
                <w:rStyle w:val="Hyperlink"/>
                <w:noProof/>
              </w:rPr>
              <w:fldChar w:fldCharType="end"/>
            </w:r>
          </w:ins>
        </w:p>
        <w:p w14:paraId="0E5369F2" w14:textId="26D57503" w:rsidR="00E210BA" w:rsidRDefault="00E210BA">
          <w:pPr>
            <w:pStyle w:val="TOC2"/>
            <w:tabs>
              <w:tab w:val="right" w:leader="dot" w:pos="10070"/>
            </w:tabs>
            <w:rPr>
              <w:ins w:id="47" w:author="Praveen Kumar Chaubey" w:date="2020-12-21T18:45:00Z"/>
              <w:rFonts w:eastAsiaTheme="minorEastAsia" w:cstheme="minorBidi"/>
              <w:smallCaps w:val="0"/>
              <w:noProof/>
              <w:sz w:val="22"/>
              <w:szCs w:val="22"/>
              <w:lang w:bidi="ar-SA"/>
            </w:rPr>
          </w:pPr>
          <w:ins w:id="48"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"_Toc59468787"</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10. Active and Passive Scanning</w:t>
            </w:r>
            <w:r>
              <w:rPr>
                <w:noProof/>
                <w:webHidden/>
              </w:rPr>
              <w:tab/>
            </w:r>
            <w:r>
              <w:rPr>
                <w:noProof/>
                <w:webHidden/>
              </w:rPr>
              <w:fldChar w:fldCharType="begin"/>
            </w:r>
            <w:r>
              <w:rPr>
                <w:noProof/>
                <w:webHidden/>
              </w:rPr>
              <w:instrText xml:space="preserve"> PAGEREF _Toc59468787 \h </w:instrText>
            </w:r>
            <w:r>
              <w:rPr>
                <w:noProof/>
                <w:webHidden/>
              </w:rPr>
            </w:r>
          </w:ins>
          <w:r>
            <w:rPr>
              <w:noProof/>
              <w:webHidden/>
            </w:rPr>
            <w:fldChar w:fldCharType="separate"/>
          </w:r>
          <w:ins w:id="49" w:author="Praveen Kumar Chaubey" w:date="2020-12-21T18:45:00Z">
            <w:r>
              <w:rPr>
                <w:noProof/>
                <w:webHidden/>
              </w:rPr>
              <w:t>16</w:t>
            </w:r>
            <w:r>
              <w:rPr>
                <w:noProof/>
                <w:webHidden/>
              </w:rPr>
              <w:fldChar w:fldCharType="end"/>
            </w:r>
            <w:r w:rsidRPr="008F2DCF">
              <w:rPr>
                <w:rStyle w:val="Hyperlink"/>
                <w:noProof/>
              </w:rPr>
              <w:fldChar w:fldCharType="end"/>
            </w:r>
          </w:ins>
        </w:p>
        <w:p w14:paraId="31140EFB" w14:textId="6E719CC4" w:rsidR="00E210BA" w:rsidRDefault="00E210BA">
          <w:pPr>
            <w:pStyle w:val="TOC2"/>
            <w:tabs>
              <w:tab w:val="right" w:leader="dot" w:pos="10070"/>
            </w:tabs>
            <w:rPr>
              <w:ins w:id="50" w:author="Praveen Kumar Chaubey" w:date="2020-12-21T18:45:00Z"/>
              <w:rFonts w:eastAsiaTheme="minorEastAsia" w:cstheme="minorBidi"/>
              <w:smallCaps w:val="0"/>
              <w:noProof/>
              <w:sz w:val="22"/>
              <w:szCs w:val="22"/>
              <w:lang w:bidi="ar-SA"/>
            </w:rPr>
          </w:pPr>
          <w:ins w:id="51"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"_Toc59468788"</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11. MAC Layer Specification (AMPDU &amp; AMSDU)</w:t>
            </w:r>
            <w:r>
              <w:rPr>
                <w:noProof/>
                <w:webHidden/>
              </w:rPr>
              <w:tab/>
            </w:r>
            <w:r>
              <w:rPr>
                <w:noProof/>
                <w:webHidden/>
              </w:rPr>
              <w:fldChar w:fldCharType="begin"/>
            </w:r>
            <w:r>
              <w:rPr>
                <w:noProof/>
                <w:webHidden/>
              </w:rPr>
              <w:instrText xml:space="preserve"> PAGEREF _Toc59468788 \h </w:instrText>
            </w:r>
            <w:r>
              <w:rPr>
                <w:noProof/>
                <w:webHidden/>
              </w:rPr>
            </w:r>
          </w:ins>
          <w:r>
            <w:rPr>
              <w:noProof/>
              <w:webHidden/>
            </w:rPr>
            <w:fldChar w:fldCharType="separate"/>
          </w:r>
          <w:ins w:id="52" w:author="Praveen Kumar Chaubey" w:date="2020-12-21T18:45:00Z">
            <w:r>
              <w:rPr>
                <w:noProof/>
                <w:webHidden/>
              </w:rPr>
              <w:t>17</w:t>
            </w:r>
            <w:r>
              <w:rPr>
                <w:noProof/>
                <w:webHidden/>
              </w:rPr>
              <w:fldChar w:fldCharType="end"/>
            </w:r>
            <w:r w:rsidRPr="008F2DCF">
              <w:rPr>
                <w:rStyle w:val="Hyperlink"/>
                <w:noProof/>
              </w:rPr>
              <w:fldChar w:fldCharType="end"/>
            </w:r>
          </w:ins>
        </w:p>
        <w:p w14:paraId="698F7126" w14:textId="0B879D32" w:rsidR="00E210BA" w:rsidRDefault="00E210BA">
          <w:pPr>
            <w:pStyle w:val="TOC2"/>
            <w:tabs>
              <w:tab w:val="right" w:leader="dot" w:pos="10070"/>
            </w:tabs>
            <w:rPr>
              <w:ins w:id="53" w:author="Praveen Kumar Chaubey" w:date="2020-12-21T18:45:00Z"/>
              <w:rFonts w:eastAsiaTheme="minorEastAsia" w:cstheme="minorBidi"/>
              <w:smallCaps w:val="0"/>
              <w:noProof/>
              <w:sz w:val="22"/>
              <w:szCs w:val="22"/>
              <w:lang w:bidi="ar-SA"/>
            </w:rPr>
          </w:pPr>
          <w:ins w:id="54"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"_Toc59468789"</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12. Wi-Fi Security (WEP, WPA, WPA2, WPA3)</w:t>
            </w:r>
            <w:r>
              <w:rPr>
                <w:noProof/>
                <w:webHidden/>
              </w:rPr>
              <w:tab/>
            </w:r>
            <w:r>
              <w:rPr>
                <w:noProof/>
                <w:webHidden/>
              </w:rPr>
              <w:fldChar w:fldCharType="begin"/>
            </w:r>
            <w:r>
              <w:rPr>
                <w:noProof/>
                <w:webHidden/>
              </w:rPr>
              <w:instrText xml:space="preserve"> PAGEREF _Toc59468789 \h </w:instrText>
            </w:r>
            <w:r>
              <w:rPr>
                <w:noProof/>
                <w:webHidden/>
              </w:rPr>
            </w:r>
          </w:ins>
          <w:r>
            <w:rPr>
              <w:noProof/>
              <w:webHidden/>
            </w:rPr>
            <w:fldChar w:fldCharType="separate"/>
          </w:r>
          <w:ins w:id="55" w:author="Praveen Kumar Chaubey" w:date="2020-12-21T18:45:00Z">
            <w:r>
              <w:rPr>
                <w:noProof/>
                <w:webHidden/>
              </w:rPr>
              <w:t>18</w:t>
            </w:r>
            <w:r>
              <w:rPr>
                <w:noProof/>
                <w:webHidden/>
              </w:rPr>
              <w:fldChar w:fldCharType="end"/>
            </w:r>
            <w:r w:rsidRPr="008F2DCF">
              <w:rPr>
                <w:rStyle w:val="Hyperlink"/>
                <w:noProof/>
              </w:rPr>
              <w:fldChar w:fldCharType="end"/>
            </w:r>
          </w:ins>
        </w:p>
        <w:p w14:paraId="3EF4A0F6" w14:textId="0093846E" w:rsidR="00E210BA" w:rsidRDefault="00E210BA">
          <w:pPr>
            <w:pStyle w:val="TOC2"/>
            <w:tabs>
              <w:tab w:val="right" w:leader="dot" w:pos="10070"/>
            </w:tabs>
            <w:rPr>
              <w:ins w:id="56" w:author="Praveen Kumar Chaubey" w:date="2020-12-21T18:45:00Z"/>
              <w:rFonts w:eastAsiaTheme="minorEastAsia" w:cstheme="minorBidi"/>
              <w:smallCaps w:val="0"/>
              <w:noProof/>
              <w:sz w:val="22"/>
              <w:szCs w:val="22"/>
              <w:lang w:bidi="ar-SA"/>
            </w:rPr>
          </w:pPr>
          <w:ins w:id="57"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"_Toc59468790"</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13. CSMA/CD &amp; CSMA/CA</w:t>
            </w:r>
            <w:r>
              <w:rPr>
                <w:noProof/>
                <w:webHidden/>
              </w:rPr>
              <w:tab/>
            </w:r>
            <w:r>
              <w:rPr>
                <w:noProof/>
                <w:webHidden/>
              </w:rPr>
              <w:fldChar w:fldCharType="begin"/>
            </w:r>
            <w:r>
              <w:rPr>
                <w:noProof/>
                <w:webHidden/>
              </w:rPr>
              <w:instrText xml:space="preserve"> PAGEREF _Toc59468790 \h </w:instrText>
            </w:r>
            <w:r>
              <w:rPr>
                <w:noProof/>
                <w:webHidden/>
              </w:rPr>
            </w:r>
          </w:ins>
          <w:r>
            <w:rPr>
              <w:noProof/>
              <w:webHidden/>
            </w:rPr>
            <w:fldChar w:fldCharType="separate"/>
          </w:r>
          <w:ins w:id="58" w:author="Praveen Kumar Chaubey" w:date="2020-12-21T18:45:00Z">
            <w:r>
              <w:rPr>
                <w:noProof/>
                <w:webHidden/>
              </w:rPr>
              <w:t>20</w:t>
            </w:r>
            <w:r>
              <w:rPr>
                <w:noProof/>
                <w:webHidden/>
              </w:rPr>
              <w:fldChar w:fldCharType="end"/>
            </w:r>
            <w:r w:rsidRPr="008F2DCF">
              <w:rPr>
                <w:rStyle w:val="Hyperlink"/>
                <w:noProof/>
              </w:rPr>
              <w:fldChar w:fldCharType="end"/>
            </w:r>
          </w:ins>
        </w:p>
        <w:p w14:paraId="49CFD542" w14:textId="2FB8D7C8" w:rsidR="00E210BA" w:rsidRDefault="00E210BA">
          <w:pPr>
            <w:pStyle w:val="TOC2"/>
            <w:tabs>
              <w:tab w:val="right" w:leader="dot" w:pos="10070"/>
            </w:tabs>
            <w:rPr>
              <w:ins w:id="59" w:author="Praveen Kumar Chaubey" w:date="2020-12-21T18:45:00Z"/>
              <w:rFonts w:eastAsiaTheme="minorEastAsia" w:cstheme="minorBidi"/>
              <w:smallCaps w:val="0"/>
              <w:noProof/>
              <w:sz w:val="22"/>
              <w:szCs w:val="22"/>
              <w:lang w:bidi="ar-SA"/>
            </w:rPr>
          </w:pPr>
          <w:ins w:id="60"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"_Toc59468791"</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14. Hidden Terminal and Exposed Terminal Problem with MACA Solution.</w:t>
            </w:r>
            <w:r>
              <w:rPr>
                <w:noProof/>
                <w:webHidden/>
              </w:rPr>
              <w:tab/>
            </w:r>
            <w:r>
              <w:rPr>
                <w:noProof/>
                <w:webHidden/>
              </w:rPr>
              <w:fldChar w:fldCharType="begin"/>
            </w:r>
            <w:r>
              <w:rPr>
                <w:noProof/>
                <w:webHidden/>
              </w:rPr>
              <w:instrText xml:space="preserve"> PAGEREF _Toc59468791 \h </w:instrText>
            </w:r>
            <w:r>
              <w:rPr>
                <w:noProof/>
                <w:webHidden/>
              </w:rPr>
            </w:r>
          </w:ins>
          <w:r>
            <w:rPr>
              <w:noProof/>
              <w:webHidden/>
            </w:rPr>
            <w:fldChar w:fldCharType="separate"/>
          </w:r>
          <w:ins w:id="61" w:author="Praveen Kumar Chaubey" w:date="2020-12-21T18:45:00Z">
            <w:r>
              <w:rPr>
                <w:noProof/>
                <w:webHidden/>
              </w:rPr>
              <w:t>21</w:t>
            </w:r>
            <w:r>
              <w:rPr>
                <w:noProof/>
                <w:webHidden/>
              </w:rPr>
              <w:fldChar w:fldCharType="end"/>
            </w:r>
            <w:r w:rsidRPr="008F2DCF">
              <w:rPr>
                <w:rStyle w:val="Hyperlink"/>
                <w:noProof/>
              </w:rPr>
              <w:fldChar w:fldCharType="end"/>
            </w:r>
          </w:ins>
        </w:p>
        <w:p w14:paraId="4535214A" w14:textId="5D779968" w:rsidR="00E210BA" w:rsidRDefault="00E210BA">
          <w:pPr>
            <w:pStyle w:val="TOC2"/>
            <w:tabs>
              <w:tab w:val="right" w:leader="dot" w:pos="10070"/>
            </w:tabs>
            <w:rPr>
              <w:ins w:id="62" w:author="Praveen Kumar Chaubey" w:date="2020-12-21T18:45:00Z"/>
              <w:rFonts w:eastAsiaTheme="minorEastAsia" w:cstheme="minorBidi"/>
              <w:smallCaps w:val="0"/>
              <w:noProof/>
              <w:sz w:val="22"/>
              <w:szCs w:val="22"/>
              <w:lang w:bidi="ar-SA"/>
            </w:rPr>
          </w:pPr>
          <w:ins w:id="63"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"_Toc59468792"</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15. Important Protocols</w:t>
            </w:r>
            <w:r>
              <w:rPr>
                <w:noProof/>
                <w:webHidden/>
              </w:rPr>
              <w:tab/>
            </w:r>
            <w:r>
              <w:rPr>
                <w:noProof/>
                <w:webHidden/>
              </w:rPr>
              <w:fldChar w:fldCharType="begin"/>
            </w:r>
            <w:r>
              <w:rPr>
                <w:noProof/>
                <w:webHidden/>
              </w:rPr>
              <w:instrText xml:space="preserve"> PAGEREF _Toc59468792 \h </w:instrText>
            </w:r>
            <w:r>
              <w:rPr>
                <w:noProof/>
                <w:webHidden/>
              </w:rPr>
            </w:r>
          </w:ins>
          <w:r>
            <w:rPr>
              <w:noProof/>
              <w:webHidden/>
            </w:rPr>
            <w:fldChar w:fldCharType="separate"/>
          </w:r>
          <w:ins w:id="64" w:author="Praveen Kumar Chaubey" w:date="2020-12-21T18:45:00Z">
            <w:r>
              <w:rPr>
                <w:noProof/>
                <w:webHidden/>
              </w:rPr>
              <w:t>23</w:t>
            </w:r>
            <w:r>
              <w:rPr>
                <w:noProof/>
                <w:webHidden/>
              </w:rPr>
              <w:fldChar w:fldCharType="end"/>
            </w:r>
            <w:r w:rsidRPr="008F2DCF">
              <w:rPr>
                <w:rStyle w:val="Hyperlink"/>
                <w:noProof/>
              </w:rPr>
              <w:fldChar w:fldCharType="end"/>
            </w:r>
          </w:ins>
        </w:p>
        <w:p w14:paraId="224AE555" w14:textId="4E1DF5D1" w:rsidR="00E210BA" w:rsidRDefault="00E210BA">
          <w:pPr>
            <w:pStyle w:val="TOC1"/>
            <w:tabs>
              <w:tab w:val="right" w:leader="dot" w:pos="10070"/>
            </w:tabs>
            <w:rPr>
              <w:ins w:id="65" w:author="Praveen Kumar Chaubey" w:date="2020-12-21T18:45:00Z"/>
              <w:rFonts w:eastAsiaTheme="minorEastAsia" w:cstheme="minorBidi"/>
              <w:b w:val="0"/>
              <w:bCs w:val="0"/>
              <w:caps w:val="0"/>
              <w:noProof/>
              <w:sz w:val="22"/>
              <w:szCs w:val="22"/>
              <w:lang w:bidi="ar-SA"/>
            </w:rPr>
          </w:pPr>
          <w:ins w:id="66"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"_Toc59468793"</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Objectives</w:t>
            </w:r>
            <w:r>
              <w:rPr>
                <w:noProof/>
                <w:webHidden/>
              </w:rPr>
              <w:tab/>
            </w:r>
            <w:r>
              <w:rPr>
                <w:noProof/>
                <w:webHidden/>
              </w:rPr>
              <w:fldChar w:fldCharType="begin"/>
            </w:r>
            <w:r>
              <w:rPr>
                <w:noProof/>
                <w:webHidden/>
              </w:rPr>
              <w:instrText xml:space="preserve"> PAGEREF _Toc59468793 \h </w:instrText>
            </w:r>
            <w:r>
              <w:rPr>
                <w:noProof/>
                <w:webHidden/>
              </w:rPr>
            </w:r>
          </w:ins>
          <w:r>
            <w:rPr>
              <w:noProof/>
              <w:webHidden/>
            </w:rPr>
            <w:fldChar w:fldCharType="separate"/>
          </w:r>
          <w:ins w:id="67" w:author="Praveen Kumar Chaubey" w:date="2020-12-21T18:45:00Z">
            <w:r>
              <w:rPr>
                <w:noProof/>
                <w:webHidden/>
              </w:rPr>
              <w:t>29</w:t>
            </w:r>
            <w:r>
              <w:rPr>
                <w:noProof/>
                <w:webHidden/>
              </w:rPr>
              <w:fldChar w:fldCharType="end"/>
            </w:r>
            <w:r w:rsidRPr="008F2DCF">
              <w:rPr>
                <w:rStyle w:val="Hyperlink"/>
                <w:noProof/>
              </w:rPr>
              <w:fldChar w:fldCharType="end"/>
            </w:r>
          </w:ins>
        </w:p>
        <w:p w14:paraId="2E4CB25D" w14:textId="132A323F" w:rsidR="00E210BA" w:rsidRDefault="00E210BA">
          <w:pPr>
            <w:pStyle w:val="TOC1"/>
            <w:tabs>
              <w:tab w:val="right" w:leader="dot" w:pos="10070"/>
            </w:tabs>
            <w:rPr>
              <w:ins w:id="68" w:author="Praveen Kumar Chaubey" w:date="2020-12-21T18:45:00Z"/>
              <w:rFonts w:eastAsiaTheme="minorEastAsia" w:cstheme="minorBidi"/>
              <w:b w:val="0"/>
              <w:bCs w:val="0"/>
              <w:caps w:val="0"/>
              <w:noProof/>
              <w:sz w:val="22"/>
              <w:szCs w:val="22"/>
              <w:lang w:bidi="ar-SA"/>
            </w:rPr>
          </w:pPr>
          <w:ins w:id="69"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"_Toc59468794"</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Requirements:</w:t>
            </w:r>
            <w:r>
              <w:rPr>
                <w:noProof/>
                <w:webHidden/>
              </w:rPr>
              <w:tab/>
            </w:r>
            <w:r>
              <w:rPr>
                <w:noProof/>
                <w:webHidden/>
              </w:rPr>
              <w:fldChar w:fldCharType="begin"/>
            </w:r>
            <w:r>
              <w:rPr>
                <w:noProof/>
                <w:webHidden/>
              </w:rPr>
              <w:instrText xml:space="preserve"> PAGEREF _Toc59468794 \h </w:instrText>
            </w:r>
            <w:r>
              <w:rPr>
                <w:noProof/>
                <w:webHidden/>
              </w:rPr>
            </w:r>
          </w:ins>
          <w:r>
            <w:rPr>
              <w:noProof/>
              <w:webHidden/>
            </w:rPr>
            <w:fldChar w:fldCharType="separate"/>
          </w:r>
          <w:ins w:id="70" w:author="Praveen Kumar Chaubey" w:date="2020-12-21T18:45:00Z">
            <w:r>
              <w:rPr>
                <w:noProof/>
                <w:webHidden/>
              </w:rPr>
              <w:t>30</w:t>
            </w:r>
            <w:r>
              <w:rPr>
                <w:noProof/>
                <w:webHidden/>
              </w:rPr>
              <w:fldChar w:fldCharType="end"/>
            </w:r>
            <w:r w:rsidRPr="008F2DCF">
              <w:rPr>
                <w:rStyle w:val="Hyperlink"/>
                <w:noProof/>
              </w:rPr>
              <w:fldChar w:fldCharType="end"/>
            </w:r>
          </w:ins>
        </w:p>
        <w:p w14:paraId="4F63745F" w14:textId="73C5250B" w:rsidR="00E210BA" w:rsidRDefault="00E210BA">
          <w:pPr>
            <w:pStyle w:val="TOC2"/>
            <w:tabs>
              <w:tab w:val="right" w:leader="dot" w:pos="10070"/>
            </w:tabs>
            <w:rPr>
              <w:ins w:id="71" w:author="Praveen Kumar Chaubey" w:date="2020-12-21T18:45:00Z"/>
              <w:rFonts w:eastAsiaTheme="minorEastAsia" w:cstheme="minorBidi"/>
              <w:smallCaps w:val="0"/>
              <w:noProof/>
              <w:sz w:val="22"/>
              <w:szCs w:val="22"/>
              <w:lang w:bidi="ar-SA"/>
            </w:rPr>
          </w:pPr>
          <w:ins w:id="72"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"_Toc59468795"</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High Level Requirements:</w:t>
            </w:r>
            <w:r>
              <w:rPr>
                <w:noProof/>
                <w:webHidden/>
              </w:rPr>
              <w:tab/>
            </w:r>
            <w:r>
              <w:rPr>
                <w:noProof/>
                <w:webHidden/>
              </w:rPr>
              <w:fldChar w:fldCharType="begin"/>
            </w:r>
            <w:r>
              <w:rPr>
                <w:noProof/>
                <w:webHidden/>
              </w:rPr>
              <w:instrText xml:space="preserve"> PAGEREF _Toc59468795 \h </w:instrText>
            </w:r>
            <w:r>
              <w:rPr>
                <w:noProof/>
                <w:webHidden/>
              </w:rPr>
            </w:r>
          </w:ins>
          <w:r>
            <w:rPr>
              <w:noProof/>
              <w:webHidden/>
            </w:rPr>
            <w:fldChar w:fldCharType="separate"/>
          </w:r>
          <w:ins w:id="73" w:author="Praveen Kumar Chaubey" w:date="2020-12-21T18:45:00Z">
            <w:r>
              <w:rPr>
                <w:noProof/>
                <w:webHidden/>
              </w:rPr>
              <w:t>30</w:t>
            </w:r>
            <w:r>
              <w:rPr>
                <w:noProof/>
                <w:webHidden/>
              </w:rPr>
              <w:fldChar w:fldCharType="end"/>
            </w:r>
            <w:r w:rsidRPr="008F2DCF">
              <w:rPr>
                <w:rStyle w:val="Hyperlink"/>
                <w:noProof/>
              </w:rPr>
              <w:fldChar w:fldCharType="end"/>
            </w:r>
          </w:ins>
        </w:p>
        <w:p w14:paraId="35745181" w14:textId="6479DAEA" w:rsidR="00E210BA" w:rsidRDefault="00E210BA">
          <w:pPr>
            <w:pStyle w:val="TOC2"/>
            <w:tabs>
              <w:tab w:val="right" w:leader="dot" w:pos="10070"/>
            </w:tabs>
            <w:rPr>
              <w:ins w:id="74" w:author="Praveen Kumar Chaubey" w:date="2020-12-21T18:45:00Z"/>
              <w:rFonts w:eastAsiaTheme="minorEastAsia" w:cstheme="minorBidi"/>
              <w:smallCaps w:val="0"/>
              <w:noProof/>
              <w:sz w:val="22"/>
              <w:szCs w:val="22"/>
              <w:lang w:bidi="ar-SA"/>
            </w:rPr>
          </w:pPr>
          <w:ins w:id="75"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"_Toc59468796"</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Low Level Requirements:</w:t>
            </w:r>
            <w:r>
              <w:rPr>
                <w:noProof/>
                <w:webHidden/>
              </w:rPr>
              <w:tab/>
            </w:r>
            <w:r>
              <w:rPr>
                <w:noProof/>
                <w:webHidden/>
              </w:rPr>
              <w:fldChar w:fldCharType="begin"/>
            </w:r>
            <w:r>
              <w:rPr>
                <w:noProof/>
                <w:webHidden/>
              </w:rPr>
              <w:instrText xml:space="preserve"> PAGEREF _Toc59468796 \h </w:instrText>
            </w:r>
            <w:r>
              <w:rPr>
                <w:noProof/>
                <w:webHidden/>
              </w:rPr>
            </w:r>
          </w:ins>
          <w:r>
            <w:rPr>
              <w:noProof/>
              <w:webHidden/>
            </w:rPr>
            <w:fldChar w:fldCharType="separate"/>
          </w:r>
          <w:ins w:id="76" w:author="Praveen Kumar Chaubey" w:date="2020-12-21T18:45:00Z">
            <w:r>
              <w:rPr>
                <w:noProof/>
                <w:webHidden/>
              </w:rPr>
              <w:t>30</w:t>
            </w:r>
            <w:r>
              <w:rPr>
                <w:noProof/>
                <w:webHidden/>
              </w:rPr>
              <w:fldChar w:fldCharType="end"/>
            </w:r>
            <w:r w:rsidRPr="008F2DCF">
              <w:rPr>
                <w:rStyle w:val="Hyperlink"/>
                <w:noProof/>
              </w:rPr>
              <w:fldChar w:fldCharType="end"/>
            </w:r>
          </w:ins>
        </w:p>
        <w:p w14:paraId="4A679868" w14:textId="78DE6D78" w:rsidR="00E210BA" w:rsidRDefault="00E210BA">
          <w:pPr>
            <w:pStyle w:val="TOC1"/>
            <w:tabs>
              <w:tab w:val="right" w:leader="dot" w:pos="10070"/>
            </w:tabs>
            <w:rPr>
              <w:ins w:id="77" w:author="Praveen Kumar Chaubey" w:date="2020-12-21T18:45:00Z"/>
              <w:rFonts w:eastAsiaTheme="minorEastAsia" w:cstheme="minorBidi"/>
              <w:b w:val="0"/>
              <w:bCs w:val="0"/>
              <w:caps w:val="0"/>
              <w:noProof/>
              <w:sz w:val="22"/>
              <w:szCs w:val="22"/>
              <w:lang w:bidi="ar-SA"/>
            </w:rPr>
          </w:pPr>
          <w:ins w:id="78"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"_Toc59468797"</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Design</w:t>
            </w:r>
            <w:r>
              <w:rPr>
                <w:noProof/>
                <w:webHidden/>
              </w:rPr>
              <w:tab/>
            </w:r>
            <w:r>
              <w:rPr>
                <w:noProof/>
                <w:webHidden/>
              </w:rPr>
              <w:fldChar w:fldCharType="begin"/>
            </w:r>
            <w:r>
              <w:rPr>
                <w:noProof/>
                <w:webHidden/>
              </w:rPr>
              <w:instrText xml:space="preserve"> PAGEREF _Toc59468797 \h </w:instrText>
            </w:r>
            <w:r>
              <w:rPr>
                <w:noProof/>
                <w:webHidden/>
              </w:rPr>
            </w:r>
          </w:ins>
          <w:r>
            <w:rPr>
              <w:noProof/>
              <w:webHidden/>
            </w:rPr>
            <w:fldChar w:fldCharType="separate"/>
          </w:r>
          <w:ins w:id="79" w:author="Praveen Kumar Chaubey" w:date="2020-12-21T18:45:00Z">
            <w:r>
              <w:rPr>
                <w:noProof/>
                <w:webHidden/>
              </w:rPr>
              <w:t>30</w:t>
            </w:r>
            <w:r>
              <w:rPr>
                <w:noProof/>
                <w:webHidden/>
              </w:rPr>
              <w:fldChar w:fldCharType="end"/>
            </w:r>
            <w:r w:rsidRPr="008F2DCF">
              <w:rPr>
                <w:rStyle w:val="Hyperlink"/>
                <w:noProof/>
              </w:rPr>
              <w:fldChar w:fldCharType="end"/>
            </w:r>
          </w:ins>
        </w:p>
        <w:p w14:paraId="034E9FC2" w14:textId="0859FA38" w:rsidR="00E210BA" w:rsidRDefault="00E210BA">
          <w:pPr>
            <w:pStyle w:val="TOC1"/>
            <w:tabs>
              <w:tab w:val="right" w:leader="dot" w:pos="10070"/>
            </w:tabs>
            <w:rPr>
              <w:ins w:id="80" w:author="Praveen Kumar Chaubey" w:date="2020-12-21T18:45:00Z"/>
              <w:rFonts w:eastAsiaTheme="minorEastAsia" w:cstheme="minorBidi"/>
              <w:b w:val="0"/>
              <w:bCs w:val="0"/>
              <w:caps w:val="0"/>
              <w:noProof/>
              <w:sz w:val="22"/>
              <w:szCs w:val="22"/>
              <w:lang w:bidi="ar-SA"/>
            </w:rPr>
          </w:pPr>
          <w:ins w:id="81"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"_Toc59468798"</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Test Plan</w:t>
            </w:r>
            <w:r>
              <w:rPr>
                <w:noProof/>
                <w:webHidden/>
              </w:rPr>
              <w:tab/>
            </w:r>
            <w:r>
              <w:rPr>
                <w:noProof/>
                <w:webHidden/>
              </w:rPr>
              <w:fldChar w:fldCharType="begin"/>
            </w:r>
            <w:r>
              <w:rPr>
                <w:noProof/>
                <w:webHidden/>
              </w:rPr>
              <w:instrText xml:space="preserve"> PAGEREF _Toc59468798 \h </w:instrText>
            </w:r>
            <w:r>
              <w:rPr>
                <w:noProof/>
                <w:webHidden/>
              </w:rPr>
            </w:r>
          </w:ins>
          <w:r>
            <w:rPr>
              <w:noProof/>
              <w:webHidden/>
            </w:rPr>
            <w:fldChar w:fldCharType="separate"/>
          </w:r>
          <w:ins w:id="82" w:author="Praveen Kumar Chaubey" w:date="2020-12-21T18:45:00Z">
            <w:r>
              <w:rPr>
                <w:noProof/>
                <w:webHidden/>
              </w:rPr>
              <w:t>31</w:t>
            </w:r>
            <w:r>
              <w:rPr>
                <w:noProof/>
                <w:webHidden/>
              </w:rPr>
              <w:fldChar w:fldCharType="end"/>
            </w:r>
            <w:r w:rsidRPr="008F2DCF">
              <w:rPr>
                <w:rStyle w:val="Hyperlink"/>
                <w:noProof/>
              </w:rPr>
              <w:fldChar w:fldCharType="end"/>
            </w:r>
          </w:ins>
        </w:p>
        <w:p w14:paraId="7A537E02" w14:textId="07B77C8C" w:rsidR="00E210BA" w:rsidRDefault="00E210BA">
          <w:pPr>
            <w:pStyle w:val="TOC2"/>
            <w:tabs>
              <w:tab w:val="right" w:leader="dot" w:pos="10070"/>
            </w:tabs>
            <w:rPr>
              <w:ins w:id="83" w:author="Praveen Kumar Chaubey" w:date="2020-12-21T18:45:00Z"/>
              <w:rFonts w:eastAsiaTheme="minorEastAsia" w:cstheme="minorBidi"/>
              <w:smallCaps w:val="0"/>
              <w:noProof/>
              <w:sz w:val="22"/>
              <w:szCs w:val="22"/>
              <w:lang w:bidi="ar-SA"/>
            </w:rPr>
          </w:pPr>
          <w:ins w:id="84"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"_Toc59468799"</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High Level Test Plan (Integration Test Plan)</w:t>
            </w:r>
            <w:r>
              <w:rPr>
                <w:noProof/>
                <w:webHidden/>
              </w:rPr>
              <w:tab/>
            </w:r>
            <w:r>
              <w:rPr>
                <w:noProof/>
                <w:webHidden/>
              </w:rPr>
              <w:fldChar w:fldCharType="begin"/>
            </w:r>
            <w:r>
              <w:rPr>
                <w:noProof/>
                <w:webHidden/>
              </w:rPr>
              <w:instrText xml:space="preserve"> PAGEREF _Toc59468799 \h </w:instrText>
            </w:r>
            <w:r>
              <w:rPr>
                <w:noProof/>
                <w:webHidden/>
              </w:rPr>
            </w:r>
          </w:ins>
          <w:r>
            <w:rPr>
              <w:noProof/>
              <w:webHidden/>
            </w:rPr>
            <w:fldChar w:fldCharType="separate"/>
          </w:r>
          <w:ins w:id="85" w:author="Praveen Kumar Chaubey" w:date="2020-12-21T18:45:00Z">
            <w:r>
              <w:rPr>
                <w:noProof/>
                <w:webHidden/>
              </w:rPr>
              <w:t>31</w:t>
            </w:r>
            <w:r>
              <w:rPr>
                <w:noProof/>
                <w:webHidden/>
              </w:rPr>
              <w:fldChar w:fldCharType="end"/>
            </w:r>
            <w:r w:rsidRPr="008F2DCF">
              <w:rPr>
                <w:rStyle w:val="Hyperlink"/>
                <w:noProof/>
              </w:rPr>
              <w:fldChar w:fldCharType="end"/>
            </w:r>
          </w:ins>
        </w:p>
        <w:p w14:paraId="70161D32" w14:textId="78179ACA" w:rsidR="00E210BA" w:rsidRDefault="00E210BA">
          <w:pPr>
            <w:pStyle w:val="TOC2"/>
            <w:tabs>
              <w:tab w:val="right" w:leader="dot" w:pos="10070"/>
            </w:tabs>
            <w:rPr>
              <w:ins w:id="86" w:author="Praveen Kumar Chaubey" w:date="2020-12-21T18:45:00Z"/>
              <w:rFonts w:eastAsiaTheme="minorEastAsia" w:cstheme="minorBidi"/>
              <w:smallCaps w:val="0"/>
              <w:noProof/>
              <w:sz w:val="22"/>
              <w:szCs w:val="22"/>
              <w:lang w:bidi="ar-SA"/>
            </w:rPr>
          </w:pPr>
          <w:ins w:id="87"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"_Toc59468800"</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Low Level Test Plan (Unit Test Plan)</w:t>
            </w:r>
            <w:r>
              <w:rPr>
                <w:noProof/>
                <w:webHidden/>
              </w:rPr>
              <w:tab/>
            </w:r>
            <w:r>
              <w:rPr>
                <w:noProof/>
                <w:webHidden/>
              </w:rPr>
              <w:fldChar w:fldCharType="begin"/>
            </w:r>
            <w:r>
              <w:rPr>
                <w:noProof/>
                <w:webHidden/>
              </w:rPr>
              <w:instrText xml:space="preserve"> PAGEREF _Toc59468800 \h </w:instrText>
            </w:r>
            <w:r>
              <w:rPr>
                <w:noProof/>
                <w:webHidden/>
              </w:rPr>
            </w:r>
          </w:ins>
          <w:r>
            <w:rPr>
              <w:noProof/>
              <w:webHidden/>
            </w:rPr>
            <w:fldChar w:fldCharType="separate"/>
          </w:r>
          <w:ins w:id="88" w:author="Praveen Kumar Chaubey" w:date="2020-12-21T18:45:00Z">
            <w:r>
              <w:rPr>
                <w:noProof/>
                <w:webHidden/>
              </w:rPr>
              <w:t>31</w:t>
            </w:r>
            <w:r>
              <w:rPr>
                <w:noProof/>
                <w:webHidden/>
              </w:rPr>
              <w:fldChar w:fldCharType="end"/>
            </w:r>
            <w:r w:rsidRPr="008F2DCF">
              <w:rPr>
                <w:rStyle w:val="Hyperlink"/>
                <w:noProof/>
              </w:rPr>
              <w:fldChar w:fldCharType="end"/>
            </w:r>
          </w:ins>
        </w:p>
        <w:p w14:paraId="1B6AEB7F" w14:textId="00402B3C" w:rsidR="00E210BA" w:rsidRDefault="00E210BA">
          <w:pPr>
            <w:pStyle w:val="TOC1"/>
            <w:tabs>
              <w:tab w:val="right" w:leader="dot" w:pos="10070"/>
            </w:tabs>
            <w:rPr>
              <w:ins w:id="89" w:author="Praveen Kumar Chaubey" w:date="2020-12-21T18:45:00Z"/>
              <w:rFonts w:eastAsiaTheme="minorEastAsia" w:cstheme="minorBidi"/>
              <w:b w:val="0"/>
              <w:bCs w:val="0"/>
              <w:caps w:val="0"/>
              <w:noProof/>
              <w:sz w:val="22"/>
              <w:szCs w:val="22"/>
              <w:lang w:bidi="ar-SA"/>
            </w:rPr>
          </w:pPr>
          <w:ins w:id="90"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"_Toc59468801"</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Implementation Summary</w:t>
            </w:r>
            <w:r>
              <w:rPr>
                <w:noProof/>
                <w:webHidden/>
              </w:rPr>
              <w:tab/>
            </w:r>
            <w:r>
              <w:rPr>
                <w:noProof/>
                <w:webHidden/>
              </w:rPr>
              <w:fldChar w:fldCharType="begin"/>
            </w:r>
            <w:r>
              <w:rPr>
                <w:noProof/>
                <w:webHidden/>
              </w:rPr>
              <w:instrText xml:space="preserve"> PAGEREF _Toc59468801 \h </w:instrText>
            </w:r>
            <w:r>
              <w:rPr>
                <w:noProof/>
                <w:webHidden/>
              </w:rPr>
            </w:r>
          </w:ins>
          <w:r>
            <w:rPr>
              <w:noProof/>
              <w:webHidden/>
            </w:rPr>
            <w:fldChar w:fldCharType="separate"/>
          </w:r>
          <w:ins w:id="91" w:author="Praveen Kumar Chaubey" w:date="2020-12-21T18:45:00Z">
            <w:r>
              <w:rPr>
                <w:noProof/>
                <w:webHidden/>
              </w:rPr>
              <w:t>36</w:t>
            </w:r>
            <w:r>
              <w:rPr>
                <w:noProof/>
                <w:webHidden/>
              </w:rPr>
              <w:fldChar w:fldCharType="end"/>
            </w:r>
            <w:r w:rsidRPr="008F2DCF">
              <w:rPr>
                <w:rStyle w:val="Hyperlink"/>
                <w:noProof/>
              </w:rPr>
              <w:fldChar w:fldCharType="end"/>
            </w:r>
          </w:ins>
        </w:p>
        <w:p w14:paraId="6FD92300" w14:textId="67001B19" w:rsidR="00E210BA" w:rsidRDefault="00E210BA">
          <w:pPr>
            <w:pStyle w:val="TOC2"/>
            <w:tabs>
              <w:tab w:val="right" w:leader="dot" w:pos="10070"/>
            </w:tabs>
            <w:rPr>
              <w:ins w:id="92" w:author="Praveen Kumar Chaubey" w:date="2020-12-21T18:45:00Z"/>
              <w:rFonts w:eastAsiaTheme="minorEastAsia" w:cstheme="minorBidi"/>
              <w:smallCaps w:val="0"/>
              <w:noProof/>
              <w:sz w:val="22"/>
              <w:szCs w:val="22"/>
              <w:lang w:bidi="ar-SA"/>
            </w:rPr>
          </w:pPr>
          <w:ins w:id="93"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"_Toc59468802"</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Summary</w:t>
            </w:r>
            <w:r>
              <w:rPr>
                <w:noProof/>
                <w:webHidden/>
              </w:rPr>
              <w:tab/>
            </w:r>
            <w:r>
              <w:rPr>
                <w:noProof/>
                <w:webHidden/>
              </w:rPr>
              <w:fldChar w:fldCharType="begin"/>
            </w:r>
            <w:r>
              <w:rPr>
                <w:noProof/>
                <w:webHidden/>
              </w:rPr>
              <w:instrText xml:space="preserve"> PAGEREF _Toc59468802 \h </w:instrText>
            </w:r>
            <w:r>
              <w:rPr>
                <w:noProof/>
                <w:webHidden/>
              </w:rPr>
            </w:r>
          </w:ins>
          <w:r>
            <w:rPr>
              <w:noProof/>
              <w:webHidden/>
            </w:rPr>
            <w:fldChar w:fldCharType="separate"/>
          </w:r>
          <w:ins w:id="94" w:author="Praveen Kumar Chaubey" w:date="2020-12-21T18:45:00Z">
            <w:r>
              <w:rPr>
                <w:noProof/>
                <w:webHidden/>
              </w:rPr>
              <w:t>36</w:t>
            </w:r>
            <w:r>
              <w:rPr>
                <w:noProof/>
                <w:webHidden/>
              </w:rPr>
              <w:fldChar w:fldCharType="end"/>
            </w:r>
            <w:r w:rsidRPr="008F2DCF">
              <w:rPr>
                <w:rStyle w:val="Hyperlink"/>
                <w:noProof/>
              </w:rPr>
              <w:fldChar w:fldCharType="end"/>
            </w:r>
          </w:ins>
        </w:p>
        <w:p w14:paraId="7820BC38" w14:textId="69E6BD23" w:rsidR="00E210BA" w:rsidRDefault="00E210BA">
          <w:pPr>
            <w:pStyle w:val="TOC3"/>
            <w:tabs>
              <w:tab w:val="right" w:leader="dot" w:pos="10070"/>
            </w:tabs>
            <w:rPr>
              <w:ins w:id="95" w:author="Praveen Kumar Chaubey" w:date="2020-12-21T18:45:00Z"/>
              <w:rFonts w:eastAsiaTheme="minorEastAsia" w:cstheme="minorBidi"/>
              <w:i w:val="0"/>
              <w:iCs w:val="0"/>
              <w:noProof/>
              <w:sz w:val="22"/>
              <w:szCs w:val="22"/>
              <w:lang w:bidi="ar-SA"/>
            </w:rPr>
          </w:pPr>
          <w:ins w:id="96"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"_Toc59468803"</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Scanning Testing</w:t>
            </w:r>
            <w:r>
              <w:rPr>
                <w:noProof/>
                <w:webHidden/>
              </w:rPr>
              <w:tab/>
            </w:r>
            <w:r>
              <w:rPr>
                <w:noProof/>
                <w:webHidden/>
              </w:rPr>
              <w:fldChar w:fldCharType="begin"/>
            </w:r>
            <w:r>
              <w:rPr>
                <w:noProof/>
                <w:webHidden/>
              </w:rPr>
              <w:instrText xml:space="preserve"> PAGEREF _Toc59468803 \h </w:instrText>
            </w:r>
            <w:r>
              <w:rPr>
                <w:noProof/>
                <w:webHidden/>
              </w:rPr>
            </w:r>
          </w:ins>
          <w:r>
            <w:rPr>
              <w:noProof/>
              <w:webHidden/>
            </w:rPr>
            <w:fldChar w:fldCharType="separate"/>
          </w:r>
          <w:ins w:id="97" w:author="Praveen Kumar Chaubey" w:date="2020-12-21T18:45:00Z">
            <w:r>
              <w:rPr>
                <w:noProof/>
                <w:webHidden/>
              </w:rPr>
              <w:t>37</w:t>
            </w:r>
            <w:r>
              <w:rPr>
                <w:noProof/>
                <w:webHidden/>
              </w:rPr>
              <w:fldChar w:fldCharType="end"/>
            </w:r>
            <w:r w:rsidRPr="008F2DCF">
              <w:rPr>
                <w:rStyle w:val="Hyperlink"/>
                <w:noProof/>
              </w:rPr>
              <w:fldChar w:fldCharType="end"/>
            </w:r>
          </w:ins>
        </w:p>
        <w:p w14:paraId="1AE1AF0D" w14:textId="337D52F6" w:rsidR="00E210BA" w:rsidRDefault="00E210BA">
          <w:pPr>
            <w:pStyle w:val="TOC3"/>
            <w:tabs>
              <w:tab w:val="right" w:leader="dot" w:pos="10070"/>
            </w:tabs>
            <w:rPr>
              <w:ins w:id="98" w:author="Praveen Kumar Chaubey" w:date="2020-12-21T18:45:00Z"/>
              <w:rFonts w:eastAsiaTheme="minorEastAsia" w:cstheme="minorBidi"/>
              <w:i w:val="0"/>
              <w:iCs w:val="0"/>
              <w:noProof/>
              <w:sz w:val="22"/>
              <w:szCs w:val="22"/>
              <w:lang w:bidi="ar-SA"/>
            </w:rPr>
          </w:pPr>
          <w:ins w:id="99"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"_Toc59468804"</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rFonts w:eastAsiaTheme="majorEastAsia"/>
                <w:noProof/>
              </w:rPr>
              <w:t xml:space="preserve">Authentication </w:t>
            </w:r>
            <w:r w:rsidRPr="008F2DCF">
              <w:rPr>
                <w:rStyle w:val="Hyperlink"/>
                <w:noProof/>
              </w:rPr>
              <w:t>Testing</w:t>
            </w:r>
            <w:r>
              <w:rPr>
                <w:noProof/>
                <w:webHidden/>
              </w:rPr>
              <w:tab/>
            </w:r>
            <w:r>
              <w:rPr>
                <w:noProof/>
                <w:webHidden/>
              </w:rPr>
              <w:fldChar w:fldCharType="begin"/>
            </w:r>
            <w:r>
              <w:rPr>
                <w:noProof/>
                <w:webHidden/>
              </w:rPr>
              <w:instrText xml:space="preserve"> PAGEREF _Toc59468804 \h </w:instrText>
            </w:r>
            <w:r>
              <w:rPr>
                <w:noProof/>
                <w:webHidden/>
              </w:rPr>
            </w:r>
          </w:ins>
          <w:r>
            <w:rPr>
              <w:noProof/>
              <w:webHidden/>
            </w:rPr>
            <w:fldChar w:fldCharType="separate"/>
          </w:r>
          <w:ins w:id="100" w:author="Praveen Kumar Chaubey" w:date="2020-12-21T18:45:00Z">
            <w:r>
              <w:rPr>
                <w:noProof/>
                <w:webHidden/>
              </w:rPr>
              <w:t>38</w:t>
            </w:r>
            <w:r>
              <w:rPr>
                <w:noProof/>
                <w:webHidden/>
              </w:rPr>
              <w:fldChar w:fldCharType="end"/>
            </w:r>
            <w:r w:rsidRPr="008F2DCF">
              <w:rPr>
                <w:rStyle w:val="Hyperlink"/>
                <w:noProof/>
              </w:rPr>
              <w:fldChar w:fldCharType="end"/>
            </w:r>
          </w:ins>
        </w:p>
        <w:p w14:paraId="5F053F31" w14:textId="2C07AE26" w:rsidR="00E210BA" w:rsidRDefault="00E210BA">
          <w:pPr>
            <w:pStyle w:val="TOC3"/>
            <w:tabs>
              <w:tab w:val="right" w:leader="dot" w:pos="10070"/>
            </w:tabs>
            <w:rPr>
              <w:ins w:id="101" w:author="Praveen Kumar Chaubey" w:date="2020-12-21T18:45:00Z"/>
              <w:rFonts w:eastAsiaTheme="minorEastAsia" w:cstheme="minorBidi"/>
              <w:i w:val="0"/>
              <w:iCs w:val="0"/>
              <w:noProof/>
              <w:sz w:val="22"/>
              <w:szCs w:val="22"/>
              <w:lang w:bidi="ar-SA"/>
            </w:rPr>
          </w:pPr>
          <w:ins w:id="102"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"_Toc59468805"</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Client Connectivity Testing</w:t>
            </w:r>
            <w:r>
              <w:rPr>
                <w:noProof/>
                <w:webHidden/>
              </w:rPr>
              <w:tab/>
            </w:r>
            <w:r>
              <w:rPr>
                <w:noProof/>
                <w:webHidden/>
              </w:rPr>
              <w:fldChar w:fldCharType="begin"/>
            </w:r>
            <w:r>
              <w:rPr>
                <w:noProof/>
                <w:webHidden/>
              </w:rPr>
              <w:instrText xml:space="preserve"> PAGEREF _Toc59468805 \h </w:instrText>
            </w:r>
            <w:r>
              <w:rPr>
                <w:noProof/>
                <w:webHidden/>
              </w:rPr>
            </w:r>
          </w:ins>
          <w:r>
            <w:rPr>
              <w:noProof/>
              <w:webHidden/>
            </w:rPr>
            <w:fldChar w:fldCharType="separate"/>
          </w:r>
          <w:ins w:id="103" w:author="Praveen Kumar Chaubey" w:date="2020-12-21T18:45:00Z">
            <w:r>
              <w:rPr>
                <w:noProof/>
                <w:webHidden/>
              </w:rPr>
              <w:t>42</w:t>
            </w:r>
            <w:r>
              <w:rPr>
                <w:noProof/>
                <w:webHidden/>
              </w:rPr>
              <w:fldChar w:fldCharType="end"/>
            </w:r>
            <w:r w:rsidRPr="008F2DCF">
              <w:rPr>
                <w:rStyle w:val="Hyperlink"/>
                <w:noProof/>
              </w:rPr>
              <w:fldChar w:fldCharType="end"/>
            </w:r>
          </w:ins>
        </w:p>
        <w:p w14:paraId="675620DA" w14:textId="07F7B07D" w:rsidR="00E210BA" w:rsidRDefault="00E210BA">
          <w:pPr>
            <w:pStyle w:val="TOC3"/>
            <w:tabs>
              <w:tab w:val="right" w:leader="dot" w:pos="10070"/>
            </w:tabs>
            <w:rPr>
              <w:ins w:id="104" w:author="Praveen Kumar Chaubey" w:date="2020-12-21T18:45:00Z"/>
              <w:rFonts w:eastAsiaTheme="minorEastAsia" w:cstheme="minorBidi"/>
              <w:i w:val="0"/>
              <w:iCs w:val="0"/>
              <w:noProof/>
              <w:sz w:val="22"/>
              <w:szCs w:val="22"/>
              <w:lang w:bidi="ar-SA"/>
            </w:rPr>
          </w:pPr>
          <w:ins w:id="105"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"_Toc59468806"</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Signal Testing</w:t>
            </w:r>
            <w:r>
              <w:rPr>
                <w:noProof/>
                <w:webHidden/>
              </w:rPr>
              <w:tab/>
            </w:r>
            <w:r>
              <w:rPr>
                <w:noProof/>
                <w:webHidden/>
              </w:rPr>
              <w:fldChar w:fldCharType="begin"/>
            </w:r>
            <w:r>
              <w:rPr>
                <w:noProof/>
                <w:webHidden/>
              </w:rPr>
              <w:instrText xml:space="preserve"> PAGEREF _Toc59468806 \h </w:instrText>
            </w:r>
            <w:r>
              <w:rPr>
                <w:noProof/>
                <w:webHidden/>
              </w:rPr>
            </w:r>
          </w:ins>
          <w:r>
            <w:rPr>
              <w:noProof/>
              <w:webHidden/>
            </w:rPr>
            <w:fldChar w:fldCharType="separate"/>
          </w:r>
          <w:ins w:id="106" w:author="Praveen Kumar Chaubey" w:date="2020-12-21T18:45:00Z">
            <w:r>
              <w:rPr>
                <w:noProof/>
                <w:webHidden/>
              </w:rPr>
              <w:t>47</w:t>
            </w:r>
            <w:r>
              <w:rPr>
                <w:noProof/>
                <w:webHidden/>
              </w:rPr>
              <w:fldChar w:fldCharType="end"/>
            </w:r>
            <w:r w:rsidRPr="008F2DCF">
              <w:rPr>
                <w:rStyle w:val="Hyperlink"/>
                <w:noProof/>
              </w:rPr>
              <w:fldChar w:fldCharType="end"/>
            </w:r>
          </w:ins>
        </w:p>
        <w:p w14:paraId="6E37342B" w14:textId="36C1A0A3" w:rsidR="00E210BA" w:rsidRDefault="00E210BA">
          <w:pPr>
            <w:pStyle w:val="TOC3"/>
            <w:tabs>
              <w:tab w:val="right" w:leader="dot" w:pos="10070"/>
            </w:tabs>
            <w:rPr>
              <w:ins w:id="107" w:author="Praveen Kumar Chaubey" w:date="2020-12-21T18:45:00Z"/>
              <w:rFonts w:eastAsiaTheme="minorEastAsia" w:cstheme="minorBidi"/>
              <w:i w:val="0"/>
              <w:iCs w:val="0"/>
              <w:noProof/>
              <w:sz w:val="22"/>
              <w:szCs w:val="22"/>
              <w:lang w:bidi="ar-SA"/>
            </w:rPr>
          </w:pPr>
          <w:ins w:id="108"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"_Toc59468807"</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Security Testing</w:t>
            </w:r>
            <w:r>
              <w:rPr>
                <w:noProof/>
                <w:webHidden/>
              </w:rPr>
              <w:tab/>
            </w:r>
            <w:r>
              <w:rPr>
                <w:noProof/>
                <w:webHidden/>
              </w:rPr>
              <w:fldChar w:fldCharType="begin"/>
            </w:r>
            <w:r>
              <w:rPr>
                <w:noProof/>
                <w:webHidden/>
              </w:rPr>
              <w:instrText xml:space="preserve"> PAGEREF _Toc59468807 \h </w:instrText>
            </w:r>
            <w:r>
              <w:rPr>
                <w:noProof/>
                <w:webHidden/>
              </w:rPr>
            </w:r>
          </w:ins>
          <w:r>
            <w:rPr>
              <w:noProof/>
              <w:webHidden/>
            </w:rPr>
            <w:fldChar w:fldCharType="separate"/>
          </w:r>
          <w:ins w:id="109" w:author="Praveen Kumar Chaubey" w:date="2020-12-21T18:45:00Z">
            <w:r>
              <w:rPr>
                <w:noProof/>
                <w:webHidden/>
              </w:rPr>
              <w:t>48</w:t>
            </w:r>
            <w:r>
              <w:rPr>
                <w:noProof/>
                <w:webHidden/>
              </w:rPr>
              <w:fldChar w:fldCharType="end"/>
            </w:r>
            <w:r w:rsidRPr="008F2DCF">
              <w:rPr>
                <w:rStyle w:val="Hyperlink"/>
                <w:noProof/>
              </w:rPr>
              <w:fldChar w:fldCharType="end"/>
            </w:r>
          </w:ins>
        </w:p>
        <w:p w14:paraId="56D941D1" w14:textId="355B330B" w:rsidR="00E210BA" w:rsidRDefault="00E210BA">
          <w:pPr>
            <w:pStyle w:val="TOC2"/>
            <w:tabs>
              <w:tab w:val="right" w:leader="dot" w:pos="10070"/>
            </w:tabs>
            <w:rPr>
              <w:ins w:id="110" w:author="Praveen Kumar Chaubey" w:date="2020-12-21T18:45:00Z"/>
              <w:rFonts w:eastAsiaTheme="minorEastAsia" w:cstheme="minorBidi"/>
              <w:smallCaps w:val="0"/>
              <w:noProof/>
              <w:sz w:val="22"/>
              <w:szCs w:val="22"/>
              <w:lang w:bidi="ar-SA"/>
            </w:rPr>
          </w:pPr>
          <w:ins w:id="111"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"_Toc59468808"</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Video Summary</w:t>
            </w:r>
            <w:r>
              <w:rPr>
                <w:noProof/>
                <w:webHidden/>
              </w:rPr>
              <w:tab/>
            </w:r>
            <w:r>
              <w:rPr>
                <w:noProof/>
                <w:webHidden/>
              </w:rPr>
              <w:fldChar w:fldCharType="begin"/>
            </w:r>
            <w:r>
              <w:rPr>
                <w:noProof/>
                <w:webHidden/>
              </w:rPr>
              <w:instrText xml:space="preserve"> PAGEREF _Toc59468808 \h </w:instrText>
            </w:r>
            <w:r>
              <w:rPr>
                <w:noProof/>
                <w:webHidden/>
              </w:rPr>
            </w:r>
          </w:ins>
          <w:r>
            <w:rPr>
              <w:noProof/>
              <w:webHidden/>
            </w:rPr>
            <w:fldChar w:fldCharType="separate"/>
          </w:r>
          <w:ins w:id="112" w:author="Praveen Kumar Chaubey" w:date="2020-12-21T18:45:00Z">
            <w:r>
              <w:rPr>
                <w:noProof/>
                <w:webHidden/>
              </w:rPr>
              <w:t>50</w:t>
            </w:r>
            <w:r>
              <w:rPr>
                <w:noProof/>
                <w:webHidden/>
              </w:rPr>
              <w:fldChar w:fldCharType="end"/>
            </w:r>
            <w:r w:rsidRPr="008F2DCF">
              <w:rPr>
                <w:rStyle w:val="Hyperlink"/>
                <w:noProof/>
              </w:rPr>
              <w:fldChar w:fldCharType="end"/>
            </w:r>
          </w:ins>
        </w:p>
        <w:p w14:paraId="67BED3DA" w14:textId="7D658E3F" w:rsidR="00E210BA" w:rsidRDefault="00E210BA">
          <w:pPr>
            <w:pStyle w:val="TOC2"/>
            <w:tabs>
              <w:tab w:val="right" w:leader="dot" w:pos="10070"/>
            </w:tabs>
            <w:rPr>
              <w:ins w:id="113" w:author="Praveen Kumar Chaubey" w:date="2020-12-21T18:45:00Z"/>
              <w:rFonts w:eastAsiaTheme="minorEastAsia" w:cstheme="minorBidi"/>
              <w:smallCaps w:val="0"/>
              <w:noProof/>
              <w:sz w:val="22"/>
              <w:szCs w:val="22"/>
              <w:lang w:bidi="ar-SA"/>
            </w:rPr>
          </w:pPr>
          <w:ins w:id="114"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"_Toc59468809"</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Git Link</w:t>
            </w:r>
            <w:r>
              <w:rPr>
                <w:noProof/>
                <w:webHidden/>
              </w:rPr>
              <w:tab/>
            </w:r>
            <w:r>
              <w:rPr>
                <w:noProof/>
                <w:webHidden/>
              </w:rPr>
              <w:fldChar w:fldCharType="begin"/>
            </w:r>
            <w:r>
              <w:rPr>
                <w:noProof/>
                <w:webHidden/>
              </w:rPr>
              <w:instrText xml:space="preserve"> PAGEREF _Toc59468809 \h </w:instrText>
            </w:r>
            <w:r>
              <w:rPr>
                <w:noProof/>
                <w:webHidden/>
              </w:rPr>
            </w:r>
          </w:ins>
          <w:r>
            <w:rPr>
              <w:noProof/>
              <w:webHidden/>
            </w:rPr>
            <w:fldChar w:fldCharType="separate"/>
          </w:r>
          <w:ins w:id="115" w:author="Praveen Kumar Chaubey" w:date="2020-12-21T18:45:00Z">
            <w:r>
              <w:rPr>
                <w:noProof/>
                <w:webHidden/>
              </w:rPr>
              <w:t>50</w:t>
            </w:r>
            <w:r>
              <w:rPr>
                <w:noProof/>
                <w:webHidden/>
              </w:rPr>
              <w:fldChar w:fldCharType="end"/>
            </w:r>
            <w:r w:rsidRPr="008F2DCF">
              <w:rPr>
                <w:rStyle w:val="Hyperlink"/>
                <w:noProof/>
              </w:rPr>
              <w:fldChar w:fldCharType="end"/>
            </w:r>
          </w:ins>
        </w:p>
        <w:p w14:paraId="1ED245BD" w14:textId="2158FEAF" w:rsidR="00E210BA" w:rsidRDefault="00E210BA">
          <w:pPr>
            <w:pStyle w:val="TOC2"/>
            <w:tabs>
              <w:tab w:val="right" w:leader="dot" w:pos="10070"/>
            </w:tabs>
            <w:rPr>
              <w:ins w:id="116" w:author="Praveen Kumar Chaubey" w:date="2020-12-21T18:45:00Z"/>
              <w:rFonts w:eastAsiaTheme="minorEastAsia" w:cstheme="minorBidi"/>
              <w:smallCaps w:val="0"/>
              <w:noProof/>
              <w:sz w:val="22"/>
              <w:szCs w:val="22"/>
              <w:lang w:bidi="ar-SA"/>
            </w:rPr>
          </w:pPr>
          <w:ins w:id="117"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"_Toc59468810"</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Git Dashboard</w:t>
            </w:r>
            <w:r>
              <w:rPr>
                <w:noProof/>
                <w:webHidden/>
              </w:rPr>
              <w:tab/>
            </w:r>
            <w:r>
              <w:rPr>
                <w:noProof/>
                <w:webHidden/>
              </w:rPr>
              <w:fldChar w:fldCharType="begin"/>
            </w:r>
            <w:r>
              <w:rPr>
                <w:noProof/>
                <w:webHidden/>
              </w:rPr>
              <w:instrText xml:space="preserve"> PAGEREF _Toc59468810 \h </w:instrText>
            </w:r>
            <w:r>
              <w:rPr>
                <w:noProof/>
                <w:webHidden/>
              </w:rPr>
            </w:r>
          </w:ins>
          <w:r>
            <w:rPr>
              <w:noProof/>
              <w:webHidden/>
            </w:rPr>
            <w:fldChar w:fldCharType="separate"/>
          </w:r>
          <w:ins w:id="118" w:author="Praveen Kumar Chaubey" w:date="2020-12-21T18:45:00Z">
            <w:r>
              <w:rPr>
                <w:noProof/>
                <w:webHidden/>
              </w:rPr>
              <w:t>50</w:t>
            </w:r>
            <w:r>
              <w:rPr>
                <w:noProof/>
                <w:webHidden/>
              </w:rPr>
              <w:fldChar w:fldCharType="end"/>
            </w:r>
            <w:r w:rsidRPr="008F2DCF">
              <w:rPr>
                <w:rStyle w:val="Hyperlink"/>
                <w:noProof/>
              </w:rPr>
              <w:fldChar w:fldCharType="end"/>
            </w:r>
          </w:ins>
        </w:p>
        <w:p w14:paraId="03CA1A96" w14:textId="5CB214B3" w:rsidR="00E210BA" w:rsidRDefault="00E210BA">
          <w:pPr>
            <w:pStyle w:val="TOC1"/>
            <w:tabs>
              <w:tab w:val="right" w:leader="dot" w:pos="10070"/>
            </w:tabs>
            <w:rPr>
              <w:ins w:id="119" w:author="Praveen Kumar Chaubey" w:date="2020-12-21T18:45:00Z"/>
              <w:rFonts w:eastAsiaTheme="minorEastAsia" w:cstheme="minorBidi"/>
              <w:b w:val="0"/>
              <w:bCs w:val="0"/>
              <w:caps w:val="0"/>
              <w:noProof/>
              <w:sz w:val="22"/>
              <w:szCs w:val="22"/>
              <w:lang w:bidi="ar-SA"/>
            </w:rPr>
          </w:pPr>
          <w:ins w:id="120"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"_Toc59468811"</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Git inspector summary</w:t>
            </w:r>
            <w:r>
              <w:rPr>
                <w:noProof/>
                <w:webHidden/>
              </w:rPr>
              <w:tab/>
            </w:r>
            <w:r>
              <w:rPr>
                <w:noProof/>
                <w:webHidden/>
              </w:rPr>
              <w:fldChar w:fldCharType="begin"/>
            </w:r>
            <w:r>
              <w:rPr>
                <w:noProof/>
                <w:webHidden/>
              </w:rPr>
              <w:instrText xml:space="preserve"> PAGEREF _Toc59468811 \h </w:instrText>
            </w:r>
            <w:r>
              <w:rPr>
                <w:noProof/>
                <w:webHidden/>
              </w:rPr>
            </w:r>
          </w:ins>
          <w:r>
            <w:rPr>
              <w:noProof/>
              <w:webHidden/>
            </w:rPr>
            <w:fldChar w:fldCharType="separate"/>
          </w:r>
          <w:ins w:id="121" w:author="Praveen Kumar Chaubey" w:date="2020-12-21T18:45:00Z">
            <w:r>
              <w:rPr>
                <w:noProof/>
                <w:webHidden/>
              </w:rPr>
              <w:t>50</w:t>
            </w:r>
            <w:r>
              <w:rPr>
                <w:noProof/>
                <w:webHidden/>
              </w:rPr>
              <w:fldChar w:fldCharType="end"/>
            </w:r>
            <w:r w:rsidRPr="008F2DCF">
              <w:rPr>
                <w:rStyle w:val="Hyperlink"/>
                <w:noProof/>
              </w:rPr>
              <w:fldChar w:fldCharType="end"/>
            </w:r>
          </w:ins>
        </w:p>
        <w:p w14:paraId="7B6AA56F" w14:textId="2F4142B1" w:rsidR="00E210BA" w:rsidRDefault="00E210BA">
          <w:pPr>
            <w:pStyle w:val="TOC1"/>
            <w:tabs>
              <w:tab w:val="right" w:leader="dot" w:pos="10070"/>
            </w:tabs>
            <w:rPr>
              <w:ins w:id="122" w:author="Praveen Kumar Chaubey" w:date="2020-12-21T18:45:00Z"/>
              <w:rFonts w:eastAsiaTheme="minorEastAsia" w:cstheme="minorBidi"/>
              <w:b w:val="0"/>
              <w:bCs w:val="0"/>
              <w:caps w:val="0"/>
              <w:noProof/>
              <w:sz w:val="22"/>
              <w:szCs w:val="22"/>
              <w:lang w:bidi="ar-SA"/>
            </w:rPr>
          </w:pPr>
          <w:ins w:id="123"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"_Toc59468812"</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Build</w:t>
            </w:r>
            <w:r>
              <w:rPr>
                <w:noProof/>
                <w:webHidden/>
              </w:rPr>
              <w:tab/>
            </w:r>
            <w:r>
              <w:rPr>
                <w:noProof/>
                <w:webHidden/>
              </w:rPr>
              <w:fldChar w:fldCharType="begin"/>
            </w:r>
            <w:r>
              <w:rPr>
                <w:noProof/>
                <w:webHidden/>
              </w:rPr>
              <w:instrText xml:space="preserve"> PAGEREF _Toc59468812 \h </w:instrText>
            </w:r>
            <w:r>
              <w:rPr>
                <w:noProof/>
                <w:webHidden/>
              </w:rPr>
            </w:r>
          </w:ins>
          <w:r>
            <w:rPr>
              <w:noProof/>
              <w:webHidden/>
            </w:rPr>
            <w:fldChar w:fldCharType="separate"/>
          </w:r>
          <w:ins w:id="124" w:author="Praveen Kumar Chaubey" w:date="2020-12-21T18:45:00Z">
            <w:r>
              <w:rPr>
                <w:noProof/>
                <w:webHidden/>
              </w:rPr>
              <w:t>50</w:t>
            </w:r>
            <w:r>
              <w:rPr>
                <w:noProof/>
                <w:webHidden/>
              </w:rPr>
              <w:fldChar w:fldCharType="end"/>
            </w:r>
            <w:r w:rsidRPr="008F2DCF">
              <w:rPr>
                <w:rStyle w:val="Hyperlink"/>
                <w:noProof/>
              </w:rPr>
              <w:fldChar w:fldCharType="end"/>
            </w:r>
          </w:ins>
        </w:p>
        <w:p w14:paraId="45599553" w14:textId="000E4DDB" w:rsidR="00E210BA" w:rsidRDefault="00E210BA">
          <w:pPr>
            <w:pStyle w:val="TOC1"/>
            <w:tabs>
              <w:tab w:val="right" w:leader="dot" w:pos="10070"/>
            </w:tabs>
            <w:rPr>
              <w:ins w:id="125" w:author="Praveen Kumar Chaubey" w:date="2020-12-21T18:45:00Z"/>
              <w:rFonts w:eastAsiaTheme="minorEastAsia" w:cstheme="minorBidi"/>
              <w:b w:val="0"/>
              <w:bCs w:val="0"/>
              <w:caps w:val="0"/>
              <w:noProof/>
              <w:sz w:val="22"/>
              <w:szCs w:val="22"/>
              <w:lang w:bidi="ar-SA"/>
            </w:rPr>
          </w:pPr>
          <w:ins w:id="126"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"_Toc59468813"</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Code quality and Issues or Bug Tracking</w:t>
            </w:r>
            <w:r>
              <w:rPr>
                <w:noProof/>
                <w:webHidden/>
              </w:rPr>
              <w:tab/>
            </w:r>
            <w:r>
              <w:rPr>
                <w:noProof/>
                <w:webHidden/>
              </w:rPr>
              <w:fldChar w:fldCharType="begin"/>
            </w:r>
            <w:r>
              <w:rPr>
                <w:noProof/>
                <w:webHidden/>
              </w:rPr>
              <w:instrText xml:space="preserve"> PAGEREF _Toc59468813 \h </w:instrText>
            </w:r>
            <w:r>
              <w:rPr>
                <w:noProof/>
                <w:webHidden/>
              </w:rPr>
            </w:r>
          </w:ins>
          <w:r>
            <w:rPr>
              <w:noProof/>
              <w:webHidden/>
            </w:rPr>
            <w:fldChar w:fldCharType="separate"/>
          </w:r>
          <w:ins w:id="127" w:author="Praveen Kumar Chaubey" w:date="2020-12-21T18:45:00Z">
            <w:r>
              <w:rPr>
                <w:noProof/>
                <w:webHidden/>
              </w:rPr>
              <w:t>50</w:t>
            </w:r>
            <w:r>
              <w:rPr>
                <w:noProof/>
                <w:webHidden/>
              </w:rPr>
              <w:fldChar w:fldCharType="end"/>
            </w:r>
            <w:r w:rsidRPr="008F2DCF">
              <w:rPr>
                <w:rStyle w:val="Hyperlink"/>
                <w:noProof/>
              </w:rPr>
              <w:fldChar w:fldCharType="end"/>
            </w:r>
          </w:ins>
        </w:p>
        <w:p w14:paraId="18C270B0" w14:textId="084EEDCA" w:rsidR="00E210BA" w:rsidRDefault="00E210BA">
          <w:pPr>
            <w:pStyle w:val="TOC1"/>
            <w:tabs>
              <w:tab w:val="right" w:leader="dot" w:pos="10070"/>
            </w:tabs>
            <w:rPr>
              <w:ins w:id="128" w:author="Praveen Kumar Chaubey" w:date="2020-12-21T18:45:00Z"/>
              <w:rFonts w:eastAsiaTheme="minorEastAsia" w:cstheme="minorBidi"/>
              <w:b w:val="0"/>
              <w:bCs w:val="0"/>
              <w:caps w:val="0"/>
              <w:noProof/>
              <w:sz w:val="22"/>
              <w:szCs w:val="22"/>
              <w:lang w:bidi="ar-SA"/>
            </w:rPr>
          </w:pPr>
          <w:ins w:id="129" w:author="Praveen Kumar Chaubey" w:date="2020-12-21T18:45:00Z">
            <w:r w:rsidRPr="008F2DCF">
              <w:rPr>
                <w:rStyle w:val="Hyperlink"/>
                <w:noProof/>
              </w:rPr>
              <w:lastRenderedPageBreak/>
              <w:fldChar w:fldCharType="begin"/>
            </w:r>
            <w:r w:rsidRPr="008F2DCF">
              <w:rPr>
                <w:rStyle w:val="Hyperlink"/>
                <w:noProof/>
              </w:rPr>
              <w:instrText xml:space="preserve"> </w:instrText>
            </w:r>
            <w:r>
              <w:rPr>
                <w:noProof/>
              </w:rPr>
              <w:instrText>HYPERLINK \l "_Toc59468814"</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Individual Contribution &amp; Highlights</w:t>
            </w:r>
            <w:r>
              <w:rPr>
                <w:noProof/>
                <w:webHidden/>
              </w:rPr>
              <w:tab/>
            </w:r>
            <w:r>
              <w:rPr>
                <w:noProof/>
                <w:webHidden/>
              </w:rPr>
              <w:fldChar w:fldCharType="begin"/>
            </w:r>
            <w:r>
              <w:rPr>
                <w:noProof/>
                <w:webHidden/>
              </w:rPr>
              <w:instrText xml:space="preserve"> PAGEREF _Toc59468814 \h </w:instrText>
            </w:r>
            <w:r>
              <w:rPr>
                <w:noProof/>
                <w:webHidden/>
              </w:rPr>
            </w:r>
          </w:ins>
          <w:r>
            <w:rPr>
              <w:noProof/>
              <w:webHidden/>
            </w:rPr>
            <w:fldChar w:fldCharType="separate"/>
          </w:r>
          <w:ins w:id="130" w:author="Praveen Kumar Chaubey" w:date="2020-12-21T18:45:00Z">
            <w:r>
              <w:rPr>
                <w:noProof/>
                <w:webHidden/>
              </w:rPr>
              <w:t>50</w:t>
            </w:r>
            <w:r>
              <w:rPr>
                <w:noProof/>
                <w:webHidden/>
              </w:rPr>
              <w:fldChar w:fldCharType="end"/>
            </w:r>
            <w:r w:rsidRPr="008F2DCF">
              <w:rPr>
                <w:rStyle w:val="Hyperlink"/>
                <w:noProof/>
              </w:rPr>
              <w:fldChar w:fldCharType="end"/>
            </w:r>
          </w:ins>
        </w:p>
        <w:p w14:paraId="7669DA1D" w14:textId="7B7B0A99" w:rsidR="00E210BA" w:rsidRDefault="00E210BA">
          <w:pPr>
            <w:pStyle w:val="TOC1"/>
            <w:tabs>
              <w:tab w:val="right" w:leader="dot" w:pos="10070"/>
            </w:tabs>
            <w:rPr>
              <w:ins w:id="131" w:author="Praveen Kumar Chaubey" w:date="2020-12-21T18:45:00Z"/>
              <w:rFonts w:eastAsiaTheme="minorEastAsia" w:cstheme="minorBidi"/>
              <w:b w:val="0"/>
              <w:bCs w:val="0"/>
              <w:caps w:val="0"/>
              <w:noProof/>
              <w:sz w:val="22"/>
              <w:szCs w:val="22"/>
              <w:lang w:bidi="ar-SA"/>
            </w:rPr>
          </w:pPr>
          <w:ins w:id="132"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"_Toc59468815"</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Challenges faced and how were they overcome</w:t>
            </w:r>
            <w:r>
              <w:rPr>
                <w:noProof/>
                <w:webHidden/>
              </w:rPr>
              <w:tab/>
            </w:r>
            <w:r>
              <w:rPr>
                <w:noProof/>
                <w:webHidden/>
              </w:rPr>
              <w:fldChar w:fldCharType="begin"/>
            </w:r>
            <w:r>
              <w:rPr>
                <w:noProof/>
                <w:webHidden/>
              </w:rPr>
              <w:instrText xml:space="preserve"> PAGEREF _Toc59468815 \h </w:instrText>
            </w:r>
            <w:r>
              <w:rPr>
                <w:noProof/>
                <w:webHidden/>
              </w:rPr>
            </w:r>
          </w:ins>
          <w:r>
            <w:rPr>
              <w:noProof/>
              <w:webHidden/>
            </w:rPr>
            <w:fldChar w:fldCharType="separate"/>
          </w:r>
          <w:ins w:id="133" w:author="Praveen Kumar Chaubey" w:date="2020-12-21T18:45:00Z">
            <w:r>
              <w:rPr>
                <w:noProof/>
                <w:webHidden/>
              </w:rPr>
              <w:t>50</w:t>
            </w:r>
            <w:r>
              <w:rPr>
                <w:noProof/>
                <w:webHidden/>
              </w:rPr>
              <w:fldChar w:fldCharType="end"/>
            </w:r>
            <w:r w:rsidRPr="008F2DCF">
              <w:rPr>
                <w:rStyle w:val="Hyperlink"/>
                <w:noProof/>
              </w:rPr>
              <w:fldChar w:fldCharType="end"/>
            </w:r>
          </w:ins>
        </w:p>
        <w:p w14:paraId="55E183FE" w14:textId="44746B18" w:rsidR="00E210BA" w:rsidRDefault="00E210BA">
          <w:pPr>
            <w:pStyle w:val="TOC1"/>
            <w:tabs>
              <w:tab w:val="right" w:leader="dot" w:pos="10070"/>
            </w:tabs>
            <w:rPr>
              <w:ins w:id="134" w:author="Praveen Kumar Chaubey" w:date="2020-12-21T18:45:00Z"/>
              <w:rFonts w:eastAsiaTheme="minorEastAsia" w:cstheme="minorBidi"/>
              <w:b w:val="0"/>
              <w:bCs w:val="0"/>
              <w:caps w:val="0"/>
              <w:noProof/>
              <w:sz w:val="22"/>
              <w:szCs w:val="22"/>
              <w:lang w:bidi="ar-SA"/>
            </w:rPr>
          </w:pPr>
          <w:ins w:id="135"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"_Toc59468816"</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Future Scope</w:t>
            </w:r>
            <w:r>
              <w:rPr>
                <w:noProof/>
                <w:webHidden/>
              </w:rPr>
              <w:tab/>
            </w:r>
            <w:r>
              <w:rPr>
                <w:noProof/>
                <w:webHidden/>
              </w:rPr>
              <w:fldChar w:fldCharType="begin"/>
            </w:r>
            <w:r>
              <w:rPr>
                <w:noProof/>
                <w:webHidden/>
              </w:rPr>
              <w:instrText xml:space="preserve"> PAGEREF _Toc59468816 \h </w:instrText>
            </w:r>
            <w:r>
              <w:rPr>
                <w:noProof/>
                <w:webHidden/>
              </w:rPr>
            </w:r>
          </w:ins>
          <w:r>
            <w:rPr>
              <w:noProof/>
              <w:webHidden/>
            </w:rPr>
            <w:fldChar w:fldCharType="separate"/>
          </w:r>
          <w:ins w:id="136" w:author="Praveen Kumar Chaubey" w:date="2020-12-21T18:45:00Z">
            <w:r>
              <w:rPr>
                <w:noProof/>
                <w:webHidden/>
              </w:rPr>
              <w:t>51</w:t>
            </w:r>
            <w:r>
              <w:rPr>
                <w:noProof/>
                <w:webHidden/>
              </w:rPr>
              <w:fldChar w:fldCharType="end"/>
            </w:r>
            <w:r w:rsidRPr="008F2DCF">
              <w:rPr>
                <w:rStyle w:val="Hyperlink"/>
                <w:noProof/>
              </w:rPr>
              <w:fldChar w:fldCharType="end"/>
            </w:r>
          </w:ins>
        </w:p>
        <w:p w14:paraId="4791920C" w14:textId="4DD10003" w:rsidR="00E210BA" w:rsidRDefault="00E210BA">
          <w:pPr>
            <w:pStyle w:val="TOC1"/>
            <w:tabs>
              <w:tab w:val="right" w:leader="dot" w:pos="10070"/>
            </w:tabs>
            <w:rPr>
              <w:ins w:id="137" w:author="Praveen Kumar Chaubey" w:date="2020-12-21T18:45:00Z"/>
              <w:rFonts w:eastAsiaTheme="minorEastAsia" w:cstheme="minorBidi"/>
              <w:b w:val="0"/>
              <w:bCs w:val="0"/>
              <w:caps w:val="0"/>
              <w:noProof/>
              <w:sz w:val="22"/>
              <w:szCs w:val="22"/>
              <w:lang w:bidi="ar-SA"/>
            </w:rPr>
          </w:pPr>
          <w:ins w:id="138" w:author="Praveen Kumar Chaubey" w:date="2020-12-21T18:45:00Z">
            <w:r w:rsidRPr="008F2DCF">
              <w:rPr>
                <w:rStyle w:val="Hyperlink"/>
                <w:noProof/>
              </w:rPr>
              <w:fldChar w:fldCharType="begin"/>
            </w:r>
            <w:r w:rsidRPr="008F2DCF">
              <w:rPr>
                <w:rStyle w:val="Hyperlink"/>
                <w:noProof/>
              </w:rPr>
              <w:instrText xml:space="preserve"> </w:instrText>
            </w:r>
            <w:r>
              <w:rPr>
                <w:noProof/>
              </w:rPr>
              <w:instrText>HYPERLINK \l "_Toc59468817"</w:instrText>
            </w:r>
            <w:r w:rsidRPr="008F2DCF">
              <w:rPr>
                <w:rStyle w:val="Hyperlink"/>
                <w:noProof/>
              </w:rPr>
              <w:instrText xml:space="preserve"> </w:instrText>
            </w:r>
            <w:r w:rsidRPr="008F2DCF">
              <w:rPr>
                <w:rStyle w:val="Hyperlink"/>
                <w:noProof/>
              </w:rPr>
            </w:r>
            <w:r w:rsidRPr="008F2DCF">
              <w:rPr>
                <w:rStyle w:val="Hyperlink"/>
                <w:noProof/>
              </w:rPr>
              <w:fldChar w:fldCharType="separate"/>
            </w:r>
            <w:r w:rsidRPr="008F2DCF">
              <w:rPr>
                <w:rStyle w:val="Hyperlink"/>
                <w:noProof/>
              </w:rPr>
              <w:t>References</w:t>
            </w:r>
            <w:r>
              <w:rPr>
                <w:noProof/>
                <w:webHidden/>
              </w:rPr>
              <w:tab/>
            </w:r>
            <w:r>
              <w:rPr>
                <w:noProof/>
                <w:webHidden/>
              </w:rPr>
              <w:fldChar w:fldCharType="begin"/>
            </w:r>
            <w:r>
              <w:rPr>
                <w:noProof/>
                <w:webHidden/>
              </w:rPr>
              <w:instrText xml:space="preserve"> PAGEREF _Toc59468817 \h </w:instrText>
            </w:r>
            <w:r>
              <w:rPr>
                <w:noProof/>
                <w:webHidden/>
              </w:rPr>
            </w:r>
          </w:ins>
          <w:r>
            <w:rPr>
              <w:noProof/>
              <w:webHidden/>
            </w:rPr>
            <w:fldChar w:fldCharType="separate"/>
          </w:r>
          <w:ins w:id="139" w:author="Praveen Kumar Chaubey" w:date="2020-12-21T18:45:00Z">
            <w:r>
              <w:rPr>
                <w:noProof/>
                <w:webHidden/>
              </w:rPr>
              <w:t>51</w:t>
            </w:r>
            <w:r>
              <w:rPr>
                <w:noProof/>
                <w:webHidden/>
              </w:rPr>
              <w:fldChar w:fldCharType="end"/>
            </w:r>
            <w:r w:rsidRPr="008F2DCF">
              <w:rPr>
                <w:rStyle w:val="Hyperlink"/>
                <w:noProof/>
              </w:rPr>
              <w:fldChar w:fldCharType="end"/>
            </w:r>
          </w:ins>
        </w:p>
        <w:p w14:paraId="1135E237" w14:textId="38CD8EC3" w:rsidR="008309BF" w:rsidDel="00E210BA" w:rsidRDefault="008309BF">
          <w:pPr>
            <w:pStyle w:val="TOC1"/>
            <w:tabs>
              <w:tab w:val="right" w:leader="dot" w:pos="10070"/>
            </w:tabs>
            <w:rPr>
              <w:del w:id="140" w:author="Praveen Kumar Chaubey" w:date="2020-12-21T18:45:00Z"/>
              <w:rFonts w:eastAsiaTheme="minorEastAsia" w:cstheme="minorBidi"/>
              <w:b w:val="0"/>
              <w:bCs w:val="0"/>
              <w:caps w:val="0"/>
              <w:noProof/>
              <w:sz w:val="22"/>
              <w:szCs w:val="22"/>
              <w:lang w:bidi="ar-SA"/>
            </w:rPr>
          </w:pPr>
          <w:del w:id="141" w:author="Praveen Kumar Chaubey" w:date="2020-12-21T18:45:00Z">
            <w:r w:rsidRPr="00E210BA" w:rsidDel="00E210BA">
              <w:rPr>
                <w:noProof/>
                <w:rPrChange w:id="142" w:author="Praveen Kumar Chaubey" w:date="2020-12-21T18:45:00Z">
                  <w:rPr>
                    <w:rStyle w:val="Hyperlink"/>
                    <w:noProof/>
                  </w:rPr>
                </w:rPrChange>
              </w:rPr>
              <w:delText>Contents</w:delText>
            </w:r>
            <w:r w:rsidDel="00E210BA">
              <w:rPr>
                <w:noProof/>
                <w:webHidden/>
              </w:rPr>
              <w:tab/>
              <w:delText>3</w:delText>
            </w:r>
          </w:del>
        </w:p>
        <w:p w14:paraId="5B34132C" w14:textId="65A8700C" w:rsidR="008309BF" w:rsidDel="00E210BA" w:rsidRDefault="008309BF">
          <w:pPr>
            <w:pStyle w:val="TOC1"/>
            <w:tabs>
              <w:tab w:val="right" w:leader="dot" w:pos="10070"/>
            </w:tabs>
            <w:rPr>
              <w:del w:id="143" w:author="Praveen Kumar Chaubey" w:date="2020-12-21T18:45:00Z"/>
              <w:rFonts w:eastAsiaTheme="minorEastAsia" w:cstheme="minorBidi"/>
              <w:b w:val="0"/>
              <w:bCs w:val="0"/>
              <w:caps w:val="0"/>
              <w:noProof/>
              <w:sz w:val="22"/>
              <w:szCs w:val="22"/>
              <w:lang w:bidi="ar-SA"/>
            </w:rPr>
          </w:pPr>
          <w:del w:id="144" w:author="Praveen Kumar Chaubey" w:date="2020-12-21T18:45:00Z">
            <w:r w:rsidRPr="00E210BA" w:rsidDel="00E210BA">
              <w:rPr>
                <w:noProof/>
                <w:rPrChange w:id="145" w:author="Praveen Kumar Chaubey" w:date="2020-12-21T18:45:00Z">
                  <w:rPr>
                    <w:rStyle w:val="Hyperlink"/>
                    <w:noProof/>
                  </w:rPr>
                </w:rPrChange>
              </w:rPr>
              <w:delText>Module/s</w:delText>
            </w:r>
            <w:r w:rsidDel="00E210BA">
              <w:rPr>
                <w:noProof/>
                <w:webHidden/>
              </w:rPr>
              <w:tab/>
              <w:delText>5</w:delText>
            </w:r>
          </w:del>
        </w:p>
        <w:p w14:paraId="77D06BDA" w14:textId="0B2E1FBB" w:rsidR="008309BF" w:rsidDel="00E210BA" w:rsidRDefault="008309BF">
          <w:pPr>
            <w:pStyle w:val="TOC1"/>
            <w:tabs>
              <w:tab w:val="right" w:leader="dot" w:pos="10070"/>
            </w:tabs>
            <w:rPr>
              <w:del w:id="146" w:author="Praveen Kumar Chaubey" w:date="2020-12-21T18:45:00Z"/>
              <w:rFonts w:eastAsiaTheme="minorEastAsia" w:cstheme="minorBidi"/>
              <w:b w:val="0"/>
              <w:bCs w:val="0"/>
              <w:caps w:val="0"/>
              <w:noProof/>
              <w:sz w:val="22"/>
              <w:szCs w:val="22"/>
              <w:lang w:bidi="ar-SA"/>
            </w:rPr>
          </w:pPr>
          <w:del w:id="147" w:author="Praveen Kumar Chaubey" w:date="2020-12-21T18:45:00Z">
            <w:r w:rsidRPr="00E210BA" w:rsidDel="00E210BA">
              <w:rPr>
                <w:noProof/>
                <w:rPrChange w:id="148" w:author="Praveen Kumar Chaubey" w:date="2020-12-21T18:45:00Z">
                  <w:rPr>
                    <w:rStyle w:val="Hyperlink"/>
                    <w:noProof/>
                  </w:rPr>
                </w:rPrChange>
              </w:rPr>
              <w:delText>Topic and Subtopics</w:delText>
            </w:r>
            <w:r w:rsidDel="00E210BA">
              <w:rPr>
                <w:noProof/>
                <w:webHidden/>
              </w:rPr>
              <w:tab/>
              <w:delText>5</w:delText>
            </w:r>
          </w:del>
        </w:p>
        <w:p w14:paraId="11C6877B" w14:textId="5D8EA02A" w:rsidR="008309BF" w:rsidDel="00E210BA" w:rsidRDefault="008309BF">
          <w:pPr>
            <w:pStyle w:val="TOC2"/>
            <w:tabs>
              <w:tab w:val="right" w:leader="dot" w:pos="10070"/>
            </w:tabs>
            <w:rPr>
              <w:del w:id="149" w:author="Praveen Kumar Chaubey" w:date="2020-12-21T18:45:00Z"/>
              <w:rFonts w:eastAsiaTheme="minorEastAsia" w:cstheme="minorBidi"/>
              <w:smallCaps w:val="0"/>
              <w:noProof/>
              <w:sz w:val="22"/>
              <w:szCs w:val="22"/>
              <w:lang w:bidi="ar-SA"/>
            </w:rPr>
          </w:pPr>
          <w:del w:id="150" w:author="Praveen Kumar Chaubey" w:date="2020-12-21T18:45:00Z">
            <w:r w:rsidRPr="00E210BA" w:rsidDel="00E210BA">
              <w:rPr>
                <w:noProof/>
                <w:rPrChange w:id="151" w:author="Praveen Kumar Chaubey" w:date="2020-12-21T18:45:00Z">
                  <w:rPr>
                    <w:rStyle w:val="Hyperlink"/>
                    <w:noProof/>
                  </w:rPr>
                </w:rPrChange>
              </w:rPr>
              <w:delText>1. Testing:</w:delText>
            </w:r>
            <w:r w:rsidDel="00E210BA">
              <w:rPr>
                <w:noProof/>
                <w:webHidden/>
              </w:rPr>
              <w:tab/>
              <w:delText>5</w:delText>
            </w:r>
          </w:del>
        </w:p>
        <w:p w14:paraId="084821C6" w14:textId="09310E9A" w:rsidR="008309BF" w:rsidDel="00E210BA" w:rsidRDefault="008309BF">
          <w:pPr>
            <w:pStyle w:val="TOC2"/>
            <w:tabs>
              <w:tab w:val="right" w:leader="dot" w:pos="10070"/>
            </w:tabs>
            <w:rPr>
              <w:del w:id="152" w:author="Praveen Kumar Chaubey" w:date="2020-12-21T18:45:00Z"/>
              <w:rFonts w:eastAsiaTheme="minorEastAsia" w:cstheme="minorBidi"/>
              <w:smallCaps w:val="0"/>
              <w:noProof/>
              <w:sz w:val="22"/>
              <w:szCs w:val="22"/>
              <w:lang w:bidi="ar-SA"/>
            </w:rPr>
          </w:pPr>
          <w:del w:id="153" w:author="Praveen Kumar Chaubey" w:date="2020-12-21T18:45:00Z">
            <w:r w:rsidRPr="00E210BA" w:rsidDel="00E210BA">
              <w:rPr>
                <w:noProof/>
                <w:rPrChange w:id="154" w:author="Praveen Kumar Chaubey" w:date="2020-12-21T18:45:00Z">
                  <w:rPr>
                    <w:rStyle w:val="Hyperlink"/>
                    <w:noProof/>
                  </w:rPr>
                </w:rPrChange>
              </w:rPr>
              <w:delText>2. IEEE 803 Protocol Basics.</w:delText>
            </w:r>
            <w:r w:rsidDel="00E210BA">
              <w:rPr>
                <w:noProof/>
                <w:webHidden/>
              </w:rPr>
              <w:tab/>
              <w:delText>5</w:delText>
            </w:r>
          </w:del>
        </w:p>
        <w:p w14:paraId="52446339" w14:textId="685BC586" w:rsidR="008309BF" w:rsidDel="00E210BA" w:rsidRDefault="008309BF">
          <w:pPr>
            <w:pStyle w:val="TOC2"/>
            <w:tabs>
              <w:tab w:val="right" w:leader="dot" w:pos="10070"/>
            </w:tabs>
            <w:rPr>
              <w:del w:id="155" w:author="Praveen Kumar Chaubey" w:date="2020-12-21T18:45:00Z"/>
              <w:rFonts w:eastAsiaTheme="minorEastAsia" w:cstheme="minorBidi"/>
              <w:smallCaps w:val="0"/>
              <w:noProof/>
              <w:sz w:val="22"/>
              <w:szCs w:val="22"/>
              <w:lang w:bidi="ar-SA"/>
            </w:rPr>
          </w:pPr>
          <w:del w:id="156" w:author="Praveen Kumar Chaubey" w:date="2020-12-21T18:45:00Z">
            <w:r w:rsidRPr="00E210BA" w:rsidDel="00E210BA">
              <w:rPr>
                <w:noProof/>
                <w:rPrChange w:id="157" w:author="Praveen Kumar Chaubey" w:date="2020-12-21T18:45:00Z">
                  <w:rPr>
                    <w:rStyle w:val="Hyperlink"/>
                    <w:noProof/>
                  </w:rPr>
                </w:rPrChange>
              </w:rPr>
              <w:delText>3. Open System Interface (OSI) Basics</w:delText>
            </w:r>
            <w:r w:rsidDel="00E210BA">
              <w:rPr>
                <w:noProof/>
                <w:webHidden/>
              </w:rPr>
              <w:tab/>
              <w:delText>6</w:delText>
            </w:r>
          </w:del>
        </w:p>
        <w:p w14:paraId="249F67B0" w14:textId="3B26A4B8" w:rsidR="008309BF" w:rsidDel="00E210BA" w:rsidRDefault="008309BF">
          <w:pPr>
            <w:pStyle w:val="TOC2"/>
            <w:tabs>
              <w:tab w:val="right" w:leader="dot" w:pos="10070"/>
            </w:tabs>
            <w:rPr>
              <w:del w:id="158" w:author="Praveen Kumar Chaubey" w:date="2020-12-21T18:45:00Z"/>
              <w:rFonts w:eastAsiaTheme="minorEastAsia" w:cstheme="minorBidi"/>
              <w:smallCaps w:val="0"/>
              <w:noProof/>
              <w:sz w:val="22"/>
              <w:szCs w:val="22"/>
              <w:lang w:bidi="ar-SA"/>
            </w:rPr>
          </w:pPr>
          <w:del w:id="159" w:author="Praveen Kumar Chaubey" w:date="2020-12-21T18:45:00Z">
            <w:r w:rsidRPr="00E210BA" w:rsidDel="00E210BA">
              <w:rPr>
                <w:noProof/>
                <w:rPrChange w:id="160" w:author="Praveen Kumar Chaubey" w:date="2020-12-21T18:45:00Z">
                  <w:rPr>
                    <w:rStyle w:val="Hyperlink"/>
                    <w:noProof/>
                  </w:rPr>
                </w:rPrChange>
              </w:rPr>
              <w:delText>4. Physical Layer Frame Structure and its types</w:delText>
            </w:r>
            <w:r w:rsidDel="00E210BA">
              <w:rPr>
                <w:noProof/>
                <w:webHidden/>
              </w:rPr>
              <w:tab/>
              <w:delText>8</w:delText>
            </w:r>
          </w:del>
        </w:p>
        <w:p w14:paraId="12598695" w14:textId="39432713" w:rsidR="008309BF" w:rsidDel="00E210BA" w:rsidRDefault="008309BF">
          <w:pPr>
            <w:pStyle w:val="TOC2"/>
            <w:tabs>
              <w:tab w:val="right" w:leader="dot" w:pos="10070"/>
            </w:tabs>
            <w:rPr>
              <w:del w:id="161" w:author="Praveen Kumar Chaubey" w:date="2020-12-21T18:45:00Z"/>
              <w:rFonts w:eastAsiaTheme="minorEastAsia" w:cstheme="minorBidi"/>
              <w:smallCaps w:val="0"/>
              <w:noProof/>
              <w:sz w:val="22"/>
              <w:szCs w:val="22"/>
              <w:lang w:bidi="ar-SA"/>
            </w:rPr>
          </w:pPr>
          <w:del w:id="162" w:author="Praveen Kumar Chaubey" w:date="2020-12-21T18:45:00Z">
            <w:r w:rsidRPr="00E210BA" w:rsidDel="00E210BA">
              <w:rPr>
                <w:noProof/>
                <w:rPrChange w:id="163" w:author="Praveen Kumar Chaubey" w:date="2020-12-21T18:45:00Z">
                  <w:rPr>
                    <w:rStyle w:val="Hyperlink"/>
                    <w:noProof/>
                  </w:rPr>
                </w:rPrChange>
              </w:rPr>
              <w:delText>5. Data Link Layer</w:delText>
            </w:r>
            <w:r w:rsidDel="00E210BA">
              <w:rPr>
                <w:noProof/>
                <w:webHidden/>
              </w:rPr>
              <w:tab/>
              <w:delText>10</w:delText>
            </w:r>
          </w:del>
        </w:p>
        <w:p w14:paraId="0F8CCC16" w14:textId="0A3E989F" w:rsidR="008309BF" w:rsidDel="00E210BA" w:rsidRDefault="008309BF">
          <w:pPr>
            <w:pStyle w:val="TOC2"/>
            <w:tabs>
              <w:tab w:val="right" w:leader="dot" w:pos="10070"/>
            </w:tabs>
            <w:rPr>
              <w:del w:id="164" w:author="Praveen Kumar Chaubey" w:date="2020-12-21T18:45:00Z"/>
              <w:rFonts w:eastAsiaTheme="minorEastAsia" w:cstheme="minorBidi"/>
              <w:smallCaps w:val="0"/>
              <w:noProof/>
              <w:sz w:val="22"/>
              <w:szCs w:val="22"/>
              <w:lang w:bidi="ar-SA"/>
            </w:rPr>
          </w:pPr>
          <w:del w:id="165" w:author="Praveen Kumar Chaubey" w:date="2020-12-21T18:45:00Z">
            <w:r w:rsidRPr="00E210BA" w:rsidDel="00E210BA">
              <w:rPr>
                <w:noProof/>
                <w:rPrChange w:id="166" w:author="Praveen Kumar Chaubey" w:date="2020-12-21T18:45:00Z">
                  <w:rPr>
                    <w:rStyle w:val="Hyperlink"/>
                    <w:noProof/>
                  </w:rPr>
                </w:rPrChange>
              </w:rPr>
              <w:delText>6. Wi-Fi Standard Evolution</w:delText>
            </w:r>
            <w:r w:rsidDel="00E210BA">
              <w:rPr>
                <w:noProof/>
                <w:webHidden/>
              </w:rPr>
              <w:tab/>
              <w:delText>11</w:delText>
            </w:r>
          </w:del>
        </w:p>
        <w:p w14:paraId="277E262F" w14:textId="5F446C7F" w:rsidR="008309BF" w:rsidDel="00E210BA" w:rsidRDefault="008309BF">
          <w:pPr>
            <w:pStyle w:val="TOC2"/>
            <w:tabs>
              <w:tab w:val="right" w:leader="dot" w:pos="10070"/>
            </w:tabs>
            <w:rPr>
              <w:del w:id="167" w:author="Praveen Kumar Chaubey" w:date="2020-12-21T18:45:00Z"/>
              <w:rFonts w:eastAsiaTheme="minorEastAsia" w:cstheme="minorBidi"/>
              <w:smallCaps w:val="0"/>
              <w:noProof/>
              <w:sz w:val="22"/>
              <w:szCs w:val="22"/>
              <w:lang w:bidi="ar-SA"/>
            </w:rPr>
          </w:pPr>
          <w:del w:id="168" w:author="Praveen Kumar Chaubey" w:date="2020-12-21T18:45:00Z">
            <w:r w:rsidRPr="00E210BA" w:rsidDel="00E210BA">
              <w:rPr>
                <w:noProof/>
                <w:rPrChange w:id="169" w:author="Praveen Kumar Chaubey" w:date="2020-12-21T18:45:00Z">
                  <w:rPr>
                    <w:rStyle w:val="Hyperlink"/>
                    <w:noProof/>
                  </w:rPr>
                </w:rPrChange>
              </w:rPr>
              <w:delText>7. OFDMA, DSSS, FHSS</w:delText>
            </w:r>
            <w:r w:rsidDel="00E210BA">
              <w:rPr>
                <w:noProof/>
                <w:webHidden/>
              </w:rPr>
              <w:tab/>
              <w:delText>11</w:delText>
            </w:r>
          </w:del>
        </w:p>
        <w:p w14:paraId="2D8BA9C6" w14:textId="4A3504A4" w:rsidR="008309BF" w:rsidDel="00E210BA" w:rsidRDefault="008309BF">
          <w:pPr>
            <w:pStyle w:val="TOC2"/>
            <w:tabs>
              <w:tab w:val="right" w:leader="dot" w:pos="10070"/>
            </w:tabs>
            <w:rPr>
              <w:del w:id="170" w:author="Praveen Kumar Chaubey" w:date="2020-12-21T18:45:00Z"/>
              <w:rFonts w:eastAsiaTheme="minorEastAsia" w:cstheme="minorBidi"/>
              <w:smallCaps w:val="0"/>
              <w:noProof/>
              <w:sz w:val="22"/>
              <w:szCs w:val="22"/>
              <w:lang w:bidi="ar-SA"/>
            </w:rPr>
          </w:pPr>
          <w:del w:id="171" w:author="Praveen Kumar Chaubey" w:date="2020-12-21T18:45:00Z">
            <w:r w:rsidRPr="00E210BA" w:rsidDel="00E210BA">
              <w:rPr>
                <w:noProof/>
                <w:rPrChange w:id="172" w:author="Praveen Kumar Chaubey" w:date="2020-12-21T18:45:00Z">
                  <w:rPr>
                    <w:rStyle w:val="Hyperlink"/>
                    <w:noProof/>
                  </w:rPr>
                </w:rPrChange>
              </w:rPr>
              <w:delText>8. 802.11 MIMO</w:delText>
            </w:r>
            <w:r w:rsidDel="00E210BA">
              <w:rPr>
                <w:noProof/>
                <w:webHidden/>
              </w:rPr>
              <w:tab/>
              <w:delText>14</w:delText>
            </w:r>
          </w:del>
        </w:p>
        <w:p w14:paraId="61FCDC75" w14:textId="61195BF2" w:rsidR="008309BF" w:rsidDel="00E210BA" w:rsidRDefault="008309BF">
          <w:pPr>
            <w:pStyle w:val="TOC2"/>
            <w:tabs>
              <w:tab w:val="right" w:leader="dot" w:pos="10070"/>
            </w:tabs>
            <w:rPr>
              <w:del w:id="173" w:author="Praveen Kumar Chaubey" w:date="2020-12-21T18:45:00Z"/>
              <w:rFonts w:eastAsiaTheme="minorEastAsia" w:cstheme="minorBidi"/>
              <w:smallCaps w:val="0"/>
              <w:noProof/>
              <w:sz w:val="22"/>
              <w:szCs w:val="22"/>
              <w:lang w:bidi="ar-SA"/>
            </w:rPr>
          </w:pPr>
          <w:del w:id="174" w:author="Praveen Kumar Chaubey" w:date="2020-12-21T18:45:00Z">
            <w:r w:rsidRPr="00E210BA" w:rsidDel="00E210BA">
              <w:rPr>
                <w:noProof/>
                <w:rPrChange w:id="175" w:author="Praveen Kumar Chaubey" w:date="2020-12-21T18:45:00Z">
                  <w:rPr>
                    <w:rStyle w:val="Hyperlink"/>
                    <w:noProof/>
                  </w:rPr>
                </w:rPrChange>
              </w:rPr>
              <w:delText>9. Channel Bonding</w:delText>
            </w:r>
            <w:r w:rsidDel="00E210BA">
              <w:rPr>
                <w:noProof/>
                <w:webHidden/>
              </w:rPr>
              <w:tab/>
              <w:delText>15</w:delText>
            </w:r>
          </w:del>
        </w:p>
        <w:p w14:paraId="3CA251F1" w14:textId="0C7E3DEF" w:rsidR="008309BF" w:rsidDel="00E210BA" w:rsidRDefault="008309BF">
          <w:pPr>
            <w:pStyle w:val="TOC2"/>
            <w:tabs>
              <w:tab w:val="right" w:leader="dot" w:pos="10070"/>
            </w:tabs>
            <w:rPr>
              <w:del w:id="176" w:author="Praveen Kumar Chaubey" w:date="2020-12-21T18:45:00Z"/>
              <w:rFonts w:eastAsiaTheme="minorEastAsia" w:cstheme="minorBidi"/>
              <w:smallCaps w:val="0"/>
              <w:noProof/>
              <w:sz w:val="22"/>
              <w:szCs w:val="22"/>
              <w:lang w:bidi="ar-SA"/>
            </w:rPr>
          </w:pPr>
          <w:del w:id="177" w:author="Praveen Kumar Chaubey" w:date="2020-12-21T18:45:00Z">
            <w:r w:rsidRPr="00E210BA" w:rsidDel="00E210BA">
              <w:rPr>
                <w:noProof/>
                <w:rPrChange w:id="178" w:author="Praveen Kumar Chaubey" w:date="2020-12-21T18:45:00Z">
                  <w:rPr>
                    <w:rStyle w:val="Hyperlink"/>
                    <w:noProof/>
                  </w:rPr>
                </w:rPrChange>
              </w:rPr>
              <w:delText>10. Active and Passive Scanning</w:delText>
            </w:r>
            <w:r w:rsidDel="00E210BA">
              <w:rPr>
                <w:noProof/>
                <w:webHidden/>
              </w:rPr>
              <w:tab/>
              <w:delText>16</w:delText>
            </w:r>
          </w:del>
        </w:p>
        <w:p w14:paraId="3A2E516F" w14:textId="3F97B14A" w:rsidR="008309BF" w:rsidDel="00E210BA" w:rsidRDefault="008309BF">
          <w:pPr>
            <w:pStyle w:val="TOC2"/>
            <w:tabs>
              <w:tab w:val="right" w:leader="dot" w:pos="10070"/>
            </w:tabs>
            <w:rPr>
              <w:del w:id="179" w:author="Praveen Kumar Chaubey" w:date="2020-12-21T18:45:00Z"/>
              <w:rFonts w:eastAsiaTheme="minorEastAsia" w:cstheme="minorBidi"/>
              <w:smallCaps w:val="0"/>
              <w:noProof/>
              <w:sz w:val="22"/>
              <w:szCs w:val="22"/>
              <w:lang w:bidi="ar-SA"/>
            </w:rPr>
          </w:pPr>
          <w:del w:id="180" w:author="Praveen Kumar Chaubey" w:date="2020-12-21T18:45:00Z">
            <w:r w:rsidRPr="00E210BA" w:rsidDel="00E210BA">
              <w:rPr>
                <w:noProof/>
                <w:rPrChange w:id="181" w:author="Praveen Kumar Chaubey" w:date="2020-12-21T18:45:00Z">
                  <w:rPr>
                    <w:rStyle w:val="Hyperlink"/>
                    <w:noProof/>
                  </w:rPr>
                </w:rPrChange>
              </w:rPr>
              <w:delText>11. MAC Layer Specification (AMPDU &amp; AMSDU)</w:delText>
            </w:r>
            <w:r w:rsidDel="00E210BA">
              <w:rPr>
                <w:noProof/>
                <w:webHidden/>
              </w:rPr>
              <w:tab/>
              <w:delText>17</w:delText>
            </w:r>
          </w:del>
        </w:p>
        <w:p w14:paraId="1DF6E2B9" w14:textId="5C78811F" w:rsidR="008309BF" w:rsidDel="00E210BA" w:rsidRDefault="008309BF">
          <w:pPr>
            <w:pStyle w:val="TOC2"/>
            <w:tabs>
              <w:tab w:val="right" w:leader="dot" w:pos="10070"/>
            </w:tabs>
            <w:rPr>
              <w:del w:id="182" w:author="Praveen Kumar Chaubey" w:date="2020-12-21T18:45:00Z"/>
              <w:rFonts w:eastAsiaTheme="minorEastAsia" w:cstheme="minorBidi"/>
              <w:smallCaps w:val="0"/>
              <w:noProof/>
              <w:sz w:val="22"/>
              <w:szCs w:val="22"/>
              <w:lang w:bidi="ar-SA"/>
            </w:rPr>
          </w:pPr>
          <w:del w:id="183" w:author="Praveen Kumar Chaubey" w:date="2020-12-21T18:45:00Z">
            <w:r w:rsidRPr="00E210BA" w:rsidDel="00E210BA">
              <w:rPr>
                <w:noProof/>
                <w:rPrChange w:id="184" w:author="Praveen Kumar Chaubey" w:date="2020-12-21T18:45:00Z">
                  <w:rPr>
                    <w:rStyle w:val="Hyperlink"/>
                    <w:noProof/>
                  </w:rPr>
                </w:rPrChange>
              </w:rPr>
              <w:delText>12. Wi-Fi Security (WEP, WPA, WPA2, WPA3)</w:delText>
            </w:r>
            <w:r w:rsidDel="00E210BA">
              <w:rPr>
                <w:noProof/>
                <w:webHidden/>
              </w:rPr>
              <w:tab/>
              <w:delText>18</w:delText>
            </w:r>
          </w:del>
        </w:p>
        <w:p w14:paraId="23648D0E" w14:textId="68925939" w:rsidR="008309BF" w:rsidDel="00E210BA" w:rsidRDefault="008309BF">
          <w:pPr>
            <w:pStyle w:val="TOC2"/>
            <w:tabs>
              <w:tab w:val="right" w:leader="dot" w:pos="10070"/>
            </w:tabs>
            <w:rPr>
              <w:del w:id="185" w:author="Praveen Kumar Chaubey" w:date="2020-12-21T18:45:00Z"/>
              <w:rFonts w:eastAsiaTheme="minorEastAsia" w:cstheme="minorBidi"/>
              <w:smallCaps w:val="0"/>
              <w:noProof/>
              <w:sz w:val="22"/>
              <w:szCs w:val="22"/>
              <w:lang w:bidi="ar-SA"/>
            </w:rPr>
          </w:pPr>
          <w:del w:id="186" w:author="Praveen Kumar Chaubey" w:date="2020-12-21T18:45:00Z">
            <w:r w:rsidRPr="00E210BA" w:rsidDel="00E210BA">
              <w:rPr>
                <w:noProof/>
                <w:rPrChange w:id="187" w:author="Praveen Kumar Chaubey" w:date="2020-12-21T18:45:00Z">
                  <w:rPr>
                    <w:rStyle w:val="Hyperlink"/>
                    <w:noProof/>
                  </w:rPr>
                </w:rPrChange>
              </w:rPr>
              <w:delText>13. CSMA/CD &amp; CSMA/CA</w:delText>
            </w:r>
            <w:r w:rsidDel="00E210BA">
              <w:rPr>
                <w:noProof/>
                <w:webHidden/>
              </w:rPr>
              <w:tab/>
              <w:delText>20</w:delText>
            </w:r>
          </w:del>
        </w:p>
        <w:p w14:paraId="63840E40" w14:textId="47A25D17" w:rsidR="008309BF" w:rsidDel="00E210BA" w:rsidRDefault="008309BF">
          <w:pPr>
            <w:pStyle w:val="TOC2"/>
            <w:tabs>
              <w:tab w:val="right" w:leader="dot" w:pos="10070"/>
            </w:tabs>
            <w:rPr>
              <w:del w:id="188" w:author="Praveen Kumar Chaubey" w:date="2020-12-21T18:45:00Z"/>
              <w:rFonts w:eastAsiaTheme="minorEastAsia" w:cstheme="minorBidi"/>
              <w:smallCaps w:val="0"/>
              <w:noProof/>
              <w:sz w:val="22"/>
              <w:szCs w:val="22"/>
              <w:lang w:bidi="ar-SA"/>
            </w:rPr>
          </w:pPr>
          <w:del w:id="189" w:author="Praveen Kumar Chaubey" w:date="2020-12-21T18:45:00Z">
            <w:r w:rsidRPr="00E210BA" w:rsidDel="00E210BA">
              <w:rPr>
                <w:noProof/>
                <w:rPrChange w:id="190" w:author="Praveen Kumar Chaubey" w:date="2020-12-21T18:45:00Z">
                  <w:rPr>
                    <w:rStyle w:val="Hyperlink"/>
                    <w:noProof/>
                  </w:rPr>
                </w:rPrChange>
              </w:rPr>
              <w:delText>14. Hidden Terminal and Exposed Terminal Problem with MACA Solution.</w:delText>
            </w:r>
            <w:r w:rsidDel="00E210BA">
              <w:rPr>
                <w:noProof/>
                <w:webHidden/>
              </w:rPr>
              <w:tab/>
              <w:delText>21</w:delText>
            </w:r>
          </w:del>
        </w:p>
        <w:p w14:paraId="5C23A7FB" w14:textId="519135D5" w:rsidR="008309BF" w:rsidDel="00E210BA" w:rsidRDefault="008309BF">
          <w:pPr>
            <w:pStyle w:val="TOC2"/>
            <w:tabs>
              <w:tab w:val="right" w:leader="dot" w:pos="10070"/>
            </w:tabs>
            <w:rPr>
              <w:del w:id="191" w:author="Praveen Kumar Chaubey" w:date="2020-12-21T18:45:00Z"/>
              <w:rFonts w:eastAsiaTheme="minorEastAsia" w:cstheme="minorBidi"/>
              <w:smallCaps w:val="0"/>
              <w:noProof/>
              <w:sz w:val="22"/>
              <w:szCs w:val="22"/>
              <w:lang w:bidi="ar-SA"/>
            </w:rPr>
          </w:pPr>
          <w:del w:id="192" w:author="Praveen Kumar Chaubey" w:date="2020-12-21T18:45:00Z">
            <w:r w:rsidRPr="00E210BA" w:rsidDel="00E210BA">
              <w:rPr>
                <w:noProof/>
                <w:rPrChange w:id="193" w:author="Praveen Kumar Chaubey" w:date="2020-12-21T18:45:00Z">
                  <w:rPr>
                    <w:rStyle w:val="Hyperlink"/>
                    <w:noProof/>
                  </w:rPr>
                </w:rPrChange>
              </w:rPr>
              <w:delText>15. Important Protocols</w:delText>
            </w:r>
            <w:r w:rsidDel="00E210BA">
              <w:rPr>
                <w:noProof/>
                <w:webHidden/>
              </w:rPr>
              <w:tab/>
              <w:delText>23</w:delText>
            </w:r>
          </w:del>
        </w:p>
        <w:p w14:paraId="5EF03640" w14:textId="10C3C032" w:rsidR="008309BF" w:rsidDel="00E210BA" w:rsidRDefault="008309BF">
          <w:pPr>
            <w:pStyle w:val="TOC1"/>
            <w:tabs>
              <w:tab w:val="right" w:leader="dot" w:pos="10070"/>
            </w:tabs>
            <w:rPr>
              <w:del w:id="194" w:author="Praveen Kumar Chaubey" w:date="2020-12-21T18:45:00Z"/>
              <w:rFonts w:eastAsiaTheme="minorEastAsia" w:cstheme="minorBidi"/>
              <w:b w:val="0"/>
              <w:bCs w:val="0"/>
              <w:caps w:val="0"/>
              <w:noProof/>
              <w:sz w:val="22"/>
              <w:szCs w:val="22"/>
              <w:lang w:bidi="ar-SA"/>
            </w:rPr>
          </w:pPr>
          <w:del w:id="195" w:author="Praveen Kumar Chaubey" w:date="2020-12-21T18:45:00Z">
            <w:r w:rsidRPr="00E210BA" w:rsidDel="00E210BA">
              <w:rPr>
                <w:noProof/>
                <w:rPrChange w:id="196" w:author="Praveen Kumar Chaubey" w:date="2020-12-21T18:45:00Z">
                  <w:rPr>
                    <w:rStyle w:val="Hyperlink"/>
                    <w:noProof/>
                  </w:rPr>
                </w:rPrChange>
              </w:rPr>
              <w:delText>Objectives</w:delText>
            </w:r>
            <w:r w:rsidDel="00E210BA">
              <w:rPr>
                <w:noProof/>
                <w:webHidden/>
              </w:rPr>
              <w:tab/>
              <w:delText>29</w:delText>
            </w:r>
          </w:del>
        </w:p>
        <w:p w14:paraId="405E2EEF" w14:textId="409A5A8A" w:rsidR="008309BF" w:rsidDel="00E210BA" w:rsidRDefault="008309BF">
          <w:pPr>
            <w:pStyle w:val="TOC1"/>
            <w:tabs>
              <w:tab w:val="right" w:leader="dot" w:pos="10070"/>
            </w:tabs>
            <w:rPr>
              <w:del w:id="197" w:author="Praveen Kumar Chaubey" w:date="2020-12-21T18:45:00Z"/>
              <w:rFonts w:eastAsiaTheme="minorEastAsia" w:cstheme="minorBidi"/>
              <w:b w:val="0"/>
              <w:bCs w:val="0"/>
              <w:caps w:val="0"/>
              <w:noProof/>
              <w:sz w:val="22"/>
              <w:szCs w:val="22"/>
              <w:lang w:bidi="ar-SA"/>
            </w:rPr>
          </w:pPr>
          <w:del w:id="198" w:author="Praveen Kumar Chaubey" w:date="2020-12-21T18:45:00Z">
            <w:r w:rsidRPr="00E210BA" w:rsidDel="00E210BA">
              <w:rPr>
                <w:noProof/>
                <w:rPrChange w:id="199" w:author="Praveen Kumar Chaubey" w:date="2020-12-21T18:45:00Z">
                  <w:rPr>
                    <w:rStyle w:val="Hyperlink"/>
                    <w:noProof/>
                  </w:rPr>
                </w:rPrChange>
              </w:rPr>
              <w:delText>Requirements:</w:delText>
            </w:r>
            <w:r w:rsidDel="00E210BA">
              <w:rPr>
                <w:noProof/>
                <w:webHidden/>
              </w:rPr>
              <w:tab/>
              <w:delText>30</w:delText>
            </w:r>
          </w:del>
        </w:p>
        <w:p w14:paraId="783B6010" w14:textId="1D194568" w:rsidR="008309BF" w:rsidDel="00E210BA" w:rsidRDefault="008309BF">
          <w:pPr>
            <w:pStyle w:val="TOC2"/>
            <w:tabs>
              <w:tab w:val="right" w:leader="dot" w:pos="10070"/>
            </w:tabs>
            <w:rPr>
              <w:del w:id="200" w:author="Praveen Kumar Chaubey" w:date="2020-12-21T18:45:00Z"/>
              <w:rFonts w:eastAsiaTheme="minorEastAsia" w:cstheme="minorBidi"/>
              <w:smallCaps w:val="0"/>
              <w:noProof/>
              <w:sz w:val="22"/>
              <w:szCs w:val="22"/>
              <w:lang w:bidi="ar-SA"/>
            </w:rPr>
          </w:pPr>
          <w:del w:id="201" w:author="Praveen Kumar Chaubey" w:date="2020-12-21T18:45:00Z">
            <w:r w:rsidRPr="00E210BA" w:rsidDel="00E210BA">
              <w:rPr>
                <w:noProof/>
                <w:rPrChange w:id="202" w:author="Praveen Kumar Chaubey" w:date="2020-12-21T18:45:00Z">
                  <w:rPr>
                    <w:rStyle w:val="Hyperlink"/>
                    <w:noProof/>
                  </w:rPr>
                </w:rPrChange>
              </w:rPr>
              <w:delText>High Level Requirements:</w:delText>
            </w:r>
            <w:r w:rsidDel="00E210BA">
              <w:rPr>
                <w:noProof/>
                <w:webHidden/>
              </w:rPr>
              <w:tab/>
              <w:delText>30</w:delText>
            </w:r>
          </w:del>
        </w:p>
        <w:p w14:paraId="18E12C78" w14:textId="7F2D60A5" w:rsidR="008309BF" w:rsidDel="00E210BA" w:rsidRDefault="008309BF">
          <w:pPr>
            <w:pStyle w:val="TOC2"/>
            <w:tabs>
              <w:tab w:val="right" w:leader="dot" w:pos="10070"/>
            </w:tabs>
            <w:rPr>
              <w:del w:id="203" w:author="Praveen Kumar Chaubey" w:date="2020-12-21T18:45:00Z"/>
              <w:rFonts w:eastAsiaTheme="minorEastAsia" w:cstheme="minorBidi"/>
              <w:smallCaps w:val="0"/>
              <w:noProof/>
              <w:sz w:val="22"/>
              <w:szCs w:val="22"/>
              <w:lang w:bidi="ar-SA"/>
            </w:rPr>
          </w:pPr>
          <w:del w:id="204" w:author="Praveen Kumar Chaubey" w:date="2020-12-21T18:45:00Z">
            <w:r w:rsidRPr="00E210BA" w:rsidDel="00E210BA">
              <w:rPr>
                <w:noProof/>
                <w:rPrChange w:id="205" w:author="Praveen Kumar Chaubey" w:date="2020-12-21T18:45:00Z">
                  <w:rPr>
                    <w:rStyle w:val="Hyperlink"/>
                    <w:noProof/>
                  </w:rPr>
                </w:rPrChange>
              </w:rPr>
              <w:delText>Low Level Requirements:</w:delText>
            </w:r>
            <w:r w:rsidDel="00E210BA">
              <w:rPr>
                <w:noProof/>
                <w:webHidden/>
              </w:rPr>
              <w:tab/>
              <w:delText>30</w:delText>
            </w:r>
          </w:del>
        </w:p>
        <w:p w14:paraId="1173A561" w14:textId="31155925" w:rsidR="008309BF" w:rsidDel="00E210BA" w:rsidRDefault="008309BF">
          <w:pPr>
            <w:pStyle w:val="TOC1"/>
            <w:tabs>
              <w:tab w:val="right" w:leader="dot" w:pos="10070"/>
            </w:tabs>
            <w:rPr>
              <w:del w:id="206" w:author="Praveen Kumar Chaubey" w:date="2020-12-21T18:45:00Z"/>
              <w:rFonts w:eastAsiaTheme="minorEastAsia" w:cstheme="minorBidi"/>
              <w:b w:val="0"/>
              <w:bCs w:val="0"/>
              <w:caps w:val="0"/>
              <w:noProof/>
              <w:sz w:val="22"/>
              <w:szCs w:val="22"/>
              <w:lang w:bidi="ar-SA"/>
            </w:rPr>
          </w:pPr>
          <w:del w:id="207" w:author="Praveen Kumar Chaubey" w:date="2020-12-21T18:45:00Z">
            <w:r w:rsidRPr="00E210BA" w:rsidDel="00E210BA">
              <w:rPr>
                <w:noProof/>
                <w:rPrChange w:id="208" w:author="Praveen Kumar Chaubey" w:date="2020-12-21T18:45:00Z">
                  <w:rPr>
                    <w:rStyle w:val="Hyperlink"/>
                    <w:noProof/>
                  </w:rPr>
                </w:rPrChange>
              </w:rPr>
              <w:delText>Design</w:delText>
            </w:r>
            <w:r w:rsidDel="00E210BA">
              <w:rPr>
                <w:noProof/>
                <w:webHidden/>
              </w:rPr>
              <w:tab/>
              <w:delText>30</w:delText>
            </w:r>
          </w:del>
        </w:p>
        <w:p w14:paraId="1C9C2D0B" w14:textId="2320D4F4" w:rsidR="008309BF" w:rsidDel="00E210BA" w:rsidRDefault="008309BF">
          <w:pPr>
            <w:pStyle w:val="TOC1"/>
            <w:tabs>
              <w:tab w:val="right" w:leader="dot" w:pos="10070"/>
            </w:tabs>
            <w:rPr>
              <w:del w:id="209" w:author="Praveen Kumar Chaubey" w:date="2020-12-21T18:45:00Z"/>
              <w:rFonts w:eastAsiaTheme="minorEastAsia" w:cstheme="minorBidi"/>
              <w:b w:val="0"/>
              <w:bCs w:val="0"/>
              <w:caps w:val="0"/>
              <w:noProof/>
              <w:sz w:val="22"/>
              <w:szCs w:val="22"/>
              <w:lang w:bidi="ar-SA"/>
            </w:rPr>
          </w:pPr>
          <w:del w:id="210" w:author="Praveen Kumar Chaubey" w:date="2020-12-21T18:45:00Z">
            <w:r w:rsidRPr="00E210BA" w:rsidDel="00E210BA">
              <w:rPr>
                <w:noProof/>
                <w:rPrChange w:id="211" w:author="Praveen Kumar Chaubey" w:date="2020-12-21T18:45:00Z">
                  <w:rPr>
                    <w:rStyle w:val="Hyperlink"/>
                    <w:noProof/>
                  </w:rPr>
                </w:rPrChange>
              </w:rPr>
              <w:delText>Test Plan</w:delText>
            </w:r>
            <w:r w:rsidDel="00E210BA">
              <w:rPr>
                <w:noProof/>
                <w:webHidden/>
              </w:rPr>
              <w:tab/>
              <w:delText>31</w:delText>
            </w:r>
          </w:del>
        </w:p>
        <w:p w14:paraId="2E78B851" w14:textId="1191DC08" w:rsidR="008309BF" w:rsidDel="00E210BA" w:rsidRDefault="008309BF">
          <w:pPr>
            <w:pStyle w:val="TOC2"/>
            <w:tabs>
              <w:tab w:val="right" w:leader="dot" w:pos="10070"/>
            </w:tabs>
            <w:rPr>
              <w:del w:id="212" w:author="Praveen Kumar Chaubey" w:date="2020-12-21T18:45:00Z"/>
              <w:rFonts w:eastAsiaTheme="minorEastAsia" w:cstheme="minorBidi"/>
              <w:smallCaps w:val="0"/>
              <w:noProof/>
              <w:sz w:val="22"/>
              <w:szCs w:val="22"/>
              <w:lang w:bidi="ar-SA"/>
            </w:rPr>
          </w:pPr>
          <w:del w:id="213" w:author="Praveen Kumar Chaubey" w:date="2020-12-21T18:45:00Z">
            <w:r w:rsidRPr="00E210BA" w:rsidDel="00E210BA">
              <w:rPr>
                <w:noProof/>
                <w:rPrChange w:id="214" w:author="Praveen Kumar Chaubey" w:date="2020-12-21T18:45:00Z">
                  <w:rPr>
                    <w:rStyle w:val="Hyperlink"/>
                    <w:noProof/>
                  </w:rPr>
                </w:rPrChange>
              </w:rPr>
              <w:delText>High Level Test Plan (Integration Test Plan)</w:delText>
            </w:r>
            <w:r w:rsidDel="00E210BA">
              <w:rPr>
                <w:noProof/>
                <w:webHidden/>
              </w:rPr>
              <w:tab/>
              <w:delText>31</w:delText>
            </w:r>
          </w:del>
        </w:p>
        <w:p w14:paraId="6843D38A" w14:textId="7B9688B1" w:rsidR="008309BF" w:rsidDel="00E210BA" w:rsidRDefault="008309BF">
          <w:pPr>
            <w:pStyle w:val="TOC2"/>
            <w:tabs>
              <w:tab w:val="right" w:leader="dot" w:pos="10070"/>
            </w:tabs>
            <w:rPr>
              <w:del w:id="215" w:author="Praveen Kumar Chaubey" w:date="2020-12-21T18:45:00Z"/>
              <w:rFonts w:eastAsiaTheme="minorEastAsia" w:cstheme="minorBidi"/>
              <w:smallCaps w:val="0"/>
              <w:noProof/>
              <w:sz w:val="22"/>
              <w:szCs w:val="22"/>
              <w:lang w:bidi="ar-SA"/>
            </w:rPr>
          </w:pPr>
          <w:del w:id="216" w:author="Praveen Kumar Chaubey" w:date="2020-12-21T18:45:00Z">
            <w:r w:rsidRPr="00E210BA" w:rsidDel="00E210BA">
              <w:rPr>
                <w:noProof/>
                <w:rPrChange w:id="217" w:author="Praveen Kumar Chaubey" w:date="2020-12-21T18:45:00Z">
                  <w:rPr>
                    <w:rStyle w:val="Hyperlink"/>
                    <w:noProof/>
                  </w:rPr>
                </w:rPrChange>
              </w:rPr>
              <w:delText>Low Level Test Plan (Unit Test Plan)</w:delText>
            </w:r>
            <w:r w:rsidDel="00E210BA">
              <w:rPr>
                <w:noProof/>
                <w:webHidden/>
              </w:rPr>
              <w:tab/>
              <w:delText>31</w:delText>
            </w:r>
          </w:del>
        </w:p>
        <w:p w14:paraId="0D17465A" w14:textId="1E10F3EF" w:rsidR="008309BF" w:rsidDel="00E210BA" w:rsidRDefault="008309BF">
          <w:pPr>
            <w:pStyle w:val="TOC1"/>
            <w:tabs>
              <w:tab w:val="right" w:leader="dot" w:pos="10070"/>
            </w:tabs>
            <w:rPr>
              <w:del w:id="218" w:author="Praveen Kumar Chaubey" w:date="2020-12-21T18:45:00Z"/>
              <w:rFonts w:eastAsiaTheme="minorEastAsia" w:cstheme="minorBidi"/>
              <w:b w:val="0"/>
              <w:bCs w:val="0"/>
              <w:caps w:val="0"/>
              <w:noProof/>
              <w:sz w:val="22"/>
              <w:szCs w:val="22"/>
              <w:lang w:bidi="ar-SA"/>
            </w:rPr>
          </w:pPr>
          <w:del w:id="219" w:author="Praveen Kumar Chaubey" w:date="2020-12-21T18:45:00Z">
            <w:r w:rsidRPr="00E210BA" w:rsidDel="00E210BA">
              <w:rPr>
                <w:noProof/>
                <w:rPrChange w:id="220" w:author="Praveen Kumar Chaubey" w:date="2020-12-21T18:45:00Z">
                  <w:rPr>
                    <w:rStyle w:val="Hyperlink"/>
                    <w:noProof/>
                  </w:rPr>
                </w:rPrChange>
              </w:rPr>
              <w:delText>Implementation Summary</w:delText>
            </w:r>
            <w:r w:rsidDel="00E210BA">
              <w:rPr>
                <w:noProof/>
                <w:webHidden/>
              </w:rPr>
              <w:tab/>
              <w:delText>36</w:delText>
            </w:r>
          </w:del>
        </w:p>
        <w:p w14:paraId="50F2AFC7" w14:textId="17B967FE" w:rsidR="008309BF" w:rsidDel="00E210BA" w:rsidRDefault="008309BF">
          <w:pPr>
            <w:pStyle w:val="TOC2"/>
            <w:tabs>
              <w:tab w:val="right" w:leader="dot" w:pos="10070"/>
            </w:tabs>
            <w:rPr>
              <w:del w:id="221" w:author="Praveen Kumar Chaubey" w:date="2020-12-21T18:45:00Z"/>
              <w:rFonts w:eastAsiaTheme="minorEastAsia" w:cstheme="minorBidi"/>
              <w:smallCaps w:val="0"/>
              <w:noProof/>
              <w:sz w:val="22"/>
              <w:szCs w:val="22"/>
              <w:lang w:bidi="ar-SA"/>
            </w:rPr>
          </w:pPr>
          <w:del w:id="222" w:author="Praveen Kumar Chaubey" w:date="2020-12-21T18:45:00Z">
            <w:r w:rsidRPr="00E210BA" w:rsidDel="00E210BA">
              <w:rPr>
                <w:noProof/>
                <w:rPrChange w:id="223" w:author="Praveen Kumar Chaubey" w:date="2020-12-21T18:45:00Z">
                  <w:rPr>
                    <w:rStyle w:val="Hyperlink"/>
                    <w:noProof/>
                  </w:rPr>
                </w:rPrChange>
              </w:rPr>
              <w:delText>Summary</w:delText>
            </w:r>
            <w:r w:rsidDel="00E210BA">
              <w:rPr>
                <w:noProof/>
                <w:webHidden/>
              </w:rPr>
              <w:tab/>
              <w:delText>36</w:delText>
            </w:r>
          </w:del>
        </w:p>
        <w:p w14:paraId="094E5145" w14:textId="5E926863" w:rsidR="008309BF" w:rsidDel="00E210BA" w:rsidRDefault="008309BF">
          <w:pPr>
            <w:pStyle w:val="TOC3"/>
            <w:tabs>
              <w:tab w:val="right" w:leader="dot" w:pos="10070"/>
            </w:tabs>
            <w:rPr>
              <w:del w:id="224" w:author="Praveen Kumar Chaubey" w:date="2020-12-21T18:45:00Z"/>
              <w:rFonts w:eastAsiaTheme="minorEastAsia" w:cstheme="minorBidi"/>
              <w:i w:val="0"/>
              <w:iCs w:val="0"/>
              <w:noProof/>
              <w:sz w:val="22"/>
              <w:szCs w:val="22"/>
              <w:lang w:bidi="ar-SA"/>
            </w:rPr>
          </w:pPr>
          <w:del w:id="225" w:author="Praveen Kumar Chaubey" w:date="2020-12-21T18:45:00Z">
            <w:r w:rsidRPr="00E210BA" w:rsidDel="00E210BA">
              <w:rPr>
                <w:noProof/>
                <w:rPrChange w:id="226" w:author="Praveen Kumar Chaubey" w:date="2020-12-21T18:45:00Z">
                  <w:rPr>
                    <w:rStyle w:val="Hyperlink"/>
                    <w:noProof/>
                  </w:rPr>
                </w:rPrChange>
              </w:rPr>
              <w:delText>Scanning Testing</w:delText>
            </w:r>
            <w:r w:rsidDel="00E210BA">
              <w:rPr>
                <w:noProof/>
                <w:webHidden/>
              </w:rPr>
              <w:tab/>
              <w:delText>37</w:delText>
            </w:r>
          </w:del>
        </w:p>
        <w:p w14:paraId="1C906DBB" w14:textId="654687C8" w:rsidR="008309BF" w:rsidDel="00E210BA" w:rsidRDefault="008309BF">
          <w:pPr>
            <w:pStyle w:val="TOC3"/>
            <w:tabs>
              <w:tab w:val="right" w:leader="dot" w:pos="10070"/>
            </w:tabs>
            <w:rPr>
              <w:del w:id="227" w:author="Praveen Kumar Chaubey" w:date="2020-12-21T18:45:00Z"/>
              <w:rFonts w:eastAsiaTheme="minorEastAsia" w:cstheme="minorBidi"/>
              <w:i w:val="0"/>
              <w:iCs w:val="0"/>
              <w:noProof/>
              <w:sz w:val="22"/>
              <w:szCs w:val="22"/>
              <w:lang w:bidi="ar-SA"/>
            </w:rPr>
          </w:pPr>
          <w:del w:id="228" w:author="Praveen Kumar Chaubey" w:date="2020-12-21T18:45:00Z">
            <w:r w:rsidRPr="00E210BA" w:rsidDel="00E210BA">
              <w:rPr>
                <w:rFonts w:eastAsiaTheme="majorEastAsia"/>
                <w:noProof/>
                <w:rPrChange w:id="229" w:author="Praveen Kumar Chaubey" w:date="2020-12-21T18:45:00Z">
                  <w:rPr>
                    <w:rStyle w:val="Hyperlink"/>
                    <w:rFonts w:eastAsiaTheme="majorEastAsia"/>
                    <w:noProof/>
                  </w:rPr>
                </w:rPrChange>
              </w:rPr>
              <w:delText xml:space="preserve">Authentication </w:delText>
            </w:r>
            <w:r w:rsidRPr="00E210BA" w:rsidDel="00E210BA">
              <w:rPr>
                <w:noProof/>
                <w:rPrChange w:id="230" w:author="Praveen Kumar Chaubey" w:date="2020-12-21T18:45:00Z">
                  <w:rPr>
                    <w:rStyle w:val="Hyperlink"/>
                    <w:noProof/>
                  </w:rPr>
                </w:rPrChange>
              </w:rPr>
              <w:delText>Testing</w:delText>
            </w:r>
            <w:r w:rsidDel="00E210BA">
              <w:rPr>
                <w:noProof/>
                <w:webHidden/>
              </w:rPr>
              <w:tab/>
              <w:delText>38</w:delText>
            </w:r>
          </w:del>
        </w:p>
        <w:p w14:paraId="6BCE521B" w14:textId="74D45DF1" w:rsidR="008309BF" w:rsidDel="00E210BA" w:rsidRDefault="008309BF">
          <w:pPr>
            <w:pStyle w:val="TOC3"/>
            <w:tabs>
              <w:tab w:val="right" w:leader="dot" w:pos="10070"/>
            </w:tabs>
            <w:rPr>
              <w:del w:id="231" w:author="Praveen Kumar Chaubey" w:date="2020-12-21T18:45:00Z"/>
              <w:rFonts w:eastAsiaTheme="minorEastAsia" w:cstheme="minorBidi"/>
              <w:i w:val="0"/>
              <w:iCs w:val="0"/>
              <w:noProof/>
              <w:sz w:val="22"/>
              <w:szCs w:val="22"/>
              <w:lang w:bidi="ar-SA"/>
            </w:rPr>
          </w:pPr>
          <w:del w:id="232" w:author="Praveen Kumar Chaubey" w:date="2020-12-21T18:45:00Z">
            <w:r w:rsidRPr="00E210BA" w:rsidDel="00E210BA">
              <w:rPr>
                <w:noProof/>
                <w:rPrChange w:id="233" w:author="Praveen Kumar Chaubey" w:date="2020-12-21T18:45:00Z">
                  <w:rPr>
                    <w:rStyle w:val="Hyperlink"/>
                    <w:noProof/>
                  </w:rPr>
                </w:rPrChange>
              </w:rPr>
              <w:delText>Client Connectivity Testing</w:delText>
            </w:r>
            <w:r w:rsidDel="00E210BA">
              <w:rPr>
                <w:noProof/>
                <w:webHidden/>
              </w:rPr>
              <w:tab/>
              <w:delText>42</w:delText>
            </w:r>
          </w:del>
        </w:p>
        <w:p w14:paraId="6530D855" w14:textId="214E9DC6" w:rsidR="008309BF" w:rsidDel="00E210BA" w:rsidRDefault="008309BF">
          <w:pPr>
            <w:pStyle w:val="TOC3"/>
            <w:tabs>
              <w:tab w:val="right" w:leader="dot" w:pos="10070"/>
            </w:tabs>
            <w:rPr>
              <w:del w:id="234" w:author="Praveen Kumar Chaubey" w:date="2020-12-21T18:45:00Z"/>
              <w:rFonts w:eastAsiaTheme="minorEastAsia" w:cstheme="minorBidi"/>
              <w:i w:val="0"/>
              <w:iCs w:val="0"/>
              <w:noProof/>
              <w:sz w:val="22"/>
              <w:szCs w:val="22"/>
              <w:lang w:bidi="ar-SA"/>
            </w:rPr>
          </w:pPr>
          <w:del w:id="235" w:author="Praveen Kumar Chaubey" w:date="2020-12-21T18:45:00Z">
            <w:r w:rsidRPr="00E210BA" w:rsidDel="00E210BA">
              <w:rPr>
                <w:noProof/>
                <w:rPrChange w:id="236" w:author="Praveen Kumar Chaubey" w:date="2020-12-21T18:45:00Z">
                  <w:rPr>
                    <w:rStyle w:val="Hyperlink"/>
                    <w:noProof/>
                  </w:rPr>
                </w:rPrChange>
              </w:rPr>
              <w:delText>Signal Testing</w:delText>
            </w:r>
            <w:r w:rsidDel="00E210BA">
              <w:rPr>
                <w:noProof/>
                <w:webHidden/>
              </w:rPr>
              <w:tab/>
              <w:delText>47</w:delText>
            </w:r>
          </w:del>
        </w:p>
        <w:p w14:paraId="1DE81EE8" w14:textId="2DA82A66" w:rsidR="008309BF" w:rsidDel="00E210BA" w:rsidRDefault="008309BF">
          <w:pPr>
            <w:pStyle w:val="TOC3"/>
            <w:tabs>
              <w:tab w:val="right" w:leader="dot" w:pos="10070"/>
            </w:tabs>
            <w:rPr>
              <w:del w:id="237" w:author="Praveen Kumar Chaubey" w:date="2020-12-21T18:45:00Z"/>
              <w:rFonts w:eastAsiaTheme="minorEastAsia" w:cstheme="minorBidi"/>
              <w:i w:val="0"/>
              <w:iCs w:val="0"/>
              <w:noProof/>
              <w:sz w:val="22"/>
              <w:szCs w:val="22"/>
              <w:lang w:bidi="ar-SA"/>
            </w:rPr>
          </w:pPr>
          <w:del w:id="238" w:author="Praveen Kumar Chaubey" w:date="2020-12-21T18:45:00Z">
            <w:r w:rsidRPr="00E210BA" w:rsidDel="00E210BA">
              <w:rPr>
                <w:noProof/>
                <w:rPrChange w:id="239" w:author="Praveen Kumar Chaubey" w:date="2020-12-21T18:45:00Z">
                  <w:rPr>
                    <w:rStyle w:val="Hyperlink"/>
                    <w:noProof/>
                  </w:rPr>
                </w:rPrChange>
              </w:rPr>
              <w:delText>Security Testing</w:delText>
            </w:r>
            <w:r w:rsidDel="00E210BA">
              <w:rPr>
                <w:noProof/>
                <w:webHidden/>
              </w:rPr>
              <w:tab/>
              <w:delText>48</w:delText>
            </w:r>
          </w:del>
        </w:p>
        <w:p w14:paraId="6CF65E94" w14:textId="3C0AEEB5" w:rsidR="008309BF" w:rsidDel="00E210BA" w:rsidRDefault="008309BF">
          <w:pPr>
            <w:pStyle w:val="TOC2"/>
            <w:tabs>
              <w:tab w:val="right" w:leader="dot" w:pos="10070"/>
            </w:tabs>
            <w:rPr>
              <w:del w:id="240" w:author="Praveen Kumar Chaubey" w:date="2020-12-21T18:45:00Z"/>
              <w:rFonts w:eastAsiaTheme="minorEastAsia" w:cstheme="minorBidi"/>
              <w:smallCaps w:val="0"/>
              <w:noProof/>
              <w:sz w:val="22"/>
              <w:szCs w:val="22"/>
              <w:lang w:bidi="ar-SA"/>
            </w:rPr>
          </w:pPr>
          <w:del w:id="241" w:author="Praveen Kumar Chaubey" w:date="2020-12-21T18:45:00Z">
            <w:r w:rsidRPr="00E210BA" w:rsidDel="00E210BA">
              <w:rPr>
                <w:noProof/>
                <w:rPrChange w:id="242" w:author="Praveen Kumar Chaubey" w:date="2020-12-21T18:45:00Z">
                  <w:rPr>
                    <w:rStyle w:val="Hyperlink"/>
                    <w:noProof/>
                  </w:rPr>
                </w:rPrChange>
              </w:rPr>
              <w:delText>Video Summary</w:delText>
            </w:r>
            <w:r w:rsidDel="00E210BA">
              <w:rPr>
                <w:noProof/>
                <w:webHidden/>
              </w:rPr>
              <w:tab/>
              <w:delText>50</w:delText>
            </w:r>
          </w:del>
        </w:p>
        <w:p w14:paraId="42974BBA" w14:textId="606DC312" w:rsidR="008309BF" w:rsidDel="00E210BA" w:rsidRDefault="008309BF">
          <w:pPr>
            <w:pStyle w:val="TOC2"/>
            <w:tabs>
              <w:tab w:val="right" w:leader="dot" w:pos="10070"/>
            </w:tabs>
            <w:rPr>
              <w:del w:id="243" w:author="Praveen Kumar Chaubey" w:date="2020-12-21T18:45:00Z"/>
              <w:rFonts w:eastAsiaTheme="minorEastAsia" w:cstheme="minorBidi"/>
              <w:smallCaps w:val="0"/>
              <w:noProof/>
              <w:sz w:val="22"/>
              <w:szCs w:val="22"/>
              <w:lang w:bidi="ar-SA"/>
            </w:rPr>
          </w:pPr>
          <w:del w:id="244" w:author="Praveen Kumar Chaubey" w:date="2020-12-21T18:45:00Z">
            <w:r w:rsidRPr="00E210BA" w:rsidDel="00E210BA">
              <w:rPr>
                <w:noProof/>
                <w:rPrChange w:id="245" w:author="Praveen Kumar Chaubey" w:date="2020-12-21T18:45:00Z">
                  <w:rPr>
                    <w:rStyle w:val="Hyperlink"/>
                    <w:noProof/>
                  </w:rPr>
                </w:rPrChange>
              </w:rPr>
              <w:delText>Git Link</w:delText>
            </w:r>
            <w:r w:rsidDel="00E210BA">
              <w:rPr>
                <w:noProof/>
                <w:webHidden/>
              </w:rPr>
              <w:tab/>
              <w:delText>50</w:delText>
            </w:r>
          </w:del>
        </w:p>
        <w:p w14:paraId="4140F111" w14:textId="083DE5B2" w:rsidR="008309BF" w:rsidDel="00E210BA" w:rsidRDefault="008309BF">
          <w:pPr>
            <w:pStyle w:val="TOC2"/>
            <w:tabs>
              <w:tab w:val="right" w:leader="dot" w:pos="10070"/>
            </w:tabs>
            <w:rPr>
              <w:del w:id="246" w:author="Praveen Kumar Chaubey" w:date="2020-12-21T18:45:00Z"/>
              <w:rFonts w:eastAsiaTheme="minorEastAsia" w:cstheme="minorBidi"/>
              <w:smallCaps w:val="0"/>
              <w:noProof/>
              <w:sz w:val="22"/>
              <w:szCs w:val="22"/>
              <w:lang w:bidi="ar-SA"/>
            </w:rPr>
          </w:pPr>
          <w:del w:id="247" w:author="Praveen Kumar Chaubey" w:date="2020-12-21T18:45:00Z">
            <w:r w:rsidRPr="00E210BA" w:rsidDel="00E210BA">
              <w:rPr>
                <w:noProof/>
                <w:rPrChange w:id="248" w:author="Praveen Kumar Chaubey" w:date="2020-12-21T18:45:00Z">
                  <w:rPr>
                    <w:rStyle w:val="Hyperlink"/>
                    <w:noProof/>
                  </w:rPr>
                </w:rPrChange>
              </w:rPr>
              <w:delText>Git Dashboard</w:delText>
            </w:r>
            <w:r w:rsidDel="00E210BA">
              <w:rPr>
                <w:noProof/>
                <w:webHidden/>
              </w:rPr>
              <w:tab/>
              <w:delText>50</w:delText>
            </w:r>
          </w:del>
        </w:p>
        <w:p w14:paraId="736CF27D" w14:textId="695FFBA3" w:rsidR="008309BF" w:rsidDel="00E210BA" w:rsidRDefault="008309BF">
          <w:pPr>
            <w:pStyle w:val="TOC1"/>
            <w:tabs>
              <w:tab w:val="right" w:leader="dot" w:pos="10070"/>
            </w:tabs>
            <w:rPr>
              <w:del w:id="249" w:author="Praveen Kumar Chaubey" w:date="2020-12-21T18:45:00Z"/>
              <w:rFonts w:eastAsiaTheme="minorEastAsia" w:cstheme="minorBidi"/>
              <w:b w:val="0"/>
              <w:bCs w:val="0"/>
              <w:caps w:val="0"/>
              <w:noProof/>
              <w:sz w:val="22"/>
              <w:szCs w:val="22"/>
              <w:lang w:bidi="ar-SA"/>
            </w:rPr>
          </w:pPr>
          <w:del w:id="250" w:author="Praveen Kumar Chaubey" w:date="2020-12-21T18:45:00Z">
            <w:r w:rsidRPr="00E210BA" w:rsidDel="00E210BA">
              <w:rPr>
                <w:noProof/>
                <w:rPrChange w:id="251" w:author="Praveen Kumar Chaubey" w:date="2020-12-21T18:45:00Z">
                  <w:rPr>
                    <w:rStyle w:val="Hyperlink"/>
                    <w:noProof/>
                  </w:rPr>
                </w:rPrChange>
              </w:rPr>
              <w:delText>Git inspector summary</w:delText>
            </w:r>
            <w:r w:rsidDel="00E210BA">
              <w:rPr>
                <w:noProof/>
                <w:webHidden/>
              </w:rPr>
              <w:tab/>
              <w:delText>50</w:delText>
            </w:r>
          </w:del>
        </w:p>
        <w:p w14:paraId="359F9308" w14:textId="01379A65" w:rsidR="008309BF" w:rsidDel="00E210BA" w:rsidRDefault="008309BF">
          <w:pPr>
            <w:pStyle w:val="TOC1"/>
            <w:tabs>
              <w:tab w:val="right" w:leader="dot" w:pos="10070"/>
            </w:tabs>
            <w:rPr>
              <w:del w:id="252" w:author="Praveen Kumar Chaubey" w:date="2020-12-21T18:45:00Z"/>
              <w:rFonts w:eastAsiaTheme="minorEastAsia" w:cstheme="minorBidi"/>
              <w:b w:val="0"/>
              <w:bCs w:val="0"/>
              <w:caps w:val="0"/>
              <w:noProof/>
              <w:sz w:val="22"/>
              <w:szCs w:val="22"/>
              <w:lang w:bidi="ar-SA"/>
            </w:rPr>
          </w:pPr>
          <w:del w:id="253" w:author="Praveen Kumar Chaubey" w:date="2020-12-21T18:45:00Z">
            <w:r w:rsidRPr="00E210BA" w:rsidDel="00E210BA">
              <w:rPr>
                <w:noProof/>
                <w:rPrChange w:id="254" w:author="Praveen Kumar Chaubey" w:date="2020-12-21T18:45:00Z">
                  <w:rPr>
                    <w:rStyle w:val="Hyperlink"/>
                    <w:noProof/>
                  </w:rPr>
                </w:rPrChange>
              </w:rPr>
              <w:delText>Build</w:delText>
            </w:r>
            <w:r w:rsidDel="00E210BA">
              <w:rPr>
                <w:noProof/>
                <w:webHidden/>
              </w:rPr>
              <w:tab/>
              <w:delText>50</w:delText>
            </w:r>
          </w:del>
        </w:p>
        <w:p w14:paraId="45D869DB" w14:textId="6F743ED9" w:rsidR="008309BF" w:rsidDel="00E210BA" w:rsidRDefault="008309BF">
          <w:pPr>
            <w:pStyle w:val="TOC1"/>
            <w:tabs>
              <w:tab w:val="right" w:leader="dot" w:pos="10070"/>
            </w:tabs>
            <w:rPr>
              <w:del w:id="255" w:author="Praveen Kumar Chaubey" w:date="2020-12-21T18:45:00Z"/>
              <w:rFonts w:eastAsiaTheme="minorEastAsia" w:cstheme="minorBidi"/>
              <w:b w:val="0"/>
              <w:bCs w:val="0"/>
              <w:caps w:val="0"/>
              <w:noProof/>
              <w:sz w:val="22"/>
              <w:szCs w:val="22"/>
              <w:lang w:bidi="ar-SA"/>
            </w:rPr>
          </w:pPr>
          <w:del w:id="256" w:author="Praveen Kumar Chaubey" w:date="2020-12-21T18:45:00Z">
            <w:r w:rsidRPr="00E210BA" w:rsidDel="00E210BA">
              <w:rPr>
                <w:noProof/>
                <w:rPrChange w:id="257" w:author="Praveen Kumar Chaubey" w:date="2020-12-21T18:45:00Z">
                  <w:rPr>
                    <w:rStyle w:val="Hyperlink"/>
                    <w:noProof/>
                  </w:rPr>
                </w:rPrChange>
              </w:rPr>
              <w:delText>Code quality and Issues or Bug Tracking</w:delText>
            </w:r>
            <w:r w:rsidDel="00E210BA">
              <w:rPr>
                <w:noProof/>
                <w:webHidden/>
              </w:rPr>
              <w:tab/>
              <w:delText>50</w:delText>
            </w:r>
          </w:del>
        </w:p>
        <w:p w14:paraId="1A61C922" w14:textId="7CBF1F24" w:rsidR="008309BF" w:rsidDel="00E210BA" w:rsidRDefault="008309BF">
          <w:pPr>
            <w:pStyle w:val="TOC1"/>
            <w:tabs>
              <w:tab w:val="right" w:leader="dot" w:pos="10070"/>
            </w:tabs>
            <w:rPr>
              <w:del w:id="258" w:author="Praveen Kumar Chaubey" w:date="2020-12-21T18:45:00Z"/>
              <w:rFonts w:eastAsiaTheme="minorEastAsia" w:cstheme="minorBidi"/>
              <w:b w:val="0"/>
              <w:bCs w:val="0"/>
              <w:caps w:val="0"/>
              <w:noProof/>
              <w:sz w:val="22"/>
              <w:szCs w:val="22"/>
              <w:lang w:bidi="ar-SA"/>
            </w:rPr>
          </w:pPr>
          <w:del w:id="259" w:author="Praveen Kumar Chaubey" w:date="2020-12-21T18:45:00Z">
            <w:r w:rsidRPr="00E210BA" w:rsidDel="00E210BA">
              <w:rPr>
                <w:noProof/>
                <w:rPrChange w:id="260" w:author="Praveen Kumar Chaubey" w:date="2020-12-21T18:45:00Z">
                  <w:rPr>
                    <w:rStyle w:val="Hyperlink"/>
                    <w:noProof/>
                  </w:rPr>
                </w:rPrChange>
              </w:rPr>
              <w:delText>Individual Contribution &amp; Highlights</w:delText>
            </w:r>
            <w:r w:rsidDel="00E210BA">
              <w:rPr>
                <w:noProof/>
                <w:webHidden/>
              </w:rPr>
              <w:tab/>
              <w:delText>50</w:delText>
            </w:r>
          </w:del>
        </w:p>
        <w:p w14:paraId="346DD746" w14:textId="0400D964" w:rsidR="008309BF" w:rsidDel="00E210BA" w:rsidRDefault="008309BF">
          <w:pPr>
            <w:pStyle w:val="TOC1"/>
            <w:tabs>
              <w:tab w:val="right" w:leader="dot" w:pos="10070"/>
            </w:tabs>
            <w:rPr>
              <w:del w:id="261" w:author="Praveen Kumar Chaubey" w:date="2020-12-21T18:45:00Z"/>
              <w:rFonts w:eastAsiaTheme="minorEastAsia" w:cstheme="minorBidi"/>
              <w:b w:val="0"/>
              <w:bCs w:val="0"/>
              <w:caps w:val="0"/>
              <w:noProof/>
              <w:sz w:val="22"/>
              <w:szCs w:val="22"/>
              <w:lang w:bidi="ar-SA"/>
            </w:rPr>
          </w:pPr>
          <w:del w:id="262" w:author="Praveen Kumar Chaubey" w:date="2020-12-21T18:45:00Z">
            <w:r w:rsidRPr="00E210BA" w:rsidDel="00E210BA">
              <w:rPr>
                <w:noProof/>
                <w:rPrChange w:id="263" w:author="Praveen Kumar Chaubey" w:date="2020-12-21T18:45:00Z">
                  <w:rPr>
                    <w:rStyle w:val="Hyperlink"/>
                    <w:noProof/>
                  </w:rPr>
                </w:rPrChange>
              </w:rPr>
              <w:delText>Challenges faced and how were they overcome</w:delText>
            </w:r>
            <w:r w:rsidDel="00E210BA">
              <w:rPr>
                <w:noProof/>
                <w:webHidden/>
              </w:rPr>
              <w:tab/>
              <w:delText>50</w:delText>
            </w:r>
          </w:del>
        </w:p>
        <w:p w14:paraId="74E85B90" w14:textId="1622C703" w:rsidR="008309BF" w:rsidDel="00E210BA" w:rsidRDefault="008309BF">
          <w:pPr>
            <w:pStyle w:val="TOC1"/>
            <w:tabs>
              <w:tab w:val="right" w:leader="dot" w:pos="10070"/>
            </w:tabs>
            <w:rPr>
              <w:del w:id="264" w:author="Praveen Kumar Chaubey" w:date="2020-12-21T18:45:00Z"/>
              <w:rFonts w:eastAsiaTheme="minorEastAsia" w:cstheme="minorBidi"/>
              <w:b w:val="0"/>
              <w:bCs w:val="0"/>
              <w:caps w:val="0"/>
              <w:noProof/>
              <w:sz w:val="22"/>
              <w:szCs w:val="22"/>
              <w:lang w:bidi="ar-SA"/>
            </w:rPr>
          </w:pPr>
          <w:del w:id="265" w:author="Praveen Kumar Chaubey" w:date="2020-12-21T18:45:00Z">
            <w:r w:rsidRPr="00E210BA" w:rsidDel="00E210BA">
              <w:rPr>
                <w:noProof/>
                <w:rPrChange w:id="266" w:author="Praveen Kumar Chaubey" w:date="2020-12-21T18:45:00Z">
                  <w:rPr>
                    <w:rStyle w:val="Hyperlink"/>
                    <w:noProof/>
                  </w:rPr>
                </w:rPrChange>
              </w:rPr>
              <w:delText>Future Scope</w:delText>
            </w:r>
            <w:r w:rsidDel="00E210BA">
              <w:rPr>
                <w:noProof/>
                <w:webHidden/>
              </w:rPr>
              <w:tab/>
              <w:delText>51</w:delText>
            </w:r>
          </w:del>
        </w:p>
        <w:p w14:paraId="110D99ED" w14:textId="48B3A558" w:rsidR="008309BF" w:rsidDel="00E210BA" w:rsidRDefault="008309BF">
          <w:pPr>
            <w:pStyle w:val="TOC1"/>
            <w:tabs>
              <w:tab w:val="right" w:leader="dot" w:pos="10070"/>
            </w:tabs>
            <w:rPr>
              <w:del w:id="267" w:author="Praveen Kumar Chaubey" w:date="2020-12-21T18:45:00Z"/>
              <w:rFonts w:eastAsiaTheme="minorEastAsia" w:cstheme="minorBidi"/>
              <w:b w:val="0"/>
              <w:bCs w:val="0"/>
              <w:caps w:val="0"/>
              <w:noProof/>
              <w:sz w:val="22"/>
              <w:szCs w:val="22"/>
              <w:lang w:bidi="ar-SA"/>
            </w:rPr>
          </w:pPr>
          <w:del w:id="268" w:author="Praveen Kumar Chaubey" w:date="2020-12-21T18:45:00Z">
            <w:r w:rsidRPr="00E210BA" w:rsidDel="00E210BA">
              <w:rPr>
                <w:noProof/>
                <w:rPrChange w:id="269" w:author="Praveen Kumar Chaubey" w:date="2020-12-21T18:45:00Z">
                  <w:rPr>
                    <w:rStyle w:val="Hyperlink"/>
                    <w:noProof/>
                  </w:rPr>
                </w:rPrChange>
              </w:rPr>
              <w:delText>References</w:delText>
            </w:r>
            <w:r w:rsidDel="00E210BA">
              <w:rPr>
                <w:noProof/>
                <w:webHidden/>
              </w:rPr>
              <w:tab/>
              <w:delText>51</w:delText>
            </w:r>
          </w:del>
        </w:p>
        <w:p w14:paraId="6FBD38CB" w14:textId="48B98BD2" w:rsidR="00264138" w:rsidRDefault="00F408CD" w:rsidP="00264138">
          <w:pPr>
            <w:jc w:val="both"/>
            <w:rPr>
              <w:b/>
              <w:bCs/>
              <w:noProof/>
            </w:rPr>
          </w:pPr>
          <w:r>
            <w:rPr>
              <w:b/>
              <w:bCs/>
              <w:noProof/>
            </w:rPr>
            <w:fldChar w:fldCharType="end"/>
          </w:r>
        </w:p>
        <w:p w14:paraId="48D177C4" w14:textId="1475369F" w:rsidR="0096785B" w:rsidRPr="00264138" w:rsidRDefault="002C11E7" w:rsidP="00264138">
          <w:pPr>
            <w:ind w:firstLine="0"/>
            <w:jc w:val="both"/>
            <w:rPr>
              <w:b/>
              <w:bCs/>
              <w:noProof/>
            </w:rPr>
          </w:pPr>
        </w:p>
      </w:sdtContent>
    </w:sdt>
    <w:p w14:paraId="01843999" w14:textId="77777777" w:rsidR="0096785B" w:rsidRDefault="0096785B" w:rsidP="00264138">
      <w:pPr>
        <w:ind w:firstLine="0"/>
        <w:jc w:val="both"/>
        <w:rPr>
          <w:b/>
          <w:noProof/>
        </w:rPr>
      </w:pPr>
    </w:p>
    <w:p w14:paraId="5504F5B9" w14:textId="027C9C48" w:rsidR="00964E3C" w:rsidRPr="00964E3C" w:rsidRDefault="00964E3C" w:rsidP="0096785B">
      <w:pPr>
        <w:jc w:val="both"/>
        <w:rPr>
          <w:b/>
        </w:rPr>
      </w:pPr>
      <w:r w:rsidRPr="00964E3C">
        <w:rPr>
          <w:b/>
          <w:noProof/>
        </w:rPr>
        <w:t>Table of Figures</w:t>
      </w:r>
    </w:p>
    <w:p w14:paraId="26D8F9B7" w14:textId="236DB944" w:rsidR="00E210BA" w:rsidRDefault="00107B3B">
      <w:pPr>
        <w:pStyle w:val="TableofFigures"/>
        <w:tabs>
          <w:tab w:val="right" w:leader="dot" w:pos="10070"/>
        </w:tabs>
        <w:rPr>
          <w:ins w:id="270" w:author="Praveen Kumar Chaubey" w:date="2020-12-21T18:47:00Z"/>
          <w:rFonts w:asciiTheme="minorHAnsi" w:eastAsiaTheme="minorEastAsia" w:hAnsiTheme="minorHAnsi" w:cstheme="minorBidi"/>
          <w:i w:val="0"/>
          <w:noProof/>
          <w:sz w:val="22"/>
          <w:lang w:bidi="ar-SA"/>
        </w:rPr>
      </w:pPr>
      <w:r>
        <w:fldChar w:fldCharType="begin"/>
      </w:r>
      <w:r>
        <w:instrText xml:space="preserve"> TOC \h \z \c "Figure" </w:instrText>
      </w:r>
      <w:r>
        <w:fldChar w:fldCharType="separate"/>
      </w:r>
      <w:ins w:id="271" w:author="Praveen Kumar Chaubey" w:date="2020-12-21T18:47:00Z">
        <w:r w:rsidR="00E210BA" w:rsidRPr="002268D8">
          <w:rPr>
            <w:rStyle w:val="Hyperlink"/>
            <w:noProof/>
          </w:rPr>
          <w:fldChar w:fldCharType="begin"/>
        </w:r>
        <w:r w:rsidR="00E210BA" w:rsidRPr="002268D8">
          <w:rPr>
            <w:rStyle w:val="Hyperlink"/>
            <w:noProof/>
          </w:rPr>
          <w:instrText xml:space="preserve"> </w:instrText>
        </w:r>
        <w:r w:rsidR="00E210BA">
          <w:rPr>
            <w:noProof/>
          </w:rPr>
          <w:instrText>HYPERLINK \l "_Toc59468855"</w:instrText>
        </w:r>
        <w:r w:rsidR="00E210BA" w:rsidRPr="002268D8">
          <w:rPr>
            <w:rStyle w:val="Hyperlink"/>
            <w:noProof/>
          </w:rPr>
          <w:instrText xml:space="preserve"> </w:instrText>
        </w:r>
        <w:r w:rsidR="00E210BA" w:rsidRPr="002268D8">
          <w:rPr>
            <w:rStyle w:val="Hyperlink"/>
            <w:noProof/>
          </w:rPr>
        </w:r>
        <w:r w:rsidR="00E210BA" w:rsidRPr="002268D8">
          <w:rPr>
            <w:rStyle w:val="Hyperlink"/>
            <w:noProof/>
          </w:rPr>
          <w:fldChar w:fldCharType="separate"/>
        </w:r>
        <w:r w:rsidR="00E210BA" w:rsidRPr="002268D8">
          <w:rPr>
            <w:rStyle w:val="Hyperlink"/>
            <w:noProof/>
          </w:rPr>
          <w:t>Figure 1: Ethernet Frame Format</w:t>
        </w:r>
        <w:r w:rsidR="00E210BA">
          <w:rPr>
            <w:noProof/>
            <w:webHidden/>
          </w:rPr>
          <w:tab/>
        </w:r>
        <w:r w:rsidR="00E210BA">
          <w:rPr>
            <w:noProof/>
            <w:webHidden/>
          </w:rPr>
          <w:fldChar w:fldCharType="begin"/>
        </w:r>
        <w:r w:rsidR="00E210BA">
          <w:rPr>
            <w:noProof/>
            <w:webHidden/>
          </w:rPr>
          <w:instrText xml:space="preserve"> PAGEREF _Toc59468855 \h </w:instrText>
        </w:r>
        <w:r w:rsidR="00E210BA">
          <w:rPr>
            <w:noProof/>
            <w:webHidden/>
          </w:rPr>
        </w:r>
      </w:ins>
      <w:r w:rsidR="00E210BA">
        <w:rPr>
          <w:noProof/>
          <w:webHidden/>
        </w:rPr>
        <w:fldChar w:fldCharType="separate"/>
      </w:r>
      <w:ins w:id="272" w:author="Praveen Kumar Chaubey" w:date="2020-12-21T18:47:00Z">
        <w:r w:rsidR="00E210BA">
          <w:rPr>
            <w:noProof/>
            <w:webHidden/>
          </w:rPr>
          <w:t>5</w:t>
        </w:r>
        <w:r w:rsidR="00E210BA">
          <w:rPr>
            <w:noProof/>
            <w:webHidden/>
          </w:rPr>
          <w:fldChar w:fldCharType="end"/>
        </w:r>
        <w:r w:rsidR="00E210BA" w:rsidRPr="002268D8">
          <w:rPr>
            <w:rStyle w:val="Hyperlink"/>
            <w:noProof/>
          </w:rPr>
          <w:fldChar w:fldCharType="end"/>
        </w:r>
      </w:ins>
    </w:p>
    <w:p w14:paraId="6CF0987A" w14:textId="6FB1AC86" w:rsidR="00E210BA" w:rsidRDefault="00E210BA">
      <w:pPr>
        <w:pStyle w:val="TableofFigures"/>
        <w:tabs>
          <w:tab w:val="right" w:leader="dot" w:pos="10070"/>
        </w:tabs>
        <w:rPr>
          <w:ins w:id="273" w:author="Praveen Kumar Chaubey" w:date="2020-12-21T18:47:00Z"/>
          <w:rFonts w:asciiTheme="minorHAnsi" w:eastAsiaTheme="minorEastAsia" w:hAnsiTheme="minorHAnsi" w:cstheme="minorBidi"/>
          <w:i w:val="0"/>
          <w:noProof/>
          <w:sz w:val="22"/>
          <w:lang w:bidi="ar-SA"/>
        </w:rPr>
      </w:pPr>
      <w:ins w:id="274"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"_Toc59468856"</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 Wi-Fi Standards</w:t>
        </w:r>
        <w:r>
          <w:rPr>
            <w:noProof/>
            <w:webHidden/>
          </w:rPr>
          <w:tab/>
        </w:r>
        <w:r>
          <w:rPr>
            <w:noProof/>
            <w:webHidden/>
          </w:rPr>
          <w:fldChar w:fldCharType="begin"/>
        </w:r>
        <w:r>
          <w:rPr>
            <w:noProof/>
            <w:webHidden/>
          </w:rPr>
          <w:instrText xml:space="preserve"> PAGEREF _Toc59468856 \h </w:instrText>
        </w:r>
        <w:r>
          <w:rPr>
            <w:noProof/>
            <w:webHidden/>
          </w:rPr>
        </w:r>
      </w:ins>
      <w:r>
        <w:rPr>
          <w:noProof/>
          <w:webHidden/>
        </w:rPr>
        <w:fldChar w:fldCharType="separate"/>
      </w:r>
      <w:ins w:id="275" w:author="Praveen Kumar Chaubey" w:date="2020-12-21T18:47:00Z">
        <w:r>
          <w:rPr>
            <w:noProof/>
            <w:webHidden/>
          </w:rPr>
          <w:t>6</w:t>
        </w:r>
        <w:r>
          <w:rPr>
            <w:noProof/>
            <w:webHidden/>
          </w:rPr>
          <w:fldChar w:fldCharType="end"/>
        </w:r>
        <w:r w:rsidRPr="002268D8">
          <w:rPr>
            <w:rStyle w:val="Hyperlink"/>
            <w:noProof/>
          </w:rPr>
          <w:fldChar w:fldCharType="end"/>
        </w:r>
      </w:ins>
    </w:p>
    <w:p w14:paraId="65166698" w14:textId="19C1D46D" w:rsidR="00E210BA" w:rsidRDefault="00E210BA">
      <w:pPr>
        <w:pStyle w:val="TableofFigures"/>
        <w:tabs>
          <w:tab w:val="right" w:leader="dot" w:pos="10070"/>
        </w:tabs>
        <w:rPr>
          <w:ins w:id="276" w:author="Praveen Kumar Chaubey" w:date="2020-12-21T18:47:00Z"/>
          <w:rFonts w:asciiTheme="minorHAnsi" w:eastAsiaTheme="minorEastAsia" w:hAnsiTheme="minorHAnsi" w:cstheme="minorBidi"/>
          <w:i w:val="0"/>
          <w:noProof/>
          <w:sz w:val="22"/>
          <w:lang w:bidi="ar-SA"/>
        </w:rPr>
      </w:pPr>
      <w:ins w:id="277"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"_Toc59468857"</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3: OSI Model Stack</w:t>
        </w:r>
        <w:r>
          <w:rPr>
            <w:noProof/>
            <w:webHidden/>
          </w:rPr>
          <w:tab/>
        </w:r>
        <w:r>
          <w:rPr>
            <w:noProof/>
            <w:webHidden/>
          </w:rPr>
          <w:fldChar w:fldCharType="begin"/>
        </w:r>
        <w:r>
          <w:rPr>
            <w:noProof/>
            <w:webHidden/>
          </w:rPr>
          <w:instrText xml:space="preserve"> PAGEREF _Toc59468857 \h </w:instrText>
        </w:r>
        <w:r>
          <w:rPr>
            <w:noProof/>
            <w:webHidden/>
          </w:rPr>
        </w:r>
      </w:ins>
      <w:r>
        <w:rPr>
          <w:noProof/>
          <w:webHidden/>
        </w:rPr>
        <w:fldChar w:fldCharType="separate"/>
      </w:r>
      <w:ins w:id="278" w:author="Praveen Kumar Chaubey" w:date="2020-12-21T18:47:00Z">
        <w:r>
          <w:rPr>
            <w:noProof/>
            <w:webHidden/>
          </w:rPr>
          <w:t>7</w:t>
        </w:r>
        <w:r>
          <w:rPr>
            <w:noProof/>
            <w:webHidden/>
          </w:rPr>
          <w:fldChar w:fldCharType="end"/>
        </w:r>
        <w:r w:rsidRPr="002268D8">
          <w:rPr>
            <w:rStyle w:val="Hyperlink"/>
            <w:noProof/>
          </w:rPr>
          <w:fldChar w:fldCharType="end"/>
        </w:r>
      </w:ins>
    </w:p>
    <w:p w14:paraId="276AD32D" w14:textId="5504E105" w:rsidR="00E210BA" w:rsidRDefault="00E210BA">
      <w:pPr>
        <w:pStyle w:val="TableofFigures"/>
        <w:tabs>
          <w:tab w:val="right" w:leader="dot" w:pos="10070"/>
        </w:tabs>
        <w:rPr>
          <w:ins w:id="279" w:author="Praveen Kumar Chaubey" w:date="2020-12-21T18:47:00Z"/>
          <w:rFonts w:asciiTheme="minorHAnsi" w:eastAsiaTheme="minorEastAsia" w:hAnsiTheme="minorHAnsi" w:cstheme="minorBidi"/>
          <w:i w:val="0"/>
          <w:noProof/>
          <w:sz w:val="22"/>
          <w:lang w:bidi="ar-SA"/>
        </w:rPr>
      </w:pPr>
      <w:ins w:id="280"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"_Toc59468858"</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4: Physical Layer Frame Structure</w:t>
        </w:r>
        <w:r>
          <w:rPr>
            <w:noProof/>
            <w:webHidden/>
          </w:rPr>
          <w:tab/>
        </w:r>
        <w:r>
          <w:rPr>
            <w:noProof/>
            <w:webHidden/>
          </w:rPr>
          <w:fldChar w:fldCharType="begin"/>
        </w:r>
        <w:r>
          <w:rPr>
            <w:noProof/>
            <w:webHidden/>
          </w:rPr>
          <w:instrText xml:space="preserve"> PAGEREF _Toc59468858 \h </w:instrText>
        </w:r>
        <w:r>
          <w:rPr>
            <w:noProof/>
            <w:webHidden/>
          </w:rPr>
        </w:r>
      </w:ins>
      <w:r>
        <w:rPr>
          <w:noProof/>
          <w:webHidden/>
        </w:rPr>
        <w:fldChar w:fldCharType="separate"/>
      </w:r>
      <w:ins w:id="281" w:author="Praveen Kumar Chaubey" w:date="2020-12-21T18:47:00Z">
        <w:r>
          <w:rPr>
            <w:noProof/>
            <w:webHidden/>
          </w:rPr>
          <w:t>9</w:t>
        </w:r>
        <w:r>
          <w:rPr>
            <w:noProof/>
            <w:webHidden/>
          </w:rPr>
          <w:fldChar w:fldCharType="end"/>
        </w:r>
        <w:r w:rsidRPr="002268D8">
          <w:rPr>
            <w:rStyle w:val="Hyperlink"/>
            <w:noProof/>
          </w:rPr>
          <w:fldChar w:fldCharType="end"/>
        </w:r>
      </w:ins>
    </w:p>
    <w:p w14:paraId="483425C9" w14:textId="39D6763C" w:rsidR="00E210BA" w:rsidRDefault="00E210BA">
      <w:pPr>
        <w:pStyle w:val="TableofFigures"/>
        <w:tabs>
          <w:tab w:val="right" w:leader="dot" w:pos="10070"/>
        </w:tabs>
        <w:rPr>
          <w:ins w:id="282" w:author="Praveen Kumar Chaubey" w:date="2020-12-21T18:47:00Z"/>
          <w:rFonts w:asciiTheme="minorHAnsi" w:eastAsiaTheme="minorEastAsia" w:hAnsiTheme="minorHAnsi" w:cstheme="minorBidi"/>
          <w:i w:val="0"/>
          <w:noProof/>
          <w:sz w:val="22"/>
          <w:lang w:bidi="ar-SA"/>
        </w:rPr>
      </w:pPr>
      <w:ins w:id="283"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"_Toc59468859"</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5: Data Link Layer</w:t>
        </w:r>
        <w:r>
          <w:rPr>
            <w:noProof/>
            <w:webHidden/>
          </w:rPr>
          <w:tab/>
        </w:r>
        <w:r>
          <w:rPr>
            <w:noProof/>
            <w:webHidden/>
          </w:rPr>
          <w:fldChar w:fldCharType="begin"/>
        </w:r>
        <w:r>
          <w:rPr>
            <w:noProof/>
            <w:webHidden/>
          </w:rPr>
          <w:instrText xml:space="preserve"> PAGEREF _Toc59468859 \h </w:instrText>
        </w:r>
        <w:r>
          <w:rPr>
            <w:noProof/>
            <w:webHidden/>
          </w:rPr>
        </w:r>
      </w:ins>
      <w:r>
        <w:rPr>
          <w:noProof/>
          <w:webHidden/>
        </w:rPr>
        <w:fldChar w:fldCharType="separate"/>
      </w:r>
      <w:ins w:id="284" w:author="Praveen Kumar Chaubey" w:date="2020-12-21T18:47:00Z">
        <w:r>
          <w:rPr>
            <w:noProof/>
            <w:webHidden/>
          </w:rPr>
          <w:t>11</w:t>
        </w:r>
        <w:r>
          <w:rPr>
            <w:noProof/>
            <w:webHidden/>
          </w:rPr>
          <w:fldChar w:fldCharType="end"/>
        </w:r>
        <w:r w:rsidRPr="002268D8">
          <w:rPr>
            <w:rStyle w:val="Hyperlink"/>
            <w:noProof/>
          </w:rPr>
          <w:fldChar w:fldCharType="end"/>
        </w:r>
      </w:ins>
    </w:p>
    <w:p w14:paraId="139A71F4" w14:textId="12A5B2ED" w:rsidR="00E210BA" w:rsidRDefault="00E210BA">
      <w:pPr>
        <w:pStyle w:val="TableofFigures"/>
        <w:tabs>
          <w:tab w:val="right" w:leader="dot" w:pos="10070"/>
        </w:tabs>
        <w:rPr>
          <w:ins w:id="285" w:author="Praveen Kumar Chaubey" w:date="2020-12-21T18:47:00Z"/>
          <w:rFonts w:asciiTheme="minorHAnsi" w:eastAsiaTheme="minorEastAsia" w:hAnsiTheme="minorHAnsi" w:cstheme="minorBidi"/>
          <w:i w:val="0"/>
          <w:noProof/>
          <w:sz w:val="22"/>
          <w:lang w:bidi="ar-SA"/>
        </w:rPr>
      </w:pPr>
      <w:ins w:id="286"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"_Toc59468860"</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6: OFDMA</w:t>
        </w:r>
        <w:r>
          <w:rPr>
            <w:noProof/>
            <w:webHidden/>
          </w:rPr>
          <w:tab/>
        </w:r>
        <w:r>
          <w:rPr>
            <w:noProof/>
            <w:webHidden/>
          </w:rPr>
          <w:fldChar w:fldCharType="begin"/>
        </w:r>
        <w:r>
          <w:rPr>
            <w:noProof/>
            <w:webHidden/>
          </w:rPr>
          <w:instrText xml:space="preserve"> PAGEREF _Toc59468860 \h </w:instrText>
        </w:r>
        <w:r>
          <w:rPr>
            <w:noProof/>
            <w:webHidden/>
          </w:rPr>
        </w:r>
      </w:ins>
      <w:r>
        <w:rPr>
          <w:noProof/>
          <w:webHidden/>
        </w:rPr>
        <w:fldChar w:fldCharType="separate"/>
      </w:r>
      <w:ins w:id="287" w:author="Praveen Kumar Chaubey" w:date="2020-12-21T18:47:00Z">
        <w:r>
          <w:rPr>
            <w:noProof/>
            <w:webHidden/>
          </w:rPr>
          <w:t>12</w:t>
        </w:r>
        <w:r>
          <w:rPr>
            <w:noProof/>
            <w:webHidden/>
          </w:rPr>
          <w:fldChar w:fldCharType="end"/>
        </w:r>
        <w:r w:rsidRPr="002268D8">
          <w:rPr>
            <w:rStyle w:val="Hyperlink"/>
            <w:noProof/>
          </w:rPr>
          <w:fldChar w:fldCharType="end"/>
        </w:r>
      </w:ins>
    </w:p>
    <w:p w14:paraId="271260A1" w14:textId="26EB94BC" w:rsidR="00E210BA" w:rsidRDefault="00E210BA">
      <w:pPr>
        <w:pStyle w:val="TableofFigures"/>
        <w:tabs>
          <w:tab w:val="right" w:leader="dot" w:pos="10070"/>
        </w:tabs>
        <w:rPr>
          <w:ins w:id="288" w:author="Praveen Kumar Chaubey" w:date="2020-12-21T18:47:00Z"/>
          <w:rFonts w:asciiTheme="minorHAnsi" w:eastAsiaTheme="minorEastAsia" w:hAnsiTheme="minorHAnsi" w:cstheme="minorBidi"/>
          <w:i w:val="0"/>
          <w:noProof/>
          <w:sz w:val="22"/>
          <w:lang w:bidi="ar-SA"/>
        </w:rPr>
      </w:pPr>
      <w:ins w:id="289"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"_Toc59468861"</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7: DSSS</w:t>
        </w:r>
        <w:r>
          <w:rPr>
            <w:noProof/>
            <w:webHidden/>
          </w:rPr>
          <w:tab/>
        </w:r>
        <w:r>
          <w:rPr>
            <w:noProof/>
            <w:webHidden/>
          </w:rPr>
          <w:fldChar w:fldCharType="begin"/>
        </w:r>
        <w:r>
          <w:rPr>
            <w:noProof/>
            <w:webHidden/>
          </w:rPr>
          <w:instrText xml:space="preserve"> PAGEREF _Toc59468861 \h </w:instrText>
        </w:r>
        <w:r>
          <w:rPr>
            <w:noProof/>
            <w:webHidden/>
          </w:rPr>
        </w:r>
      </w:ins>
      <w:r>
        <w:rPr>
          <w:noProof/>
          <w:webHidden/>
        </w:rPr>
        <w:fldChar w:fldCharType="separate"/>
      </w:r>
      <w:ins w:id="290" w:author="Praveen Kumar Chaubey" w:date="2020-12-21T18:47:00Z">
        <w:r>
          <w:rPr>
            <w:noProof/>
            <w:webHidden/>
          </w:rPr>
          <w:t>13</w:t>
        </w:r>
        <w:r>
          <w:rPr>
            <w:noProof/>
            <w:webHidden/>
          </w:rPr>
          <w:fldChar w:fldCharType="end"/>
        </w:r>
        <w:r w:rsidRPr="002268D8">
          <w:rPr>
            <w:rStyle w:val="Hyperlink"/>
            <w:noProof/>
          </w:rPr>
          <w:fldChar w:fldCharType="end"/>
        </w:r>
      </w:ins>
    </w:p>
    <w:p w14:paraId="0711C2CE" w14:textId="45AB41AC" w:rsidR="00E210BA" w:rsidRDefault="00E210BA">
      <w:pPr>
        <w:pStyle w:val="TableofFigures"/>
        <w:tabs>
          <w:tab w:val="right" w:leader="dot" w:pos="10070"/>
        </w:tabs>
        <w:rPr>
          <w:ins w:id="291" w:author="Praveen Kumar Chaubey" w:date="2020-12-21T18:47:00Z"/>
          <w:rFonts w:asciiTheme="minorHAnsi" w:eastAsiaTheme="minorEastAsia" w:hAnsiTheme="minorHAnsi" w:cstheme="minorBidi"/>
          <w:i w:val="0"/>
          <w:noProof/>
          <w:sz w:val="22"/>
          <w:lang w:bidi="ar-SA"/>
        </w:rPr>
      </w:pPr>
      <w:ins w:id="292"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"_Toc59468862"</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8: FHSS</w:t>
        </w:r>
        <w:r>
          <w:rPr>
            <w:noProof/>
            <w:webHidden/>
          </w:rPr>
          <w:tab/>
        </w:r>
        <w:r>
          <w:rPr>
            <w:noProof/>
            <w:webHidden/>
          </w:rPr>
          <w:fldChar w:fldCharType="begin"/>
        </w:r>
        <w:r>
          <w:rPr>
            <w:noProof/>
            <w:webHidden/>
          </w:rPr>
          <w:instrText xml:space="preserve"> PAGEREF _Toc59468862 \h </w:instrText>
        </w:r>
        <w:r>
          <w:rPr>
            <w:noProof/>
            <w:webHidden/>
          </w:rPr>
        </w:r>
      </w:ins>
      <w:r>
        <w:rPr>
          <w:noProof/>
          <w:webHidden/>
        </w:rPr>
        <w:fldChar w:fldCharType="separate"/>
      </w:r>
      <w:ins w:id="293" w:author="Praveen Kumar Chaubey" w:date="2020-12-21T18:47:00Z">
        <w:r>
          <w:rPr>
            <w:noProof/>
            <w:webHidden/>
          </w:rPr>
          <w:t>14</w:t>
        </w:r>
        <w:r>
          <w:rPr>
            <w:noProof/>
            <w:webHidden/>
          </w:rPr>
          <w:fldChar w:fldCharType="end"/>
        </w:r>
        <w:r w:rsidRPr="002268D8">
          <w:rPr>
            <w:rStyle w:val="Hyperlink"/>
            <w:noProof/>
          </w:rPr>
          <w:fldChar w:fldCharType="end"/>
        </w:r>
      </w:ins>
    </w:p>
    <w:p w14:paraId="4F6B02CC" w14:textId="112E4616" w:rsidR="00E210BA" w:rsidRDefault="00E210BA">
      <w:pPr>
        <w:pStyle w:val="TableofFigures"/>
        <w:tabs>
          <w:tab w:val="right" w:leader="dot" w:pos="10070"/>
        </w:tabs>
        <w:rPr>
          <w:ins w:id="294" w:author="Praveen Kumar Chaubey" w:date="2020-12-21T18:47:00Z"/>
          <w:rFonts w:asciiTheme="minorHAnsi" w:eastAsiaTheme="minorEastAsia" w:hAnsiTheme="minorHAnsi" w:cstheme="minorBidi"/>
          <w:i w:val="0"/>
          <w:noProof/>
          <w:sz w:val="22"/>
          <w:lang w:bidi="ar-SA"/>
        </w:rPr>
      </w:pPr>
      <w:ins w:id="295"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"_Toc59468863"</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9: 2.4 GHz Band Frequency Allocation</w:t>
        </w:r>
        <w:r>
          <w:rPr>
            <w:noProof/>
            <w:webHidden/>
          </w:rPr>
          <w:tab/>
        </w:r>
        <w:r>
          <w:rPr>
            <w:noProof/>
            <w:webHidden/>
          </w:rPr>
          <w:fldChar w:fldCharType="begin"/>
        </w:r>
        <w:r>
          <w:rPr>
            <w:noProof/>
            <w:webHidden/>
          </w:rPr>
          <w:instrText xml:space="preserve"> PAGEREF _Toc59468863 \h </w:instrText>
        </w:r>
        <w:r>
          <w:rPr>
            <w:noProof/>
            <w:webHidden/>
          </w:rPr>
        </w:r>
      </w:ins>
      <w:r>
        <w:rPr>
          <w:noProof/>
          <w:webHidden/>
        </w:rPr>
        <w:fldChar w:fldCharType="separate"/>
      </w:r>
      <w:ins w:id="296" w:author="Praveen Kumar Chaubey" w:date="2020-12-21T18:47:00Z">
        <w:r>
          <w:rPr>
            <w:noProof/>
            <w:webHidden/>
          </w:rPr>
          <w:t>16</w:t>
        </w:r>
        <w:r>
          <w:rPr>
            <w:noProof/>
            <w:webHidden/>
          </w:rPr>
          <w:fldChar w:fldCharType="end"/>
        </w:r>
        <w:r w:rsidRPr="002268D8">
          <w:rPr>
            <w:rStyle w:val="Hyperlink"/>
            <w:noProof/>
          </w:rPr>
          <w:fldChar w:fldCharType="end"/>
        </w:r>
      </w:ins>
    </w:p>
    <w:p w14:paraId="57571B28" w14:textId="24A27CC3" w:rsidR="00E210BA" w:rsidRDefault="00E210BA">
      <w:pPr>
        <w:pStyle w:val="TableofFigures"/>
        <w:tabs>
          <w:tab w:val="right" w:leader="dot" w:pos="10070"/>
        </w:tabs>
        <w:rPr>
          <w:ins w:id="297" w:author="Praveen Kumar Chaubey" w:date="2020-12-21T18:47:00Z"/>
          <w:rFonts w:asciiTheme="minorHAnsi" w:eastAsiaTheme="minorEastAsia" w:hAnsiTheme="minorHAnsi" w:cstheme="minorBidi"/>
          <w:i w:val="0"/>
          <w:noProof/>
          <w:sz w:val="22"/>
          <w:lang w:bidi="ar-SA"/>
        </w:rPr>
      </w:pPr>
      <w:ins w:id="298"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"_Toc59468864"</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10: 5 GHz band Frequency Allocation</w:t>
        </w:r>
        <w:r>
          <w:rPr>
            <w:noProof/>
            <w:webHidden/>
          </w:rPr>
          <w:tab/>
        </w:r>
        <w:r>
          <w:rPr>
            <w:noProof/>
            <w:webHidden/>
          </w:rPr>
          <w:fldChar w:fldCharType="begin"/>
        </w:r>
        <w:r>
          <w:rPr>
            <w:noProof/>
            <w:webHidden/>
          </w:rPr>
          <w:instrText xml:space="preserve"> PAGEREF _Toc59468864 \h </w:instrText>
        </w:r>
        <w:r>
          <w:rPr>
            <w:noProof/>
            <w:webHidden/>
          </w:rPr>
        </w:r>
      </w:ins>
      <w:r>
        <w:rPr>
          <w:noProof/>
          <w:webHidden/>
        </w:rPr>
        <w:fldChar w:fldCharType="separate"/>
      </w:r>
      <w:ins w:id="299" w:author="Praveen Kumar Chaubey" w:date="2020-12-21T18:47:00Z">
        <w:r>
          <w:rPr>
            <w:noProof/>
            <w:webHidden/>
          </w:rPr>
          <w:t>16</w:t>
        </w:r>
        <w:r>
          <w:rPr>
            <w:noProof/>
            <w:webHidden/>
          </w:rPr>
          <w:fldChar w:fldCharType="end"/>
        </w:r>
        <w:r w:rsidRPr="002268D8">
          <w:rPr>
            <w:rStyle w:val="Hyperlink"/>
            <w:noProof/>
          </w:rPr>
          <w:fldChar w:fldCharType="end"/>
        </w:r>
      </w:ins>
    </w:p>
    <w:p w14:paraId="43B9BF92" w14:textId="7125955E" w:rsidR="00E210BA" w:rsidRDefault="00E210BA">
      <w:pPr>
        <w:pStyle w:val="TableofFigures"/>
        <w:tabs>
          <w:tab w:val="right" w:leader="dot" w:pos="10070"/>
        </w:tabs>
        <w:rPr>
          <w:ins w:id="300" w:author="Praveen Kumar Chaubey" w:date="2020-12-21T18:47:00Z"/>
          <w:rFonts w:asciiTheme="minorHAnsi" w:eastAsiaTheme="minorEastAsia" w:hAnsiTheme="minorHAnsi" w:cstheme="minorBidi"/>
          <w:i w:val="0"/>
          <w:noProof/>
          <w:sz w:val="22"/>
          <w:lang w:bidi="ar-SA"/>
        </w:rPr>
      </w:pPr>
      <w:ins w:id="301"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"_Toc59468865"</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11: CSMA/CD</w:t>
        </w:r>
        <w:r>
          <w:rPr>
            <w:noProof/>
            <w:webHidden/>
          </w:rPr>
          <w:tab/>
        </w:r>
        <w:r>
          <w:rPr>
            <w:noProof/>
            <w:webHidden/>
          </w:rPr>
          <w:fldChar w:fldCharType="begin"/>
        </w:r>
        <w:r>
          <w:rPr>
            <w:noProof/>
            <w:webHidden/>
          </w:rPr>
          <w:instrText xml:space="preserve"> PAGEREF _Toc59468865 \h </w:instrText>
        </w:r>
        <w:r>
          <w:rPr>
            <w:noProof/>
            <w:webHidden/>
          </w:rPr>
        </w:r>
      </w:ins>
      <w:r>
        <w:rPr>
          <w:noProof/>
          <w:webHidden/>
        </w:rPr>
        <w:fldChar w:fldCharType="separate"/>
      </w:r>
      <w:ins w:id="302" w:author="Praveen Kumar Chaubey" w:date="2020-12-21T18:47:00Z">
        <w:r>
          <w:rPr>
            <w:noProof/>
            <w:webHidden/>
          </w:rPr>
          <w:t>20</w:t>
        </w:r>
        <w:r>
          <w:rPr>
            <w:noProof/>
            <w:webHidden/>
          </w:rPr>
          <w:fldChar w:fldCharType="end"/>
        </w:r>
        <w:r w:rsidRPr="002268D8">
          <w:rPr>
            <w:rStyle w:val="Hyperlink"/>
            <w:noProof/>
          </w:rPr>
          <w:fldChar w:fldCharType="end"/>
        </w:r>
      </w:ins>
    </w:p>
    <w:p w14:paraId="47F72F69" w14:textId="282FC7D1" w:rsidR="00E210BA" w:rsidRDefault="00E210BA">
      <w:pPr>
        <w:pStyle w:val="TableofFigures"/>
        <w:tabs>
          <w:tab w:val="right" w:leader="dot" w:pos="10070"/>
        </w:tabs>
        <w:rPr>
          <w:ins w:id="303" w:author="Praveen Kumar Chaubey" w:date="2020-12-21T18:47:00Z"/>
          <w:rFonts w:asciiTheme="minorHAnsi" w:eastAsiaTheme="minorEastAsia" w:hAnsiTheme="minorHAnsi" w:cstheme="minorBidi"/>
          <w:i w:val="0"/>
          <w:noProof/>
          <w:sz w:val="22"/>
          <w:lang w:bidi="ar-SA"/>
        </w:rPr>
      </w:pPr>
      <w:ins w:id="304"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"_Toc59468866"</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12: CSMA/CA</w:t>
        </w:r>
        <w:r>
          <w:rPr>
            <w:noProof/>
            <w:webHidden/>
          </w:rPr>
          <w:tab/>
        </w:r>
        <w:r>
          <w:rPr>
            <w:noProof/>
            <w:webHidden/>
          </w:rPr>
          <w:fldChar w:fldCharType="begin"/>
        </w:r>
        <w:r>
          <w:rPr>
            <w:noProof/>
            <w:webHidden/>
          </w:rPr>
          <w:instrText xml:space="preserve"> PAGEREF _Toc59468866 \h </w:instrText>
        </w:r>
        <w:r>
          <w:rPr>
            <w:noProof/>
            <w:webHidden/>
          </w:rPr>
        </w:r>
      </w:ins>
      <w:r>
        <w:rPr>
          <w:noProof/>
          <w:webHidden/>
        </w:rPr>
        <w:fldChar w:fldCharType="separate"/>
      </w:r>
      <w:ins w:id="305" w:author="Praveen Kumar Chaubey" w:date="2020-12-21T18:47:00Z">
        <w:r>
          <w:rPr>
            <w:noProof/>
            <w:webHidden/>
          </w:rPr>
          <w:t>21</w:t>
        </w:r>
        <w:r>
          <w:rPr>
            <w:noProof/>
            <w:webHidden/>
          </w:rPr>
          <w:fldChar w:fldCharType="end"/>
        </w:r>
        <w:r w:rsidRPr="002268D8">
          <w:rPr>
            <w:rStyle w:val="Hyperlink"/>
            <w:noProof/>
          </w:rPr>
          <w:fldChar w:fldCharType="end"/>
        </w:r>
      </w:ins>
    </w:p>
    <w:p w14:paraId="70E2B425" w14:textId="0E411742" w:rsidR="00E210BA" w:rsidRDefault="00E210BA">
      <w:pPr>
        <w:pStyle w:val="TableofFigures"/>
        <w:tabs>
          <w:tab w:val="right" w:leader="dot" w:pos="10070"/>
        </w:tabs>
        <w:rPr>
          <w:ins w:id="306" w:author="Praveen Kumar Chaubey" w:date="2020-12-21T18:47:00Z"/>
          <w:rFonts w:asciiTheme="minorHAnsi" w:eastAsiaTheme="minorEastAsia" w:hAnsiTheme="minorHAnsi" w:cstheme="minorBidi"/>
          <w:i w:val="0"/>
          <w:noProof/>
          <w:sz w:val="22"/>
          <w:lang w:bidi="ar-SA"/>
        </w:rPr>
      </w:pPr>
      <w:ins w:id="307"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"_Toc59468867"</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13: Hidden Terminal Problem</w:t>
        </w:r>
        <w:r>
          <w:rPr>
            <w:noProof/>
            <w:webHidden/>
          </w:rPr>
          <w:tab/>
        </w:r>
        <w:r>
          <w:rPr>
            <w:noProof/>
            <w:webHidden/>
          </w:rPr>
          <w:fldChar w:fldCharType="begin"/>
        </w:r>
        <w:r>
          <w:rPr>
            <w:noProof/>
            <w:webHidden/>
          </w:rPr>
          <w:instrText xml:space="preserve"> PAGEREF _Toc59468867 \h </w:instrText>
        </w:r>
        <w:r>
          <w:rPr>
            <w:noProof/>
            <w:webHidden/>
          </w:rPr>
        </w:r>
      </w:ins>
      <w:r>
        <w:rPr>
          <w:noProof/>
          <w:webHidden/>
        </w:rPr>
        <w:fldChar w:fldCharType="separate"/>
      </w:r>
      <w:ins w:id="308" w:author="Praveen Kumar Chaubey" w:date="2020-12-21T18:47:00Z">
        <w:r>
          <w:rPr>
            <w:noProof/>
            <w:webHidden/>
          </w:rPr>
          <w:t>22</w:t>
        </w:r>
        <w:r>
          <w:rPr>
            <w:noProof/>
            <w:webHidden/>
          </w:rPr>
          <w:fldChar w:fldCharType="end"/>
        </w:r>
        <w:r w:rsidRPr="002268D8">
          <w:rPr>
            <w:rStyle w:val="Hyperlink"/>
            <w:noProof/>
          </w:rPr>
          <w:fldChar w:fldCharType="end"/>
        </w:r>
      </w:ins>
    </w:p>
    <w:p w14:paraId="4425E9F3" w14:textId="50F08AA1" w:rsidR="00E210BA" w:rsidRDefault="00E210BA">
      <w:pPr>
        <w:pStyle w:val="TableofFigures"/>
        <w:tabs>
          <w:tab w:val="right" w:leader="dot" w:pos="10070"/>
        </w:tabs>
        <w:rPr>
          <w:ins w:id="309" w:author="Praveen Kumar Chaubey" w:date="2020-12-21T18:47:00Z"/>
          <w:rFonts w:asciiTheme="minorHAnsi" w:eastAsiaTheme="minorEastAsia" w:hAnsiTheme="minorHAnsi" w:cstheme="minorBidi"/>
          <w:i w:val="0"/>
          <w:noProof/>
          <w:sz w:val="22"/>
          <w:lang w:bidi="ar-SA"/>
        </w:rPr>
      </w:pPr>
      <w:ins w:id="310"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"_Toc59468868"</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14: Exposed Terminal Problem</w:t>
        </w:r>
        <w:r>
          <w:rPr>
            <w:noProof/>
            <w:webHidden/>
          </w:rPr>
          <w:tab/>
        </w:r>
        <w:r>
          <w:rPr>
            <w:noProof/>
            <w:webHidden/>
          </w:rPr>
          <w:fldChar w:fldCharType="begin"/>
        </w:r>
        <w:r>
          <w:rPr>
            <w:noProof/>
            <w:webHidden/>
          </w:rPr>
          <w:instrText xml:space="preserve"> PAGEREF _Toc59468868 \h </w:instrText>
        </w:r>
        <w:r>
          <w:rPr>
            <w:noProof/>
            <w:webHidden/>
          </w:rPr>
        </w:r>
      </w:ins>
      <w:r>
        <w:rPr>
          <w:noProof/>
          <w:webHidden/>
        </w:rPr>
        <w:fldChar w:fldCharType="separate"/>
      </w:r>
      <w:ins w:id="311" w:author="Praveen Kumar Chaubey" w:date="2020-12-21T18:47:00Z">
        <w:r>
          <w:rPr>
            <w:noProof/>
            <w:webHidden/>
          </w:rPr>
          <w:t>22</w:t>
        </w:r>
        <w:r>
          <w:rPr>
            <w:noProof/>
            <w:webHidden/>
          </w:rPr>
          <w:fldChar w:fldCharType="end"/>
        </w:r>
        <w:r w:rsidRPr="002268D8">
          <w:rPr>
            <w:rStyle w:val="Hyperlink"/>
            <w:noProof/>
          </w:rPr>
          <w:fldChar w:fldCharType="end"/>
        </w:r>
      </w:ins>
    </w:p>
    <w:p w14:paraId="7D8CE883" w14:textId="2D1FE698" w:rsidR="00E210BA" w:rsidRDefault="00E210BA">
      <w:pPr>
        <w:pStyle w:val="TableofFigures"/>
        <w:tabs>
          <w:tab w:val="right" w:leader="dot" w:pos="10070"/>
        </w:tabs>
        <w:rPr>
          <w:ins w:id="312" w:author="Praveen Kumar Chaubey" w:date="2020-12-21T18:47:00Z"/>
          <w:rFonts w:asciiTheme="minorHAnsi" w:eastAsiaTheme="minorEastAsia" w:hAnsiTheme="minorHAnsi" w:cstheme="minorBidi"/>
          <w:i w:val="0"/>
          <w:noProof/>
          <w:sz w:val="22"/>
          <w:lang w:bidi="ar-SA"/>
        </w:rPr>
      </w:pPr>
      <w:ins w:id="313"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"_Toc59468869"</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15: CTS &amp; RTS Frame</w:t>
        </w:r>
        <w:r>
          <w:rPr>
            <w:noProof/>
            <w:webHidden/>
          </w:rPr>
          <w:tab/>
        </w:r>
        <w:r>
          <w:rPr>
            <w:noProof/>
            <w:webHidden/>
          </w:rPr>
          <w:fldChar w:fldCharType="begin"/>
        </w:r>
        <w:r>
          <w:rPr>
            <w:noProof/>
            <w:webHidden/>
          </w:rPr>
          <w:instrText xml:space="preserve"> PAGEREF _Toc59468869 \h </w:instrText>
        </w:r>
        <w:r>
          <w:rPr>
            <w:noProof/>
            <w:webHidden/>
          </w:rPr>
        </w:r>
      </w:ins>
      <w:r>
        <w:rPr>
          <w:noProof/>
          <w:webHidden/>
        </w:rPr>
        <w:fldChar w:fldCharType="separate"/>
      </w:r>
      <w:ins w:id="314" w:author="Praveen Kumar Chaubey" w:date="2020-12-21T18:47:00Z">
        <w:r>
          <w:rPr>
            <w:noProof/>
            <w:webHidden/>
          </w:rPr>
          <w:t>23</w:t>
        </w:r>
        <w:r>
          <w:rPr>
            <w:noProof/>
            <w:webHidden/>
          </w:rPr>
          <w:fldChar w:fldCharType="end"/>
        </w:r>
        <w:r w:rsidRPr="002268D8">
          <w:rPr>
            <w:rStyle w:val="Hyperlink"/>
            <w:noProof/>
          </w:rPr>
          <w:fldChar w:fldCharType="end"/>
        </w:r>
      </w:ins>
    </w:p>
    <w:p w14:paraId="21C0F69B" w14:textId="6DADB67B" w:rsidR="00E210BA" w:rsidRDefault="00E210BA">
      <w:pPr>
        <w:pStyle w:val="TableofFigures"/>
        <w:tabs>
          <w:tab w:val="right" w:leader="dot" w:pos="10070"/>
        </w:tabs>
        <w:rPr>
          <w:ins w:id="315" w:author="Praveen Kumar Chaubey" w:date="2020-12-21T18:47:00Z"/>
          <w:rFonts w:asciiTheme="minorHAnsi" w:eastAsiaTheme="minorEastAsia" w:hAnsiTheme="minorHAnsi" w:cstheme="minorBidi"/>
          <w:i w:val="0"/>
          <w:noProof/>
          <w:sz w:val="22"/>
          <w:lang w:bidi="ar-SA"/>
        </w:rPr>
      </w:pPr>
      <w:ins w:id="316"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"_Toc59468870"</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16: EAPOL Handshake</w:t>
        </w:r>
        <w:r>
          <w:rPr>
            <w:noProof/>
            <w:webHidden/>
          </w:rPr>
          <w:tab/>
        </w:r>
        <w:r>
          <w:rPr>
            <w:noProof/>
            <w:webHidden/>
          </w:rPr>
          <w:fldChar w:fldCharType="begin"/>
        </w:r>
        <w:r>
          <w:rPr>
            <w:noProof/>
            <w:webHidden/>
          </w:rPr>
          <w:instrText xml:space="preserve"> PAGEREF _Toc59468870 \h </w:instrText>
        </w:r>
        <w:r>
          <w:rPr>
            <w:noProof/>
            <w:webHidden/>
          </w:rPr>
        </w:r>
      </w:ins>
      <w:r>
        <w:rPr>
          <w:noProof/>
          <w:webHidden/>
        </w:rPr>
        <w:fldChar w:fldCharType="separate"/>
      </w:r>
      <w:ins w:id="317" w:author="Praveen Kumar Chaubey" w:date="2020-12-21T18:47:00Z">
        <w:r>
          <w:rPr>
            <w:noProof/>
            <w:webHidden/>
          </w:rPr>
          <w:t>24</w:t>
        </w:r>
        <w:r>
          <w:rPr>
            <w:noProof/>
            <w:webHidden/>
          </w:rPr>
          <w:fldChar w:fldCharType="end"/>
        </w:r>
        <w:r w:rsidRPr="002268D8">
          <w:rPr>
            <w:rStyle w:val="Hyperlink"/>
            <w:noProof/>
          </w:rPr>
          <w:fldChar w:fldCharType="end"/>
        </w:r>
      </w:ins>
    </w:p>
    <w:p w14:paraId="02C16C75" w14:textId="567F6A66" w:rsidR="00E210BA" w:rsidRDefault="00E210BA">
      <w:pPr>
        <w:pStyle w:val="TableofFigures"/>
        <w:tabs>
          <w:tab w:val="right" w:leader="dot" w:pos="10070"/>
        </w:tabs>
        <w:rPr>
          <w:ins w:id="318" w:author="Praveen Kumar Chaubey" w:date="2020-12-21T18:47:00Z"/>
          <w:rFonts w:asciiTheme="minorHAnsi" w:eastAsiaTheme="minorEastAsia" w:hAnsiTheme="minorHAnsi" w:cstheme="minorBidi"/>
          <w:i w:val="0"/>
          <w:noProof/>
          <w:sz w:val="22"/>
          <w:lang w:bidi="ar-SA"/>
        </w:rPr>
      </w:pPr>
      <w:ins w:id="319"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"_Toc59468871"</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17: ICMP Echo</w:t>
        </w:r>
        <w:r>
          <w:rPr>
            <w:noProof/>
            <w:webHidden/>
          </w:rPr>
          <w:tab/>
        </w:r>
        <w:r>
          <w:rPr>
            <w:noProof/>
            <w:webHidden/>
          </w:rPr>
          <w:fldChar w:fldCharType="begin"/>
        </w:r>
        <w:r>
          <w:rPr>
            <w:noProof/>
            <w:webHidden/>
          </w:rPr>
          <w:instrText xml:space="preserve"> PAGEREF _Toc59468871 \h </w:instrText>
        </w:r>
        <w:r>
          <w:rPr>
            <w:noProof/>
            <w:webHidden/>
          </w:rPr>
        </w:r>
      </w:ins>
      <w:r>
        <w:rPr>
          <w:noProof/>
          <w:webHidden/>
        </w:rPr>
        <w:fldChar w:fldCharType="separate"/>
      </w:r>
      <w:ins w:id="320" w:author="Praveen Kumar Chaubey" w:date="2020-12-21T18:47:00Z">
        <w:r>
          <w:rPr>
            <w:noProof/>
            <w:webHidden/>
          </w:rPr>
          <w:t>25</w:t>
        </w:r>
        <w:r>
          <w:rPr>
            <w:noProof/>
            <w:webHidden/>
          </w:rPr>
          <w:fldChar w:fldCharType="end"/>
        </w:r>
        <w:r w:rsidRPr="002268D8">
          <w:rPr>
            <w:rStyle w:val="Hyperlink"/>
            <w:noProof/>
          </w:rPr>
          <w:fldChar w:fldCharType="end"/>
        </w:r>
      </w:ins>
    </w:p>
    <w:p w14:paraId="516A774E" w14:textId="0574CC1B" w:rsidR="00E210BA" w:rsidRDefault="00E210BA">
      <w:pPr>
        <w:pStyle w:val="TableofFigures"/>
        <w:tabs>
          <w:tab w:val="right" w:leader="dot" w:pos="10070"/>
        </w:tabs>
        <w:rPr>
          <w:ins w:id="321" w:author="Praveen Kumar Chaubey" w:date="2020-12-21T18:47:00Z"/>
          <w:rFonts w:asciiTheme="minorHAnsi" w:eastAsiaTheme="minorEastAsia" w:hAnsiTheme="minorHAnsi" w:cstheme="minorBidi"/>
          <w:i w:val="0"/>
          <w:noProof/>
          <w:sz w:val="22"/>
          <w:lang w:bidi="ar-SA"/>
        </w:rPr>
      </w:pPr>
      <w:ins w:id="322"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"_Toc59468872"</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18: ICMP Protocol</w:t>
        </w:r>
        <w:r>
          <w:rPr>
            <w:noProof/>
            <w:webHidden/>
          </w:rPr>
          <w:tab/>
        </w:r>
        <w:r>
          <w:rPr>
            <w:noProof/>
            <w:webHidden/>
          </w:rPr>
          <w:fldChar w:fldCharType="begin"/>
        </w:r>
        <w:r>
          <w:rPr>
            <w:noProof/>
            <w:webHidden/>
          </w:rPr>
          <w:instrText xml:space="preserve"> PAGEREF _Toc59468872 \h </w:instrText>
        </w:r>
        <w:r>
          <w:rPr>
            <w:noProof/>
            <w:webHidden/>
          </w:rPr>
        </w:r>
      </w:ins>
      <w:r>
        <w:rPr>
          <w:noProof/>
          <w:webHidden/>
        </w:rPr>
        <w:fldChar w:fldCharType="separate"/>
      </w:r>
      <w:ins w:id="323" w:author="Praveen Kumar Chaubey" w:date="2020-12-21T18:47:00Z">
        <w:r>
          <w:rPr>
            <w:noProof/>
            <w:webHidden/>
          </w:rPr>
          <w:t>25</w:t>
        </w:r>
        <w:r>
          <w:rPr>
            <w:noProof/>
            <w:webHidden/>
          </w:rPr>
          <w:fldChar w:fldCharType="end"/>
        </w:r>
        <w:r w:rsidRPr="002268D8">
          <w:rPr>
            <w:rStyle w:val="Hyperlink"/>
            <w:noProof/>
          </w:rPr>
          <w:fldChar w:fldCharType="end"/>
        </w:r>
      </w:ins>
    </w:p>
    <w:p w14:paraId="7C6FCB05" w14:textId="575E423D" w:rsidR="00E210BA" w:rsidRDefault="00E210BA">
      <w:pPr>
        <w:pStyle w:val="TableofFigures"/>
        <w:tabs>
          <w:tab w:val="right" w:leader="dot" w:pos="10070"/>
        </w:tabs>
        <w:rPr>
          <w:ins w:id="324" w:author="Praveen Kumar Chaubey" w:date="2020-12-21T18:47:00Z"/>
          <w:rFonts w:asciiTheme="minorHAnsi" w:eastAsiaTheme="minorEastAsia" w:hAnsiTheme="minorHAnsi" w:cstheme="minorBidi"/>
          <w:i w:val="0"/>
          <w:noProof/>
          <w:sz w:val="22"/>
          <w:lang w:bidi="ar-SA"/>
        </w:rPr>
      </w:pPr>
      <w:ins w:id="325"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"_Toc59468873"</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19: DHCP Protocol</w:t>
        </w:r>
        <w:r>
          <w:rPr>
            <w:noProof/>
            <w:webHidden/>
          </w:rPr>
          <w:tab/>
        </w:r>
        <w:r>
          <w:rPr>
            <w:noProof/>
            <w:webHidden/>
          </w:rPr>
          <w:fldChar w:fldCharType="begin"/>
        </w:r>
        <w:r>
          <w:rPr>
            <w:noProof/>
            <w:webHidden/>
          </w:rPr>
          <w:instrText xml:space="preserve"> PAGEREF _Toc59468873 \h </w:instrText>
        </w:r>
        <w:r>
          <w:rPr>
            <w:noProof/>
            <w:webHidden/>
          </w:rPr>
        </w:r>
      </w:ins>
      <w:r>
        <w:rPr>
          <w:noProof/>
          <w:webHidden/>
        </w:rPr>
        <w:fldChar w:fldCharType="separate"/>
      </w:r>
      <w:ins w:id="326" w:author="Praveen Kumar Chaubey" w:date="2020-12-21T18:47:00Z">
        <w:r>
          <w:rPr>
            <w:noProof/>
            <w:webHidden/>
          </w:rPr>
          <w:t>26</w:t>
        </w:r>
        <w:r>
          <w:rPr>
            <w:noProof/>
            <w:webHidden/>
          </w:rPr>
          <w:fldChar w:fldCharType="end"/>
        </w:r>
        <w:r w:rsidRPr="002268D8">
          <w:rPr>
            <w:rStyle w:val="Hyperlink"/>
            <w:noProof/>
          </w:rPr>
          <w:fldChar w:fldCharType="end"/>
        </w:r>
      </w:ins>
    </w:p>
    <w:p w14:paraId="67CC6DEF" w14:textId="69585CC2" w:rsidR="00E210BA" w:rsidRDefault="00E210BA">
      <w:pPr>
        <w:pStyle w:val="TableofFigures"/>
        <w:tabs>
          <w:tab w:val="right" w:leader="dot" w:pos="10070"/>
        </w:tabs>
        <w:rPr>
          <w:ins w:id="327" w:author="Praveen Kumar Chaubey" w:date="2020-12-21T18:47:00Z"/>
          <w:rFonts w:asciiTheme="minorHAnsi" w:eastAsiaTheme="minorEastAsia" w:hAnsiTheme="minorHAnsi" w:cstheme="minorBidi"/>
          <w:i w:val="0"/>
          <w:noProof/>
          <w:sz w:val="22"/>
          <w:lang w:bidi="ar-SA"/>
        </w:rPr>
      </w:pPr>
      <w:ins w:id="328"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"_Toc59468874"</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20: ARP Protocol</w:t>
        </w:r>
        <w:r>
          <w:rPr>
            <w:noProof/>
            <w:webHidden/>
          </w:rPr>
          <w:tab/>
        </w:r>
        <w:r>
          <w:rPr>
            <w:noProof/>
            <w:webHidden/>
          </w:rPr>
          <w:fldChar w:fldCharType="begin"/>
        </w:r>
        <w:r>
          <w:rPr>
            <w:noProof/>
            <w:webHidden/>
          </w:rPr>
          <w:instrText xml:space="preserve"> PAGEREF _Toc59468874 \h </w:instrText>
        </w:r>
        <w:r>
          <w:rPr>
            <w:noProof/>
            <w:webHidden/>
          </w:rPr>
        </w:r>
      </w:ins>
      <w:r>
        <w:rPr>
          <w:noProof/>
          <w:webHidden/>
        </w:rPr>
        <w:fldChar w:fldCharType="separate"/>
      </w:r>
      <w:ins w:id="329" w:author="Praveen Kumar Chaubey" w:date="2020-12-21T18:47:00Z">
        <w:r>
          <w:rPr>
            <w:noProof/>
            <w:webHidden/>
          </w:rPr>
          <w:t>26</w:t>
        </w:r>
        <w:r>
          <w:rPr>
            <w:noProof/>
            <w:webHidden/>
          </w:rPr>
          <w:fldChar w:fldCharType="end"/>
        </w:r>
        <w:r w:rsidRPr="002268D8">
          <w:rPr>
            <w:rStyle w:val="Hyperlink"/>
            <w:noProof/>
          </w:rPr>
          <w:fldChar w:fldCharType="end"/>
        </w:r>
      </w:ins>
    </w:p>
    <w:p w14:paraId="28A2520D" w14:textId="0F1BA07E" w:rsidR="00E210BA" w:rsidRDefault="00E210BA">
      <w:pPr>
        <w:pStyle w:val="TableofFigures"/>
        <w:tabs>
          <w:tab w:val="right" w:leader="dot" w:pos="10070"/>
        </w:tabs>
        <w:rPr>
          <w:ins w:id="330" w:author="Praveen Kumar Chaubey" w:date="2020-12-21T18:47:00Z"/>
          <w:rFonts w:asciiTheme="minorHAnsi" w:eastAsiaTheme="minorEastAsia" w:hAnsiTheme="minorHAnsi" w:cstheme="minorBidi"/>
          <w:i w:val="0"/>
          <w:noProof/>
          <w:sz w:val="22"/>
          <w:lang w:bidi="ar-SA"/>
        </w:rPr>
      </w:pPr>
      <w:ins w:id="331"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"_Toc59468875"</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21: TCP</w:t>
        </w:r>
        <w:r>
          <w:rPr>
            <w:noProof/>
            <w:webHidden/>
          </w:rPr>
          <w:tab/>
        </w:r>
        <w:r>
          <w:rPr>
            <w:noProof/>
            <w:webHidden/>
          </w:rPr>
          <w:fldChar w:fldCharType="begin"/>
        </w:r>
        <w:r>
          <w:rPr>
            <w:noProof/>
            <w:webHidden/>
          </w:rPr>
          <w:instrText xml:space="preserve"> PAGEREF _Toc59468875 \h </w:instrText>
        </w:r>
        <w:r>
          <w:rPr>
            <w:noProof/>
            <w:webHidden/>
          </w:rPr>
        </w:r>
      </w:ins>
      <w:r>
        <w:rPr>
          <w:noProof/>
          <w:webHidden/>
        </w:rPr>
        <w:fldChar w:fldCharType="separate"/>
      </w:r>
      <w:ins w:id="332" w:author="Praveen Kumar Chaubey" w:date="2020-12-21T18:47:00Z">
        <w:r>
          <w:rPr>
            <w:noProof/>
            <w:webHidden/>
          </w:rPr>
          <w:t>27</w:t>
        </w:r>
        <w:r>
          <w:rPr>
            <w:noProof/>
            <w:webHidden/>
          </w:rPr>
          <w:fldChar w:fldCharType="end"/>
        </w:r>
        <w:r w:rsidRPr="002268D8">
          <w:rPr>
            <w:rStyle w:val="Hyperlink"/>
            <w:noProof/>
          </w:rPr>
          <w:fldChar w:fldCharType="end"/>
        </w:r>
      </w:ins>
    </w:p>
    <w:p w14:paraId="76328999" w14:textId="202B255B" w:rsidR="00E210BA" w:rsidRDefault="00E210BA">
      <w:pPr>
        <w:pStyle w:val="TableofFigures"/>
        <w:tabs>
          <w:tab w:val="right" w:leader="dot" w:pos="10070"/>
        </w:tabs>
        <w:rPr>
          <w:ins w:id="333" w:author="Praveen Kumar Chaubey" w:date="2020-12-21T18:47:00Z"/>
          <w:rFonts w:asciiTheme="minorHAnsi" w:eastAsiaTheme="minorEastAsia" w:hAnsiTheme="minorHAnsi" w:cstheme="minorBidi"/>
          <w:i w:val="0"/>
          <w:noProof/>
          <w:sz w:val="22"/>
          <w:lang w:bidi="ar-SA"/>
        </w:rPr>
      </w:pPr>
      <w:ins w:id="334"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"_Toc59468876"</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22: UDP</w:t>
        </w:r>
        <w:r>
          <w:rPr>
            <w:noProof/>
            <w:webHidden/>
          </w:rPr>
          <w:tab/>
        </w:r>
        <w:r>
          <w:rPr>
            <w:noProof/>
            <w:webHidden/>
          </w:rPr>
          <w:fldChar w:fldCharType="begin"/>
        </w:r>
        <w:r>
          <w:rPr>
            <w:noProof/>
            <w:webHidden/>
          </w:rPr>
          <w:instrText xml:space="preserve"> PAGEREF _Toc59468876 \h </w:instrText>
        </w:r>
        <w:r>
          <w:rPr>
            <w:noProof/>
            <w:webHidden/>
          </w:rPr>
        </w:r>
      </w:ins>
      <w:r>
        <w:rPr>
          <w:noProof/>
          <w:webHidden/>
        </w:rPr>
        <w:fldChar w:fldCharType="separate"/>
      </w:r>
      <w:ins w:id="335" w:author="Praveen Kumar Chaubey" w:date="2020-12-21T18:47:00Z">
        <w:r>
          <w:rPr>
            <w:noProof/>
            <w:webHidden/>
          </w:rPr>
          <w:t>28</w:t>
        </w:r>
        <w:r>
          <w:rPr>
            <w:noProof/>
            <w:webHidden/>
          </w:rPr>
          <w:fldChar w:fldCharType="end"/>
        </w:r>
        <w:r w:rsidRPr="002268D8">
          <w:rPr>
            <w:rStyle w:val="Hyperlink"/>
            <w:noProof/>
          </w:rPr>
          <w:fldChar w:fldCharType="end"/>
        </w:r>
      </w:ins>
    </w:p>
    <w:p w14:paraId="0BD59A5C" w14:textId="03778568" w:rsidR="00E210BA" w:rsidRDefault="00E210BA">
      <w:pPr>
        <w:pStyle w:val="TableofFigures"/>
        <w:tabs>
          <w:tab w:val="right" w:leader="dot" w:pos="10070"/>
        </w:tabs>
        <w:rPr>
          <w:ins w:id="336" w:author="Praveen Kumar Chaubey" w:date="2020-12-21T18:47:00Z"/>
          <w:rFonts w:asciiTheme="minorHAnsi" w:eastAsiaTheme="minorEastAsia" w:hAnsiTheme="minorHAnsi" w:cstheme="minorBidi"/>
          <w:i w:val="0"/>
          <w:noProof/>
          <w:sz w:val="22"/>
          <w:lang w:bidi="ar-SA"/>
        </w:rPr>
      </w:pPr>
      <w:ins w:id="337"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"_Toc59468877"</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23: DNS</w:t>
        </w:r>
        <w:r>
          <w:rPr>
            <w:noProof/>
            <w:webHidden/>
          </w:rPr>
          <w:tab/>
        </w:r>
        <w:r>
          <w:rPr>
            <w:noProof/>
            <w:webHidden/>
          </w:rPr>
          <w:fldChar w:fldCharType="begin"/>
        </w:r>
        <w:r>
          <w:rPr>
            <w:noProof/>
            <w:webHidden/>
          </w:rPr>
          <w:instrText xml:space="preserve"> PAGEREF _Toc59468877 \h </w:instrText>
        </w:r>
        <w:r>
          <w:rPr>
            <w:noProof/>
            <w:webHidden/>
          </w:rPr>
        </w:r>
      </w:ins>
      <w:r>
        <w:rPr>
          <w:noProof/>
          <w:webHidden/>
        </w:rPr>
        <w:fldChar w:fldCharType="separate"/>
      </w:r>
      <w:ins w:id="338" w:author="Praveen Kumar Chaubey" w:date="2020-12-21T18:47:00Z">
        <w:r>
          <w:rPr>
            <w:noProof/>
            <w:webHidden/>
          </w:rPr>
          <w:t>28</w:t>
        </w:r>
        <w:r>
          <w:rPr>
            <w:noProof/>
            <w:webHidden/>
          </w:rPr>
          <w:fldChar w:fldCharType="end"/>
        </w:r>
        <w:r w:rsidRPr="002268D8">
          <w:rPr>
            <w:rStyle w:val="Hyperlink"/>
            <w:noProof/>
          </w:rPr>
          <w:fldChar w:fldCharType="end"/>
        </w:r>
      </w:ins>
    </w:p>
    <w:p w14:paraId="1C8F84EE" w14:textId="276B460F" w:rsidR="00E210BA" w:rsidRDefault="00E210BA">
      <w:pPr>
        <w:pStyle w:val="TableofFigures"/>
        <w:tabs>
          <w:tab w:val="right" w:leader="dot" w:pos="10070"/>
        </w:tabs>
        <w:rPr>
          <w:ins w:id="339" w:author="Praveen Kumar Chaubey" w:date="2020-12-21T18:47:00Z"/>
          <w:rFonts w:asciiTheme="minorHAnsi" w:eastAsiaTheme="minorEastAsia" w:hAnsiTheme="minorHAnsi" w:cstheme="minorBidi"/>
          <w:i w:val="0"/>
          <w:noProof/>
          <w:sz w:val="22"/>
          <w:lang w:bidi="ar-SA"/>
        </w:rPr>
      </w:pPr>
      <w:ins w:id="340" w:author="Praveen Kumar Chaubey" w:date="2020-12-21T18:47:00Z">
        <w:r w:rsidRPr="002268D8">
          <w:rPr>
            <w:rStyle w:val="Hyperlink"/>
            <w:noProof/>
          </w:rPr>
          <w:fldChar w:fldCharType="begin"/>
        </w:r>
        <w:r w:rsidRPr="002268D8">
          <w:rPr>
            <w:rStyle w:val="Hyperlink"/>
            <w:noProof/>
          </w:rPr>
          <w:instrText xml:space="preserve"> </w:instrText>
        </w:r>
        <w:r>
          <w:rPr>
            <w:noProof/>
          </w:rPr>
          <w:instrText>HYPERLINK \l "_Toc59468878"</w:instrText>
        </w:r>
        <w:r w:rsidRPr="002268D8">
          <w:rPr>
            <w:rStyle w:val="Hyperlink"/>
            <w:noProof/>
          </w:rPr>
          <w:instrText xml:space="preserve"> </w:instrText>
        </w:r>
        <w:r w:rsidRPr="002268D8">
          <w:rPr>
            <w:rStyle w:val="Hyperlink"/>
            <w:noProof/>
          </w:rPr>
        </w:r>
        <w:r w:rsidRPr="002268D8">
          <w:rPr>
            <w:rStyle w:val="Hyperlink"/>
            <w:noProof/>
          </w:rPr>
          <w:fldChar w:fldCharType="separate"/>
        </w:r>
        <w:r w:rsidRPr="002268D8">
          <w:rPr>
            <w:rStyle w:val="Hyperlink"/>
            <w:noProof/>
          </w:rPr>
          <w:t>Figure 24: HTTP</w:t>
        </w:r>
        <w:r>
          <w:rPr>
            <w:noProof/>
            <w:webHidden/>
          </w:rPr>
          <w:tab/>
        </w:r>
        <w:r>
          <w:rPr>
            <w:noProof/>
            <w:webHidden/>
          </w:rPr>
          <w:fldChar w:fldCharType="begin"/>
        </w:r>
        <w:r>
          <w:rPr>
            <w:noProof/>
            <w:webHidden/>
          </w:rPr>
          <w:instrText xml:space="preserve"> PAGEREF _Toc59468878 \h </w:instrText>
        </w:r>
        <w:r>
          <w:rPr>
            <w:noProof/>
            <w:webHidden/>
          </w:rPr>
        </w:r>
      </w:ins>
      <w:r>
        <w:rPr>
          <w:noProof/>
          <w:webHidden/>
        </w:rPr>
        <w:fldChar w:fldCharType="separate"/>
      </w:r>
      <w:ins w:id="341" w:author="Praveen Kumar Chaubey" w:date="2020-12-21T18:47:00Z">
        <w:r>
          <w:rPr>
            <w:noProof/>
            <w:webHidden/>
          </w:rPr>
          <w:t>29</w:t>
        </w:r>
        <w:r>
          <w:rPr>
            <w:noProof/>
            <w:webHidden/>
          </w:rPr>
          <w:fldChar w:fldCharType="end"/>
        </w:r>
        <w:r w:rsidRPr="002268D8">
          <w:rPr>
            <w:rStyle w:val="Hyperlink"/>
            <w:noProof/>
          </w:rPr>
          <w:fldChar w:fldCharType="end"/>
        </w:r>
      </w:ins>
    </w:p>
    <w:p w14:paraId="03C7F627" w14:textId="3F6BD50C" w:rsidR="00B512D7" w:rsidDel="00E210BA" w:rsidRDefault="00B512D7">
      <w:pPr>
        <w:pStyle w:val="TableofFigures"/>
        <w:tabs>
          <w:tab w:val="right" w:leader="dot" w:pos="10070"/>
        </w:tabs>
        <w:rPr>
          <w:del w:id="342" w:author="Praveen Kumar Chaubey" w:date="2020-12-21T18:46:00Z"/>
          <w:rFonts w:asciiTheme="minorHAnsi" w:eastAsiaTheme="minorEastAsia" w:hAnsiTheme="minorHAnsi" w:cstheme="minorBidi"/>
          <w:i w:val="0"/>
          <w:noProof/>
          <w:sz w:val="22"/>
          <w:lang w:bidi="ar-SA"/>
        </w:rPr>
      </w:pPr>
      <w:del w:id="343" w:author="Praveen Kumar Chaubey" w:date="2020-12-21T18:46:00Z">
        <w:r w:rsidRPr="00E210BA" w:rsidDel="00E210BA">
          <w:rPr>
            <w:noProof/>
            <w:rPrChange w:id="344" w:author="Praveen Kumar Chaubey" w:date="2020-12-21T18:46:00Z">
              <w:rPr>
                <w:rStyle w:val="Hyperlink"/>
                <w:noProof/>
              </w:rPr>
            </w:rPrChange>
          </w:rPr>
          <w:delText>Figure 1: Ethernet Protocol 1</w:delText>
        </w:r>
        <w:r w:rsidDel="00E210BA">
          <w:rPr>
            <w:noProof/>
            <w:webHidden/>
          </w:rPr>
          <w:tab/>
          <w:delText>5</w:delText>
        </w:r>
      </w:del>
    </w:p>
    <w:p w14:paraId="293AE394" w14:textId="26088902" w:rsidR="00B512D7" w:rsidDel="00E210BA" w:rsidRDefault="00B512D7">
      <w:pPr>
        <w:pStyle w:val="TableofFigures"/>
        <w:tabs>
          <w:tab w:val="right" w:leader="dot" w:pos="10070"/>
        </w:tabs>
        <w:rPr>
          <w:del w:id="345" w:author="Praveen Kumar Chaubey" w:date="2020-12-21T18:46:00Z"/>
          <w:rFonts w:asciiTheme="minorHAnsi" w:eastAsiaTheme="minorEastAsia" w:hAnsiTheme="minorHAnsi" w:cstheme="minorBidi"/>
          <w:i w:val="0"/>
          <w:noProof/>
          <w:sz w:val="22"/>
          <w:lang w:bidi="ar-SA"/>
        </w:rPr>
      </w:pPr>
      <w:del w:id="346" w:author="Praveen Kumar Chaubey" w:date="2020-12-21T18:46:00Z">
        <w:r w:rsidRPr="00E210BA" w:rsidDel="00E210BA">
          <w:rPr>
            <w:noProof/>
            <w:rPrChange w:id="347" w:author="Praveen Kumar Chaubey" w:date="2020-12-21T18:46:00Z">
              <w:rPr>
                <w:rStyle w:val="Hyperlink"/>
                <w:noProof/>
              </w:rPr>
            </w:rPrChange>
          </w:rPr>
          <w:delText>Figure 2: Ethernet Protocol 2</w:delText>
        </w:r>
        <w:r w:rsidDel="00E210BA">
          <w:rPr>
            <w:noProof/>
            <w:webHidden/>
          </w:rPr>
          <w:tab/>
          <w:delText>6</w:delText>
        </w:r>
      </w:del>
    </w:p>
    <w:p w14:paraId="53395B16" w14:textId="4FB2962A" w:rsidR="00B512D7" w:rsidDel="00E210BA" w:rsidRDefault="00B512D7">
      <w:pPr>
        <w:pStyle w:val="TableofFigures"/>
        <w:tabs>
          <w:tab w:val="right" w:leader="dot" w:pos="10070"/>
        </w:tabs>
        <w:rPr>
          <w:del w:id="348" w:author="Praveen Kumar Chaubey" w:date="2020-12-21T18:46:00Z"/>
          <w:rFonts w:asciiTheme="minorHAnsi" w:eastAsiaTheme="minorEastAsia" w:hAnsiTheme="minorHAnsi" w:cstheme="minorBidi"/>
          <w:i w:val="0"/>
          <w:noProof/>
          <w:sz w:val="22"/>
          <w:lang w:bidi="ar-SA"/>
        </w:rPr>
      </w:pPr>
      <w:del w:id="349" w:author="Praveen Kumar Chaubey" w:date="2020-12-21T18:46:00Z">
        <w:r w:rsidRPr="00E210BA" w:rsidDel="00E210BA">
          <w:rPr>
            <w:noProof/>
            <w:rPrChange w:id="350" w:author="Praveen Kumar Chaubey" w:date="2020-12-21T18:46:00Z">
              <w:rPr>
                <w:rStyle w:val="Hyperlink"/>
                <w:noProof/>
              </w:rPr>
            </w:rPrChange>
          </w:rPr>
          <w:delText>Figure 3: OSI Model Stack</w:delText>
        </w:r>
        <w:r w:rsidDel="00E210BA">
          <w:rPr>
            <w:noProof/>
            <w:webHidden/>
          </w:rPr>
          <w:tab/>
          <w:delText>6</w:delText>
        </w:r>
      </w:del>
    </w:p>
    <w:p w14:paraId="5A684F48" w14:textId="5DC9BDC4" w:rsidR="00B512D7" w:rsidDel="00E210BA" w:rsidRDefault="00B512D7">
      <w:pPr>
        <w:pStyle w:val="TableofFigures"/>
        <w:tabs>
          <w:tab w:val="right" w:leader="dot" w:pos="10070"/>
        </w:tabs>
        <w:rPr>
          <w:del w:id="351" w:author="Praveen Kumar Chaubey" w:date="2020-12-21T18:46:00Z"/>
          <w:rFonts w:asciiTheme="minorHAnsi" w:eastAsiaTheme="minorEastAsia" w:hAnsiTheme="minorHAnsi" w:cstheme="minorBidi"/>
          <w:i w:val="0"/>
          <w:noProof/>
          <w:sz w:val="22"/>
          <w:lang w:bidi="ar-SA"/>
        </w:rPr>
      </w:pPr>
      <w:del w:id="352" w:author="Praveen Kumar Chaubey" w:date="2020-12-21T18:46:00Z">
        <w:r w:rsidRPr="00E210BA" w:rsidDel="00E210BA">
          <w:rPr>
            <w:noProof/>
            <w:rPrChange w:id="353" w:author="Praveen Kumar Chaubey" w:date="2020-12-21T18:46:00Z">
              <w:rPr>
                <w:rStyle w:val="Hyperlink"/>
                <w:noProof/>
              </w:rPr>
            </w:rPrChange>
          </w:rPr>
          <w:delText>Figure 4: Physical Layer Frame Structure</w:delText>
        </w:r>
        <w:r w:rsidDel="00E210BA">
          <w:rPr>
            <w:noProof/>
            <w:webHidden/>
          </w:rPr>
          <w:tab/>
          <w:delText>9</w:delText>
        </w:r>
      </w:del>
    </w:p>
    <w:p w14:paraId="6EB65365" w14:textId="6B8DED71" w:rsidR="00B512D7" w:rsidDel="00E210BA" w:rsidRDefault="00B512D7">
      <w:pPr>
        <w:pStyle w:val="TableofFigures"/>
        <w:tabs>
          <w:tab w:val="right" w:leader="dot" w:pos="10070"/>
        </w:tabs>
        <w:rPr>
          <w:del w:id="354" w:author="Praveen Kumar Chaubey" w:date="2020-12-21T18:46:00Z"/>
          <w:rFonts w:asciiTheme="minorHAnsi" w:eastAsiaTheme="minorEastAsia" w:hAnsiTheme="minorHAnsi" w:cstheme="minorBidi"/>
          <w:i w:val="0"/>
          <w:noProof/>
          <w:sz w:val="22"/>
          <w:lang w:bidi="ar-SA"/>
        </w:rPr>
      </w:pPr>
      <w:del w:id="355" w:author="Praveen Kumar Chaubey" w:date="2020-12-21T18:46:00Z">
        <w:r w:rsidRPr="00E210BA" w:rsidDel="00E210BA">
          <w:rPr>
            <w:noProof/>
            <w:rPrChange w:id="356" w:author="Praveen Kumar Chaubey" w:date="2020-12-21T18:46:00Z">
              <w:rPr>
                <w:rStyle w:val="Hyperlink"/>
                <w:noProof/>
              </w:rPr>
            </w:rPrChange>
          </w:rPr>
          <w:delText>Figure 5: Data Link Layer</w:delText>
        </w:r>
        <w:r w:rsidDel="00E210BA">
          <w:rPr>
            <w:noProof/>
            <w:webHidden/>
          </w:rPr>
          <w:tab/>
          <w:delText>11</w:delText>
        </w:r>
      </w:del>
    </w:p>
    <w:p w14:paraId="63AA4C84" w14:textId="171DB6BC" w:rsidR="00B512D7" w:rsidDel="00E210BA" w:rsidRDefault="00B512D7">
      <w:pPr>
        <w:pStyle w:val="TableofFigures"/>
        <w:tabs>
          <w:tab w:val="right" w:leader="dot" w:pos="10070"/>
        </w:tabs>
        <w:rPr>
          <w:del w:id="357" w:author="Praveen Kumar Chaubey" w:date="2020-12-21T18:46:00Z"/>
          <w:rFonts w:asciiTheme="minorHAnsi" w:eastAsiaTheme="minorEastAsia" w:hAnsiTheme="minorHAnsi" w:cstheme="minorBidi"/>
          <w:i w:val="0"/>
          <w:noProof/>
          <w:sz w:val="22"/>
          <w:lang w:bidi="ar-SA"/>
        </w:rPr>
      </w:pPr>
      <w:del w:id="358" w:author="Praveen Kumar Chaubey" w:date="2020-12-21T18:46:00Z">
        <w:r w:rsidRPr="00E210BA" w:rsidDel="00E210BA">
          <w:rPr>
            <w:noProof/>
            <w:rPrChange w:id="359" w:author="Praveen Kumar Chaubey" w:date="2020-12-21T18:46:00Z">
              <w:rPr>
                <w:rStyle w:val="Hyperlink"/>
                <w:noProof/>
              </w:rPr>
            </w:rPrChange>
          </w:rPr>
          <w:delText>Figure 6: OFDMA</w:delText>
        </w:r>
        <w:r w:rsidDel="00E210BA">
          <w:rPr>
            <w:noProof/>
            <w:webHidden/>
          </w:rPr>
          <w:tab/>
          <w:delText>12</w:delText>
        </w:r>
      </w:del>
    </w:p>
    <w:p w14:paraId="1746437D" w14:textId="551EEBF9" w:rsidR="00B512D7" w:rsidDel="00E210BA" w:rsidRDefault="00B512D7">
      <w:pPr>
        <w:pStyle w:val="TableofFigures"/>
        <w:tabs>
          <w:tab w:val="right" w:leader="dot" w:pos="10070"/>
        </w:tabs>
        <w:rPr>
          <w:del w:id="360" w:author="Praveen Kumar Chaubey" w:date="2020-12-21T18:46:00Z"/>
          <w:rFonts w:asciiTheme="minorHAnsi" w:eastAsiaTheme="minorEastAsia" w:hAnsiTheme="minorHAnsi" w:cstheme="minorBidi"/>
          <w:i w:val="0"/>
          <w:noProof/>
          <w:sz w:val="22"/>
          <w:lang w:bidi="ar-SA"/>
        </w:rPr>
      </w:pPr>
      <w:del w:id="361" w:author="Praveen Kumar Chaubey" w:date="2020-12-21T18:46:00Z">
        <w:r w:rsidRPr="00E210BA" w:rsidDel="00E210BA">
          <w:rPr>
            <w:noProof/>
            <w:rPrChange w:id="362" w:author="Praveen Kumar Chaubey" w:date="2020-12-21T18:46:00Z">
              <w:rPr>
                <w:rStyle w:val="Hyperlink"/>
                <w:noProof/>
              </w:rPr>
            </w:rPrChange>
          </w:rPr>
          <w:delText>Figure 7: DSSS</w:delText>
        </w:r>
        <w:r w:rsidDel="00E210BA">
          <w:rPr>
            <w:noProof/>
            <w:webHidden/>
          </w:rPr>
          <w:tab/>
          <w:delText>13</w:delText>
        </w:r>
      </w:del>
    </w:p>
    <w:p w14:paraId="7D97DC96" w14:textId="74AFE779" w:rsidR="00B512D7" w:rsidDel="00E210BA" w:rsidRDefault="00B512D7">
      <w:pPr>
        <w:pStyle w:val="TableofFigures"/>
        <w:tabs>
          <w:tab w:val="right" w:leader="dot" w:pos="10070"/>
        </w:tabs>
        <w:rPr>
          <w:del w:id="363" w:author="Praveen Kumar Chaubey" w:date="2020-12-21T18:46:00Z"/>
          <w:rFonts w:asciiTheme="minorHAnsi" w:eastAsiaTheme="minorEastAsia" w:hAnsiTheme="minorHAnsi" w:cstheme="minorBidi"/>
          <w:i w:val="0"/>
          <w:noProof/>
          <w:sz w:val="22"/>
          <w:lang w:bidi="ar-SA"/>
        </w:rPr>
      </w:pPr>
      <w:del w:id="364" w:author="Praveen Kumar Chaubey" w:date="2020-12-21T18:46:00Z">
        <w:r w:rsidRPr="00E210BA" w:rsidDel="00E210BA">
          <w:rPr>
            <w:noProof/>
            <w:rPrChange w:id="365" w:author="Praveen Kumar Chaubey" w:date="2020-12-21T18:46:00Z">
              <w:rPr>
                <w:rStyle w:val="Hyperlink"/>
                <w:noProof/>
              </w:rPr>
            </w:rPrChange>
          </w:rPr>
          <w:delText>Figure 8: FHSS</w:delText>
        </w:r>
        <w:r w:rsidDel="00E210BA">
          <w:rPr>
            <w:noProof/>
            <w:webHidden/>
          </w:rPr>
          <w:tab/>
          <w:delText>14</w:delText>
        </w:r>
      </w:del>
    </w:p>
    <w:p w14:paraId="45F65FF3" w14:textId="0B68BDF7" w:rsidR="00B512D7" w:rsidDel="00E210BA" w:rsidRDefault="00B512D7">
      <w:pPr>
        <w:pStyle w:val="TableofFigures"/>
        <w:tabs>
          <w:tab w:val="right" w:leader="dot" w:pos="10070"/>
        </w:tabs>
        <w:rPr>
          <w:del w:id="366" w:author="Praveen Kumar Chaubey" w:date="2020-12-21T18:46:00Z"/>
          <w:rFonts w:asciiTheme="minorHAnsi" w:eastAsiaTheme="minorEastAsia" w:hAnsiTheme="minorHAnsi" w:cstheme="minorBidi"/>
          <w:i w:val="0"/>
          <w:noProof/>
          <w:sz w:val="22"/>
          <w:lang w:bidi="ar-SA"/>
        </w:rPr>
      </w:pPr>
      <w:del w:id="367" w:author="Praveen Kumar Chaubey" w:date="2020-12-21T18:46:00Z">
        <w:r w:rsidRPr="00E210BA" w:rsidDel="00E210BA">
          <w:rPr>
            <w:noProof/>
            <w:rPrChange w:id="368" w:author="Praveen Kumar Chaubey" w:date="2020-12-21T18:46:00Z">
              <w:rPr>
                <w:rStyle w:val="Hyperlink"/>
                <w:noProof/>
              </w:rPr>
            </w:rPrChange>
          </w:rPr>
          <w:delText>Figure 9: 2.4 GHz Band Frequency Allocation</w:delText>
        </w:r>
        <w:r w:rsidDel="00E210BA">
          <w:rPr>
            <w:noProof/>
            <w:webHidden/>
          </w:rPr>
          <w:tab/>
          <w:delText>16</w:delText>
        </w:r>
      </w:del>
    </w:p>
    <w:p w14:paraId="17CBD80E" w14:textId="2E042DF5" w:rsidR="00B512D7" w:rsidDel="00E210BA" w:rsidRDefault="00B512D7">
      <w:pPr>
        <w:pStyle w:val="TableofFigures"/>
        <w:tabs>
          <w:tab w:val="right" w:leader="dot" w:pos="10070"/>
        </w:tabs>
        <w:rPr>
          <w:del w:id="369" w:author="Praveen Kumar Chaubey" w:date="2020-12-21T18:46:00Z"/>
          <w:rFonts w:asciiTheme="minorHAnsi" w:eastAsiaTheme="minorEastAsia" w:hAnsiTheme="minorHAnsi" w:cstheme="minorBidi"/>
          <w:i w:val="0"/>
          <w:noProof/>
          <w:sz w:val="22"/>
          <w:lang w:bidi="ar-SA"/>
        </w:rPr>
      </w:pPr>
      <w:del w:id="370" w:author="Praveen Kumar Chaubey" w:date="2020-12-21T18:46:00Z">
        <w:r w:rsidRPr="00E210BA" w:rsidDel="00E210BA">
          <w:rPr>
            <w:noProof/>
            <w:rPrChange w:id="371" w:author="Praveen Kumar Chaubey" w:date="2020-12-21T18:46:00Z">
              <w:rPr>
                <w:rStyle w:val="Hyperlink"/>
                <w:noProof/>
              </w:rPr>
            </w:rPrChange>
          </w:rPr>
          <w:delText>Figure 10: 5 GHz band Frequency Allocation</w:delText>
        </w:r>
        <w:r w:rsidDel="00E210BA">
          <w:rPr>
            <w:noProof/>
            <w:webHidden/>
          </w:rPr>
          <w:tab/>
          <w:delText>16</w:delText>
        </w:r>
      </w:del>
    </w:p>
    <w:p w14:paraId="022C3E59" w14:textId="08CCD90E" w:rsidR="00B512D7" w:rsidDel="00E210BA" w:rsidRDefault="00B512D7">
      <w:pPr>
        <w:pStyle w:val="TableofFigures"/>
        <w:tabs>
          <w:tab w:val="right" w:leader="dot" w:pos="10070"/>
        </w:tabs>
        <w:rPr>
          <w:del w:id="372" w:author="Praveen Kumar Chaubey" w:date="2020-12-21T18:46:00Z"/>
          <w:rFonts w:asciiTheme="minorHAnsi" w:eastAsiaTheme="minorEastAsia" w:hAnsiTheme="minorHAnsi" w:cstheme="minorBidi"/>
          <w:i w:val="0"/>
          <w:noProof/>
          <w:sz w:val="22"/>
          <w:lang w:bidi="ar-SA"/>
        </w:rPr>
      </w:pPr>
      <w:del w:id="373" w:author="Praveen Kumar Chaubey" w:date="2020-12-21T18:46:00Z">
        <w:r w:rsidRPr="00E210BA" w:rsidDel="00E210BA">
          <w:rPr>
            <w:noProof/>
            <w:rPrChange w:id="374" w:author="Praveen Kumar Chaubey" w:date="2020-12-21T18:46:00Z">
              <w:rPr>
                <w:rStyle w:val="Hyperlink"/>
                <w:noProof/>
              </w:rPr>
            </w:rPrChange>
          </w:rPr>
          <w:delText>Figure 11: CSMA/CD</w:delText>
        </w:r>
        <w:r w:rsidDel="00E210BA">
          <w:rPr>
            <w:noProof/>
            <w:webHidden/>
          </w:rPr>
          <w:tab/>
          <w:delText>20</w:delText>
        </w:r>
      </w:del>
    </w:p>
    <w:p w14:paraId="766084B7" w14:textId="1D7A6D88" w:rsidR="00B512D7" w:rsidDel="00E210BA" w:rsidRDefault="00B512D7">
      <w:pPr>
        <w:pStyle w:val="TableofFigures"/>
        <w:tabs>
          <w:tab w:val="right" w:leader="dot" w:pos="10070"/>
        </w:tabs>
        <w:rPr>
          <w:del w:id="375" w:author="Praveen Kumar Chaubey" w:date="2020-12-21T18:46:00Z"/>
          <w:rFonts w:asciiTheme="minorHAnsi" w:eastAsiaTheme="minorEastAsia" w:hAnsiTheme="minorHAnsi" w:cstheme="minorBidi"/>
          <w:i w:val="0"/>
          <w:noProof/>
          <w:sz w:val="22"/>
          <w:lang w:bidi="ar-SA"/>
        </w:rPr>
      </w:pPr>
      <w:del w:id="376" w:author="Praveen Kumar Chaubey" w:date="2020-12-21T18:46:00Z">
        <w:r w:rsidRPr="00E210BA" w:rsidDel="00E210BA">
          <w:rPr>
            <w:noProof/>
            <w:rPrChange w:id="377" w:author="Praveen Kumar Chaubey" w:date="2020-12-21T18:46:00Z">
              <w:rPr>
                <w:rStyle w:val="Hyperlink"/>
                <w:noProof/>
              </w:rPr>
            </w:rPrChange>
          </w:rPr>
          <w:delText>Figure 12: CSMA/CA</w:delText>
        </w:r>
        <w:r w:rsidDel="00E210BA">
          <w:rPr>
            <w:noProof/>
            <w:webHidden/>
          </w:rPr>
          <w:tab/>
          <w:delText>21</w:delText>
        </w:r>
      </w:del>
    </w:p>
    <w:p w14:paraId="6FD05D03" w14:textId="0472F8D8" w:rsidR="00B512D7" w:rsidDel="00E210BA" w:rsidRDefault="00B512D7">
      <w:pPr>
        <w:pStyle w:val="TableofFigures"/>
        <w:tabs>
          <w:tab w:val="right" w:leader="dot" w:pos="10070"/>
        </w:tabs>
        <w:rPr>
          <w:del w:id="378" w:author="Praveen Kumar Chaubey" w:date="2020-12-21T18:46:00Z"/>
          <w:rFonts w:asciiTheme="minorHAnsi" w:eastAsiaTheme="minorEastAsia" w:hAnsiTheme="minorHAnsi" w:cstheme="minorBidi"/>
          <w:i w:val="0"/>
          <w:noProof/>
          <w:sz w:val="22"/>
          <w:lang w:bidi="ar-SA"/>
        </w:rPr>
      </w:pPr>
      <w:del w:id="379" w:author="Praveen Kumar Chaubey" w:date="2020-12-21T18:46:00Z">
        <w:r w:rsidRPr="00E210BA" w:rsidDel="00E210BA">
          <w:rPr>
            <w:noProof/>
            <w:rPrChange w:id="380" w:author="Praveen Kumar Chaubey" w:date="2020-12-21T18:46:00Z">
              <w:rPr>
                <w:rStyle w:val="Hyperlink"/>
                <w:noProof/>
              </w:rPr>
            </w:rPrChange>
          </w:rPr>
          <w:delText>Figure 13: Hidden Terminal Problem</w:delText>
        </w:r>
        <w:r w:rsidDel="00E210BA">
          <w:rPr>
            <w:noProof/>
            <w:webHidden/>
          </w:rPr>
          <w:tab/>
          <w:delText>22</w:delText>
        </w:r>
      </w:del>
    </w:p>
    <w:p w14:paraId="278D28AA" w14:textId="557E2962" w:rsidR="00B512D7" w:rsidDel="00E210BA" w:rsidRDefault="00B512D7">
      <w:pPr>
        <w:pStyle w:val="TableofFigures"/>
        <w:tabs>
          <w:tab w:val="right" w:leader="dot" w:pos="10070"/>
        </w:tabs>
        <w:rPr>
          <w:del w:id="381" w:author="Praveen Kumar Chaubey" w:date="2020-12-21T18:46:00Z"/>
          <w:rFonts w:asciiTheme="minorHAnsi" w:eastAsiaTheme="minorEastAsia" w:hAnsiTheme="minorHAnsi" w:cstheme="minorBidi"/>
          <w:i w:val="0"/>
          <w:noProof/>
          <w:sz w:val="22"/>
          <w:lang w:bidi="ar-SA"/>
        </w:rPr>
      </w:pPr>
      <w:del w:id="382" w:author="Praveen Kumar Chaubey" w:date="2020-12-21T18:46:00Z">
        <w:r w:rsidRPr="00E210BA" w:rsidDel="00E210BA">
          <w:rPr>
            <w:noProof/>
            <w:rPrChange w:id="383" w:author="Praveen Kumar Chaubey" w:date="2020-12-21T18:46:00Z">
              <w:rPr>
                <w:rStyle w:val="Hyperlink"/>
                <w:noProof/>
              </w:rPr>
            </w:rPrChange>
          </w:rPr>
          <w:delText>Figure 14: Exposed Terminal Problem</w:delText>
        </w:r>
        <w:r w:rsidDel="00E210BA">
          <w:rPr>
            <w:noProof/>
            <w:webHidden/>
          </w:rPr>
          <w:tab/>
          <w:delText>22</w:delText>
        </w:r>
      </w:del>
    </w:p>
    <w:p w14:paraId="6D5DBCE0" w14:textId="26376091" w:rsidR="00B512D7" w:rsidDel="00E210BA" w:rsidRDefault="00B512D7">
      <w:pPr>
        <w:pStyle w:val="TableofFigures"/>
        <w:tabs>
          <w:tab w:val="right" w:leader="dot" w:pos="10070"/>
        </w:tabs>
        <w:rPr>
          <w:del w:id="384" w:author="Praveen Kumar Chaubey" w:date="2020-12-21T18:46:00Z"/>
          <w:rFonts w:asciiTheme="minorHAnsi" w:eastAsiaTheme="minorEastAsia" w:hAnsiTheme="minorHAnsi" w:cstheme="minorBidi"/>
          <w:i w:val="0"/>
          <w:noProof/>
          <w:sz w:val="22"/>
          <w:lang w:bidi="ar-SA"/>
        </w:rPr>
      </w:pPr>
      <w:del w:id="385" w:author="Praveen Kumar Chaubey" w:date="2020-12-21T18:46:00Z">
        <w:r w:rsidRPr="00E210BA" w:rsidDel="00E210BA">
          <w:rPr>
            <w:noProof/>
            <w:rPrChange w:id="386" w:author="Praveen Kumar Chaubey" w:date="2020-12-21T18:46:00Z">
              <w:rPr>
                <w:rStyle w:val="Hyperlink"/>
                <w:noProof/>
              </w:rPr>
            </w:rPrChange>
          </w:rPr>
          <w:delText>Figure 15: CTS &amp; RTS Frame</w:delText>
        </w:r>
        <w:r w:rsidDel="00E210BA">
          <w:rPr>
            <w:noProof/>
            <w:webHidden/>
          </w:rPr>
          <w:tab/>
          <w:delText>23</w:delText>
        </w:r>
      </w:del>
    </w:p>
    <w:p w14:paraId="4023C347" w14:textId="4D5F88E6" w:rsidR="00B512D7" w:rsidDel="00E210BA" w:rsidRDefault="00B512D7">
      <w:pPr>
        <w:pStyle w:val="TableofFigures"/>
        <w:tabs>
          <w:tab w:val="right" w:leader="dot" w:pos="10070"/>
        </w:tabs>
        <w:rPr>
          <w:del w:id="387" w:author="Praveen Kumar Chaubey" w:date="2020-12-21T18:46:00Z"/>
          <w:rFonts w:asciiTheme="minorHAnsi" w:eastAsiaTheme="minorEastAsia" w:hAnsiTheme="minorHAnsi" w:cstheme="minorBidi"/>
          <w:i w:val="0"/>
          <w:noProof/>
          <w:sz w:val="22"/>
          <w:lang w:bidi="ar-SA"/>
        </w:rPr>
      </w:pPr>
      <w:del w:id="388" w:author="Praveen Kumar Chaubey" w:date="2020-12-21T18:46:00Z">
        <w:r w:rsidRPr="00E210BA" w:rsidDel="00E210BA">
          <w:rPr>
            <w:noProof/>
            <w:rPrChange w:id="389" w:author="Praveen Kumar Chaubey" w:date="2020-12-21T18:46:00Z">
              <w:rPr>
                <w:rStyle w:val="Hyperlink"/>
                <w:noProof/>
              </w:rPr>
            </w:rPrChange>
          </w:rPr>
          <w:delText>Figure 16: EAPOL Handshake</w:delText>
        </w:r>
        <w:r w:rsidDel="00E210BA">
          <w:rPr>
            <w:noProof/>
            <w:webHidden/>
          </w:rPr>
          <w:tab/>
          <w:delText>24</w:delText>
        </w:r>
      </w:del>
    </w:p>
    <w:p w14:paraId="370755D5" w14:textId="35A9EC0A" w:rsidR="00B512D7" w:rsidDel="00E210BA" w:rsidRDefault="00B512D7">
      <w:pPr>
        <w:pStyle w:val="TableofFigures"/>
        <w:tabs>
          <w:tab w:val="right" w:leader="dot" w:pos="10070"/>
        </w:tabs>
        <w:rPr>
          <w:del w:id="390" w:author="Praveen Kumar Chaubey" w:date="2020-12-21T18:46:00Z"/>
          <w:rFonts w:asciiTheme="minorHAnsi" w:eastAsiaTheme="minorEastAsia" w:hAnsiTheme="minorHAnsi" w:cstheme="minorBidi"/>
          <w:i w:val="0"/>
          <w:noProof/>
          <w:sz w:val="22"/>
          <w:lang w:bidi="ar-SA"/>
        </w:rPr>
      </w:pPr>
      <w:del w:id="391" w:author="Praveen Kumar Chaubey" w:date="2020-12-21T18:46:00Z">
        <w:r w:rsidRPr="00E210BA" w:rsidDel="00E210BA">
          <w:rPr>
            <w:noProof/>
            <w:rPrChange w:id="392" w:author="Praveen Kumar Chaubey" w:date="2020-12-21T18:46:00Z">
              <w:rPr>
                <w:rStyle w:val="Hyperlink"/>
                <w:noProof/>
              </w:rPr>
            </w:rPrChange>
          </w:rPr>
          <w:delText>Figure 17: ICMP Echo</w:delText>
        </w:r>
        <w:r w:rsidDel="00E210BA">
          <w:rPr>
            <w:noProof/>
            <w:webHidden/>
          </w:rPr>
          <w:tab/>
          <w:delText>25</w:delText>
        </w:r>
      </w:del>
    </w:p>
    <w:p w14:paraId="2F749A75" w14:textId="08A728C3" w:rsidR="00B512D7" w:rsidDel="00E210BA" w:rsidRDefault="00B512D7">
      <w:pPr>
        <w:pStyle w:val="TableofFigures"/>
        <w:tabs>
          <w:tab w:val="right" w:leader="dot" w:pos="10070"/>
        </w:tabs>
        <w:rPr>
          <w:del w:id="393" w:author="Praveen Kumar Chaubey" w:date="2020-12-21T18:46:00Z"/>
          <w:rFonts w:asciiTheme="minorHAnsi" w:eastAsiaTheme="minorEastAsia" w:hAnsiTheme="minorHAnsi" w:cstheme="minorBidi"/>
          <w:i w:val="0"/>
          <w:noProof/>
          <w:sz w:val="22"/>
          <w:lang w:bidi="ar-SA"/>
        </w:rPr>
      </w:pPr>
      <w:del w:id="394" w:author="Praveen Kumar Chaubey" w:date="2020-12-21T18:46:00Z">
        <w:r w:rsidRPr="00E210BA" w:rsidDel="00E210BA">
          <w:rPr>
            <w:noProof/>
            <w:rPrChange w:id="395" w:author="Praveen Kumar Chaubey" w:date="2020-12-21T18:46:00Z">
              <w:rPr>
                <w:rStyle w:val="Hyperlink"/>
                <w:noProof/>
              </w:rPr>
            </w:rPrChange>
          </w:rPr>
          <w:delText>Figure 18: ICMP Protocol</w:delText>
        </w:r>
        <w:r w:rsidDel="00E210BA">
          <w:rPr>
            <w:noProof/>
            <w:webHidden/>
          </w:rPr>
          <w:tab/>
          <w:delText>25</w:delText>
        </w:r>
      </w:del>
    </w:p>
    <w:p w14:paraId="27563852" w14:textId="1F9448F5" w:rsidR="00B512D7" w:rsidDel="00E210BA" w:rsidRDefault="00B512D7">
      <w:pPr>
        <w:pStyle w:val="TableofFigures"/>
        <w:tabs>
          <w:tab w:val="right" w:leader="dot" w:pos="10070"/>
        </w:tabs>
        <w:rPr>
          <w:del w:id="396" w:author="Praveen Kumar Chaubey" w:date="2020-12-21T18:46:00Z"/>
          <w:rFonts w:asciiTheme="minorHAnsi" w:eastAsiaTheme="minorEastAsia" w:hAnsiTheme="minorHAnsi" w:cstheme="minorBidi"/>
          <w:i w:val="0"/>
          <w:noProof/>
          <w:sz w:val="22"/>
          <w:lang w:bidi="ar-SA"/>
        </w:rPr>
      </w:pPr>
      <w:del w:id="397" w:author="Praveen Kumar Chaubey" w:date="2020-12-21T18:46:00Z">
        <w:r w:rsidRPr="00E210BA" w:rsidDel="00E210BA">
          <w:rPr>
            <w:noProof/>
            <w:rPrChange w:id="398" w:author="Praveen Kumar Chaubey" w:date="2020-12-21T18:46:00Z">
              <w:rPr>
                <w:rStyle w:val="Hyperlink"/>
                <w:noProof/>
              </w:rPr>
            </w:rPrChange>
          </w:rPr>
          <w:delText>Figure 19: DHCP Protocol</w:delText>
        </w:r>
        <w:r w:rsidDel="00E210BA">
          <w:rPr>
            <w:noProof/>
            <w:webHidden/>
          </w:rPr>
          <w:tab/>
          <w:delText>26</w:delText>
        </w:r>
      </w:del>
    </w:p>
    <w:p w14:paraId="31BB7602" w14:textId="62F3F7A6" w:rsidR="00B512D7" w:rsidDel="00E210BA" w:rsidRDefault="00B512D7">
      <w:pPr>
        <w:pStyle w:val="TableofFigures"/>
        <w:tabs>
          <w:tab w:val="right" w:leader="dot" w:pos="10070"/>
        </w:tabs>
        <w:rPr>
          <w:del w:id="399" w:author="Praveen Kumar Chaubey" w:date="2020-12-21T18:46:00Z"/>
          <w:rFonts w:asciiTheme="minorHAnsi" w:eastAsiaTheme="minorEastAsia" w:hAnsiTheme="minorHAnsi" w:cstheme="minorBidi"/>
          <w:i w:val="0"/>
          <w:noProof/>
          <w:sz w:val="22"/>
          <w:lang w:bidi="ar-SA"/>
        </w:rPr>
      </w:pPr>
      <w:del w:id="400" w:author="Praveen Kumar Chaubey" w:date="2020-12-21T18:46:00Z">
        <w:r w:rsidRPr="00E210BA" w:rsidDel="00E210BA">
          <w:rPr>
            <w:noProof/>
            <w:rPrChange w:id="401" w:author="Praveen Kumar Chaubey" w:date="2020-12-21T18:46:00Z">
              <w:rPr>
                <w:rStyle w:val="Hyperlink"/>
                <w:noProof/>
              </w:rPr>
            </w:rPrChange>
          </w:rPr>
          <w:delText>Figure 20: ARP Protocol</w:delText>
        </w:r>
        <w:r w:rsidDel="00E210BA">
          <w:rPr>
            <w:noProof/>
            <w:webHidden/>
          </w:rPr>
          <w:tab/>
          <w:delText>26</w:delText>
        </w:r>
      </w:del>
    </w:p>
    <w:p w14:paraId="7FAB0ADB" w14:textId="32F7D6FF" w:rsidR="00B512D7" w:rsidDel="00E210BA" w:rsidRDefault="00B512D7">
      <w:pPr>
        <w:pStyle w:val="TableofFigures"/>
        <w:tabs>
          <w:tab w:val="right" w:leader="dot" w:pos="10070"/>
        </w:tabs>
        <w:rPr>
          <w:del w:id="402" w:author="Praveen Kumar Chaubey" w:date="2020-12-21T18:46:00Z"/>
          <w:rFonts w:asciiTheme="minorHAnsi" w:eastAsiaTheme="minorEastAsia" w:hAnsiTheme="minorHAnsi" w:cstheme="minorBidi"/>
          <w:i w:val="0"/>
          <w:noProof/>
          <w:sz w:val="22"/>
          <w:lang w:bidi="ar-SA"/>
        </w:rPr>
      </w:pPr>
      <w:del w:id="403" w:author="Praveen Kumar Chaubey" w:date="2020-12-21T18:46:00Z">
        <w:r w:rsidRPr="00E210BA" w:rsidDel="00E210BA">
          <w:rPr>
            <w:noProof/>
            <w:rPrChange w:id="404" w:author="Praveen Kumar Chaubey" w:date="2020-12-21T18:46:00Z">
              <w:rPr>
                <w:rStyle w:val="Hyperlink"/>
                <w:noProof/>
              </w:rPr>
            </w:rPrChange>
          </w:rPr>
          <w:delText>Figure 21: TCP</w:delText>
        </w:r>
        <w:r w:rsidDel="00E210BA">
          <w:rPr>
            <w:noProof/>
            <w:webHidden/>
          </w:rPr>
          <w:tab/>
          <w:delText>27</w:delText>
        </w:r>
      </w:del>
    </w:p>
    <w:p w14:paraId="5FCC757C" w14:textId="39DFF644" w:rsidR="00B512D7" w:rsidDel="00E210BA" w:rsidRDefault="00B512D7">
      <w:pPr>
        <w:pStyle w:val="TableofFigures"/>
        <w:tabs>
          <w:tab w:val="right" w:leader="dot" w:pos="10070"/>
        </w:tabs>
        <w:rPr>
          <w:del w:id="405" w:author="Praveen Kumar Chaubey" w:date="2020-12-21T18:46:00Z"/>
          <w:rFonts w:asciiTheme="minorHAnsi" w:eastAsiaTheme="minorEastAsia" w:hAnsiTheme="minorHAnsi" w:cstheme="minorBidi"/>
          <w:i w:val="0"/>
          <w:noProof/>
          <w:sz w:val="22"/>
          <w:lang w:bidi="ar-SA"/>
        </w:rPr>
      </w:pPr>
      <w:del w:id="406" w:author="Praveen Kumar Chaubey" w:date="2020-12-21T18:46:00Z">
        <w:r w:rsidRPr="00E210BA" w:rsidDel="00E210BA">
          <w:rPr>
            <w:noProof/>
            <w:rPrChange w:id="407" w:author="Praveen Kumar Chaubey" w:date="2020-12-21T18:46:00Z">
              <w:rPr>
                <w:rStyle w:val="Hyperlink"/>
                <w:noProof/>
              </w:rPr>
            </w:rPrChange>
          </w:rPr>
          <w:delText>Figure 22: UDP</w:delText>
        </w:r>
        <w:r w:rsidDel="00E210BA">
          <w:rPr>
            <w:noProof/>
            <w:webHidden/>
          </w:rPr>
          <w:tab/>
          <w:delText>28</w:delText>
        </w:r>
      </w:del>
    </w:p>
    <w:p w14:paraId="41C3EEB0" w14:textId="469667DA" w:rsidR="00B512D7" w:rsidDel="00E210BA" w:rsidRDefault="00B512D7">
      <w:pPr>
        <w:pStyle w:val="TableofFigures"/>
        <w:tabs>
          <w:tab w:val="right" w:leader="dot" w:pos="10070"/>
        </w:tabs>
        <w:rPr>
          <w:del w:id="408" w:author="Praveen Kumar Chaubey" w:date="2020-12-21T18:46:00Z"/>
          <w:rFonts w:asciiTheme="minorHAnsi" w:eastAsiaTheme="minorEastAsia" w:hAnsiTheme="minorHAnsi" w:cstheme="minorBidi"/>
          <w:i w:val="0"/>
          <w:noProof/>
          <w:sz w:val="22"/>
          <w:lang w:bidi="ar-SA"/>
        </w:rPr>
      </w:pPr>
      <w:del w:id="409" w:author="Praveen Kumar Chaubey" w:date="2020-12-21T18:46:00Z">
        <w:r w:rsidRPr="00E210BA" w:rsidDel="00E210BA">
          <w:rPr>
            <w:noProof/>
            <w:rPrChange w:id="410" w:author="Praveen Kumar Chaubey" w:date="2020-12-21T18:46:00Z">
              <w:rPr>
                <w:rStyle w:val="Hyperlink"/>
                <w:noProof/>
              </w:rPr>
            </w:rPrChange>
          </w:rPr>
          <w:delText>Figure 23: DNS</w:delText>
        </w:r>
        <w:r w:rsidDel="00E210BA">
          <w:rPr>
            <w:noProof/>
            <w:webHidden/>
          </w:rPr>
          <w:tab/>
          <w:delText>28</w:delText>
        </w:r>
      </w:del>
    </w:p>
    <w:p w14:paraId="14A8AB35" w14:textId="20ECF74A" w:rsidR="00B512D7" w:rsidDel="00E210BA" w:rsidRDefault="00B512D7">
      <w:pPr>
        <w:pStyle w:val="TableofFigures"/>
        <w:tabs>
          <w:tab w:val="right" w:leader="dot" w:pos="10070"/>
        </w:tabs>
        <w:rPr>
          <w:del w:id="411" w:author="Praveen Kumar Chaubey" w:date="2020-12-21T18:46:00Z"/>
          <w:rFonts w:asciiTheme="minorHAnsi" w:eastAsiaTheme="minorEastAsia" w:hAnsiTheme="minorHAnsi" w:cstheme="minorBidi"/>
          <w:i w:val="0"/>
          <w:noProof/>
          <w:sz w:val="22"/>
          <w:lang w:bidi="ar-SA"/>
        </w:rPr>
      </w:pPr>
      <w:del w:id="412" w:author="Praveen Kumar Chaubey" w:date="2020-12-21T18:46:00Z">
        <w:r w:rsidRPr="00E210BA" w:rsidDel="00E210BA">
          <w:rPr>
            <w:noProof/>
            <w:rPrChange w:id="413" w:author="Praveen Kumar Chaubey" w:date="2020-12-21T18:46:00Z">
              <w:rPr>
                <w:rStyle w:val="Hyperlink"/>
                <w:noProof/>
              </w:rPr>
            </w:rPrChange>
          </w:rPr>
          <w:delText>Figure 24: HTTP</w:delText>
        </w:r>
        <w:r w:rsidDel="00E210BA">
          <w:rPr>
            <w:noProof/>
            <w:webHidden/>
          </w:rPr>
          <w:tab/>
          <w:delText>29</w:delText>
        </w:r>
      </w:del>
    </w:p>
    <w:p w14:paraId="40FD5DC0" w14:textId="1987A4BF" w:rsidR="00F408CD" w:rsidRPr="001F7FE2" w:rsidRDefault="00107B3B" w:rsidP="001F7FE2">
      <w:pPr>
        <w:ind w:firstLine="0"/>
        <w:jc w:val="both"/>
        <w:rPr>
          <w:rFonts w:ascii="Cambria" w:hAnsi="Cambria"/>
          <w:b/>
          <w:bCs/>
          <w:sz w:val="24"/>
          <w:szCs w:val="24"/>
        </w:rPr>
      </w:pPr>
      <w:r>
        <w:rPr>
          <w:sz w:val="20"/>
        </w:rPr>
        <w:fldChar w:fldCharType="end"/>
      </w:r>
      <w:r w:rsidR="00F408CD">
        <w:br w:type="page"/>
      </w:r>
    </w:p>
    <w:p w14:paraId="5302552F" w14:textId="603AF4ED" w:rsidR="00F408CD" w:rsidRDefault="00F408CD" w:rsidP="001F7FE2">
      <w:pPr>
        <w:pStyle w:val="Heading1"/>
      </w:pPr>
      <w:bookmarkStart w:id="414" w:name="_Toc59468774"/>
      <w:r>
        <w:lastRenderedPageBreak/>
        <w:t>Module/s</w:t>
      </w:r>
      <w:bookmarkEnd w:id="414"/>
      <w:r w:rsidR="00876B18">
        <w:t xml:space="preserve"> </w:t>
      </w:r>
    </w:p>
    <w:p w14:paraId="50D30A07" w14:textId="1E9E8611" w:rsidR="007F106D" w:rsidRDefault="00E51687" w:rsidP="0096785B">
      <w:pPr>
        <w:jc w:val="both"/>
      </w:pPr>
      <w:r>
        <w:t>1. Wireshark is majorly used for packet sniffing and packet analysis.</w:t>
      </w:r>
    </w:p>
    <w:p w14:paraId="4289ECFA" w14:textId="6645F2B7" w:rsidR="00E51687" w:rsidRDefault="00E51687" w:rsidP="0096785B">
      <w:pPr>
        <w:jc w:val="both"/>
      </w:pPr>
      <w:r>
        <w:t>2. Cisco Packet Tracer is used for simulation.</w:t>
      </w:r>
    </w:p>
    <w:p w14:paraId="7B7F8609" w14:textId="7470EBE7" w:rsidR="00E51687" w:rsidRPr="007F106D" w:rsidRDefault="00E51687" w:rsidP="0096785B">
      <w:pPr>
        <w:jc w:val="both"/>
      </w:pPr>
      <w:r>
        <w:t xml:space="preserve">3. V-Model is followed. </w:t>
      </w:r>
    </w:p>
    <w:p w14:paraId="1B8ABC06" w14:textId="3B0B3A9E" w:rsidR="00F408CD" w:rsidRDefault="00F408CD" w:rsidP="001F7FE2">
      <w:pPr>
        <w:pStyle w:val="Heading1"/>
      </w:pPr>
      <w:bookmarkStart w:id="415" w:name="_Toc59468775"/>
      <w:r>
        <w:t>Topic and Subtopics</w:t>
      </w:r>
      <w:bookmarkEnd w:id="415"/>
    </w:p>
    <w:p w14:paraId="0BB50F2C" w14:textId="77777777" w:rsidR="00E51687" w:rsidRDefault="00E51687" w:rsidP="001F7FE2">
      <w:pPr>
        <w:pStyle w:val="Heading2"/>
      </w:pPr>
      <w:bookmarkStart w:id="416" w:name="_Toc59468776"/>
      <w:r>
        <w:t>1. Testing:</w:t>
      </w:r>
      <w:bookmarkEnd w:id="416"/>
    </w:p>
    <w:p w14:paraId="2EA20A06" w14:textId="0069C98C" w:rsidR="00E51687" w:rsidRDefault="00E51687" w:rsidP="0096785B">
      <w:pPr>
        <w:pStyle w:val="Standard"/>
        <w:jc w:val="both"/>
      </w:pPr>
      <w:r>
        <w:tab/>
        <w:t xml:space="preserve">           a. User Registration and Login Testing</w:t>
      </w:r>
    </w:p>
    <w:p w14:paraId="19674E3E" w14:textId="77777777" w:rsidR="00E51687" w:rsidRDefault="00E51687" w:rsidP="0096785B">
      <w:pPr>
        <w:pStyle w:val="Standard"/>
        <w:jc w:val="both"/>
      </w:pPr>
      <w:r>
        <w:t xml:space="preserve">                  b. Signal Testing</w:t>
      </w:r>
    </w:p>
    <w:p w14:paraId="2B314DA2" w14:textId="77777777" w:rsidR="00E51687" w:rsidRDefault="00E51687" w:rsidP="0096785B">
      <w:pPr>
        <w:pStyle w:val="Standard"/>
        <w:jc w:val="both"/>
      </w:pPr>
      <w:r>
        <w:t xml:space="preserve">                  c. Security Testing</w:t>
      </w:r>
    </w:p>
    <w:p w14:paraId="1D7C00AB" w14:textId="77777777" w:rsidR="00E51687" w:rsidRDefault="00E51687" w:rsidP="0096785B">
      <w:pPr>
        <w:pStyle w:val="Standard"/>
        <w:jc w:val="both"/>
      </w:pPr>
      <w:r>
        <w:t xml:space="preserve">                  d. Client Connectivity Test</w:t>
      </w:r>
    </w:p>
    <w:p w14:paraId="3932582B" w14:textId="1C5F3CE3" w:rsidR="00E51687" w:rsidRDefault="00E51687" w:rsidP="0096785B">
      <w:pPr>
        <w:pStyle w:val="Standard"/>
        <w:jc w:val="both"/>
      </w:pPr>
      <w:r>
        <w:t xml:space="preserve">                  e. Authentication Test</w:t>
      </w:r>
    </w:p>
    <w:p w14:paraId="0CAF89A3" w14:textId="518B333C" w:rsidR="00264138" w:rsidRDefault="00264138" w:rsidP="00264138">
      <w:pPr>
        <w:pStyle w:val="Standard"/>
        <w:ind w:left="720" w:firstLine="0"/>
        <w:jc w:val="both"/>
      </w:pPr>
      <w:r>
        <w:t xml:space="preserve">           f.  Scanning Testing</w:t>
      </w:r>
    </w:p>
    <w:p w14:paraId="5B6D3E5D" w14:textId="7565B162" w:rsidR="00E51687" w:rsidRPr="00A0680D" w:rsidRDefault="00E51687" w:rsidP="001F7FE2">
      <w:pPr>
        <w:pStyle w:val="Heading2"/>
      </w:pPr>
      <w:bookmarkStart w:id="417" w:name="_Toc59468777"/>
      <w:r>
        <w:t>2</w:t>
      </w:r>
      <w:r w:rsidRPr="00A0680D">
        <w:t>. IEEE 803 Protocol Basics.</w:t>
      </w:r>
      <w:bookmarkEnd w:id="417"/>
      <w:r w:rsidRPr="00A0680D">
        <w:t xml:space="preserve"> </w:t>
      </w:r>
    </w:p>
    <w:p w14:paraId="2543F70A" w14:textId="45304394" w:rsidR="008E6F6E" w:rsidRDefault="001D386E" w:rsidP="0096785B">
      <w:pPr>
        <w:pStyle w:val="Standard"/>
        <w:ind w:left="720" w:firstLine="0"/>
        <w:jc w:val="both"/>
      </w:pPr>
      <w:r>
        <w:t xml:space="preserve">It is </w:t>
      </w:r>
      <w:r>
        <w:rPr>
          <w:lang w:val="x-none"/>
        </w:rPr>
        <w:t>m</w:t>
      </w:r>
      <w:r w:rsidR="00E51687" w:rsidRPr="00E51687">
        <w:rPr>
          <w:lang w:val="x-none"/>
        </w:rPr>
        <w:t xml:space="preserve">ost </w:t>
      </w:r>
      <w:r w:rsidRPr="00E51687">
        <w:rPr>
          <w:lang w:val="x-none"/>
        </w:rPr>
        <w:t>widely used</w:t>
      </w:r>
      <w:r w:rsidR="00E51687" w:rsidRPr="00E51687">
        <w:rPr>
          <w:lang w:val="x-none"/>
        </w:rPr>
        <w:t xml:space="preserve"> Wired LAN technology</w:t>
      </w:r>
      <w:r>
        <w:t xml:space="preserve">. It </w:t>
      </w:r>
      <w:r>
        <w:rPr>
          <w:lang w:val="x-none"/>
        </w:rPr>
        <w:t>o</w:t>
      </w:r>
      <w:r w:rsidR="00E51687" w:rsidRPr="00E51687">
        <w:rPr>
          <w:lang w:val="x-none"/>
        </w:rPr>
        <w:t>perates in Data Link layer and physical layer</w:t>
      </w:r>
      <w:r>
        <w:t xml:space="preserve">. It’s </w:t>
      </w:r>
      <w:r>
        <w:rPr>
          <w:lang w:val="x-none"/>
        </w:rPr>
        <w:t>p</w:t>
      </w:r>
      <w:r w:rsidR="00E51687" w:rsidRPr="00E51687">
        <w:rPr>
          <w:lang w:val="x-none"/>
        </w:rPr>
        <w:t>resence in family of networking technology defined in 802.2 and 802.3 protocol standards.</w:t>
      </w:r>
      <w:r>
        <w:t xml:space="preserve"> It has </w:t>
      </w:r>
      <w:r>
        <w:rPr>
          <w:lang w:val="x-none"/>
        </w:rPr>
        <w:t>E</w:t>
      </w:r>
      <w:r w:rsidR="00E51687" w:rsidRPr="00E51687">
        <w:rPr>
          <w:lang w:val="x-none"/>
        </w:rPr>
        <w:t>thernet Frame Format</w:t>
      </w:r>
      <w:r>
        <w:t xml:space="preserve">. Here </w:t>
      </w:r>
      <w:r>
        <w:rPr>
          <w:lang w:val="x-none"/>
        </w:rPr>
        <w:t>p</w:t>
      </w:r>
      <w:r w:rsidR="00E51687" w:rsidRPr="00E51687">
        <w:rPr>
          <w:lang w:val="x-none"/>
        </w:rPr>
        <w:t>reamble and SFD are used in synchronization</w:t>
      </w:r>
      <w:r>
        <w:t xml:space="preserve">, </w:t>
      </w:r>
      <w:r w:rsidR="00E51687" w:rsidRPr="00E51687">
        <w:rPr>
          <w:lang w:val="x-none"/>
        </w:rPr>
        <w:t>CRC for check error detection</w:t>
      </w:r>
      <w:r>
        <w:t xml:space="preserve">. </w:t>
      </w:r>
      <w:r w:rsidR="00E51687" w:rsidRPr="00E51687">
        <w:rPr>
          <w:lang w:val="x-none"/>
        </w:rPr>
        <w:t>Data and padding contain</w:t>
      </w:r>
      <w:r>
        <w:rPr>
          <w:lang w:val="x-none"/>
        </w:rPr>
        <w:t xml:space="preserve">s info from upper network layer. </w:t>
      </w:r>
      <w:r>
        <w:t xml:space="preserve">Its </w:t>
      </w:r>
      <w:r>
        <w:rPr>
          <w:lang w:val="x-none"/>
        </w:rPr>
        <w:t>m</w:t>
      </w:r>
      <w:r w:rsidR="00E51687" w:rsidRPr="00E51687">
        <w:rPr>
          <w:lang w:val="x-none"/>
        </w:rPr>
        <w:t>ax length = 1518 bytes</w:t>
      </w:r>
      <w:r>
        <w:t xml:space="preserve"> and </w:t>
      </w:r>
      <w:r>
        <w:rPr>
          <w:lang w:val="x-none"/>
        </w:rPr>
        <w:t>m</w:t>
      </w:r>
      <w:r w:rsidR="00E51687" w:rsidRPr="00E51687">
        <w:rPr>
          <w:lang w:val="x-none"/>
        </w:rPr>
        <w:t>in Length = 64 bytes</w:t>
      </w:r>
      <w:r>
        <w:t xml:space="preserve">. </w:t>
      </w:r>
    </w:p>
    <w:p w14:paraId="4FECC4D3" w14:textId="6E52A060" w:rsidR="008E6F6E" w:rsidRDefault="001D386E" w:rsidP="0096785B">
      <w:pPr>
        <w:pStyle w:val="Standard"/>
        <w:ind w:left="720" w:firstLine="0"/>
        <w:jc w:val="both"/>
      </w:pPr>
      <w:r>
        <w:t xml:space="preserve">MAC address is used as Ethernet address and its6 bytes. </w:t>
      </w:r>
      <w:r w:rsidRPr="001D386E">
        <w:rPr>
          <w:lang w:val="x-none"/>
        </w:rPr>
        <w:t>In first byte if 0th bit is 0, then its unicast else multicast, if all the bits of all bytes are 1 then its broadcast</w:t>
      </w:r>
      <w:r>
        <w:t xml:space="preserve">. </w:t>
      </w:r>
    </w:p>
    <w:p w14:paraId="5379B6A0" w14:textId="515E71B2" w:rsidR="001D386E" w:rsidDel="002C11E7" w:rsidRDefault="001D386E" w:rsidP="002C11E7">
      <w:pPr>
        <w:pStyle w:val="Standard"/>
        <w:ind w:left="720" w:firstLine="0"/>
        <w:jc w:val="both"/>
        <w:rPr>
          <w:del w:id="418" w:author="Praveen Kumar Chaubey" w:date="2020-12-21T18:29:00Z"/>
        </w:rPr>
      </w:pPr>
      <w:r>
        <w:t xml:space="preserve">Link: </w:t>
      </w:r>
      <w:hyperlink r:id="rId15" w:history="1">
        <w:r w:rsidR="008E6F6E" w:rsidRPr="001D386E">
          <w:rPr>
            <w:rStyle w:val="Hyperlink"/>
            <w:lang w:val="x-none"/>
          </w:rPr>
          <w:t>https://www.youtube.com/watch?v=MzhiVE6OuQA&amp;t=231s</w:t>
        </w:r>
      </w:hyperlink>
    </w:p>
    <w:p w14:paraId="2F3C9527" w14:textId="72A2062E" w:rsidR="002C11E7" w:rsidRDefault="002C11E7" w:rsidP="0096785B">
      <w:pPr>
        <w:pStyle w:val="Standard"/>
        <w:ind w:left="720" w:firstLine="0"/>
        <w:jc w:val="both"/>
        <w:rPr>
          <w:ins w:id="419" w:author="Praveen Kumar Chaubey" w:date="2020-12-21T18:29:00Z"/>
        </w:rPr>
      </w:pPr>
    </w:p>
    <w:p w14:paraId="4CD3FAA3" w14:textId="58F8F200" w:rsidR="002C11E7" w:rsidRDefault="002C11E7" w:rsidP="0096785B">
      <w:pPr>
        <w:pStyle w:val="Standard"/>
        <w:ind w:left="720" w:firstLine="0"/>
        <w:jc w:val="both"/>
        <w:rPr>
          <w:ins w:id="420" w:author="Praveen Kumar Chaubey" w:date="2020-12-21T18:29:00Z"/>
        </w:rPr>
      </w:pPr>
    </w:p>
    <w:p w14:paraId="420212B8" w14:textId="2D9AEC0C" w:rsidR="001D386E" w:rsidDel="002C11E7" w:rsidRDefault="002C11E7" w:rsidP="002C11E7">
      <w:pPr>
        <w:pStyle w:val="Standard"/>
        <w:ind w:firstLine="0"/>
        <w:jc w:val="both"/>
        <w:rPr>
          <w:del w:id="421" w:author="Praveen Kumar Chaubey" w:date="2020-12-21T18:29:00Z"/>
        </w:rPr>
        <w:pPrChange w:id="422" w:author="Praveen Kumar Chaubey" w:date="2020-12-21T18:31:00Z">
          <w:pPr>
            <w:pStyle w:val="Standard"/>
            <w:ind w:left="720" w:firstLine="0"/>
            <w:jc w:val="both"/>
          </w:pPr>
        </w:pPrChange>
      </w:pPr>
      <w:ins w:id="423" w:author="Praveen Kumar Chaubey" w:date="2020-12-21T18:29:00Z">
        <w:del w:id="424" w:author="Praveen Kumar Chaubey" w:date="2020-12-21T18:29:00Z">
          <w:r w:rsidRPr="001D386E" w:rsidDel="002C11E7">
            <w:rPr>
              <w:noProof/>
              <w:lang w:bidi="ar-SA"/>
            </w:rPr>
            <w:drawing>
              <wp:inline distT="0" distB="0" distL="0" distR="0" wp14:anchorId="39CF35C4" wp14:editId="5D4E7266">
                <wp:extent cx="5059800" cy="2285640"/>
                <wp:effectExtent l="0" t="0" r="7620" b="635"/>
                <wp:docPr id="40"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r w:rsidRPr="001D386E" w:rsidDel="002C11E7">
            <w:rPr>
              <w:noProof/>
              <w:lang w:bidi="ar-SA"/>
            </w:rPr>
            <w:drawing>
              <wp:inline distT="0" distB="0" distL="0" distR="0" wp14:anchorId="292037F8" wp14:editId="540FFF28">
                <wp:extent cx="5059800" cy="2285640"/>
                <wp:effectExtent l="0" t="0" r="7620" b="635"/>
                <wp:docPr id="42"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ins>
      <w:ins w:id="425" w:author="Praveen Kumar Chaubey" w:date="2020-12-21T18:30:00Z">
        <w:r w:rsidRPr="002C11E7">
          <w:drawing>
            <wp:inline distT="0" distB="0" distL="0" distR="0" wp14:anchorId="283D0A70" wp14:editId="14B514BA">
              <wp:extent cx="6400800" cy="1399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399540"/>
                      </a:xfrm>
                      <a:prstGeom prst="rect">
                        <a:avLst/>
                      </a:prstGeom>
                    </pic:spPr>
                  </pic:pic>
                </a:graphicData>
              </a:graphic>
            </wp:inline>
          </w:drawing>
        </w:r>
      </w:ins>
    </w:p>
    <w:p w14:paraId="7B6A7F63" w14:textId="3FAF5D49" w:rsidR="001D386E" w:rsidDel="002C11E7" w:rsidRDefault="001D386E" w:rsidP="002C11E7">
      <w:pPr>
        <w:pStyle w:val="Standard"/>
        <w:ind w:firstLine="0"/>
        <w:jc w:val="both"/>
        <w:rPr>
          <w:del w:id="426" w:author="Praveen Kumar Chaubey" w:date="2020-12-21T18:31:00Z"/>
        </w:rPr>
        <w:pPrChange w:id="427" w:author="Praveen Kumar Chaubey" w:date="2020-12-21T18:31:00Z">
          <w:pPr>
            <w:pStyle w:val="Standard"/>
            <w:ind w:left="720" w:firstLine="0"/>
            <w:jc w:val="both"/>
          </w:pPr>
        </w:pPrChange>
      </w:pPr>
      <w:del w:id="428" w:author="Praveen Kumar Chaubey" w:date="2020-12-21T18:29:00Z">
        <w:r w:rsidRPr="001D386E" w:rsidDel="002C11E7">
          <w:rPr>
            <w:noProof/>
            <w:lang w:bidi="ar-SA"/>
          </w:rPr>
          <w:drawing>
            <wp:inline distT="0" distB="0" distL="0" distR="0" wp14:anchorId="6CDFB242" wp14:editId="799C6740">
              <wp:extent cx="5059800" cy="2285640"/>
              <wp:effectExtent l="0" t="0" r="7620" b="635"/>
              <wp:docPr id="4"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p>
    <w:p w14:paraId="3B8057A8" w14:textId="77777777" w:rsidR="001D386E" w:rsidRDefault="001D386E" w:rsidP="002C11E7">
      <w:pPr>
        <w:pStyle w:val="Standard"/>
        <w:ind w:firstLine="0"/>
        <w:jc w:val="both"/>
        <w:pPrChange w:id="429" w:author="Praveen Kumar Chaubey" w:date="2020-12-21T18:31:00Z">
          <w:pPr>
            <w:pStyle w:val="Standard"/>
            <w:ind w:left="720" w:firstLine="0"/>
            <w:jc w:val="both"/>
          </w:pPr>
        </w:pPrChange>
      </w:pPr>
    </w:p>
    <w:p w14:paraId="02940662" w14:textId="7B4FC6EA" w:rsidR="001D386E" w:rsidDel="002C11E7" w:rsidRDefault="001D386E" w:rsidP="0096785B">
      <w:pPr>
        <w:pStyle w:val="Caption"/>
        <w:jc w:val="both"/>
        <w:rPr>
          <w:del w:id="430" w:author="Praveen Kumar Chaubey" w:date="2020-12-21T18:30:00Z"/>
        </w:rPr>
      </w:pPr>
      <w:r>
        <w:tab/>
      </w:r>
      <w:r>
        <w:tab/>
      </w:r>
      <w:r>
        <w:tab/>
      </w:r>
      <w:r>
        <w:tab/>
      </w:r>
      <w:bookmarkStart w:id="431" w:name="_Toc59468855"/>
      <w:r>
        <w:t xml:space="preserve">Figure </w:t>
      </w:r>
      <w:r w:rsidR="002C11E7">
        <w:fldChar w:fldCharType="begin"/>
      </w:r>
      <w:r w:rsidR="002C11E7">
        <w:instrText xml:space="preserve"> SEQ Figure \* ARABIC </w:instrText>
      </w:r>
      <w:r w:rsidR="002C11E7">
        <w:fldChar w:fldCharType="separate"/>
      </w:r>
      <w:r w:rsidR="00E210BA">
        <w:rPr>
          <w:noProof/>
        </w:rPr>
        <w:t>1</w:t>
      </w:r>
      <w:r w:rsidR="002C11E7">
        <w:rPr>
          <w:noProof/>
        </w:rPr>
        <w:fldChar w:fldCharType="end"/>
      </w:r>
      <w:r>
        <w:t xml:space="preserve">: Ethernet </w:t>
      </w:r>
      <w:ins w:id="432" w:author="Praveen Kumar Chaubey" w:date="2020-12-21T18:30:00Z">
        <w:r w:rsidR="002C11E7">
          <w:t>Frame Format</w:t>
        </w:r>
      </w:ins>
      <w:bookmarkEnd w:id="431"/>
      <w:del w:id="433" w:author="Praveen Kumar Chaubey" w:date="2020-12-21T18:30:00Z">
        <w:r w:rsidDel="002C11E7">
          <w:delText>Protocol 1</w:delText>
        </w:r>
      </w:del>
    </w:p>
    <w:p w14:paraId="11852244" w14:textId="447ABC1A" w:rsidR="001D386E" w:rsidRPr="001D386E" w:rsidDel="002C11E7" w:rsidRDefault="001D386E" w:rsidP="002C11E7">
      <w:pPr>
        <w:ind w:firstLine="0"/>
        <w:jc w:val="both"/>
        <w:rPr>
          <w:del w:id="434" w:author="Praveen Kumar Chaubey" w:date="2020-12-21T18:30:00Z"/>
        </w:rPr>
        <w:pPrChange w:id="435" w:author="Praveen Kumar Chaubey" w:date="2020-12-21T18:30:00Z">
          <w:pPr>
            <w:jc w:val="both"/>
          </w:pPr>
        </w:pPrChange>
      </w:pPr>
      <w:del w:id="436" w:author="Praveen Kumar Chaubey" w:date="2020-12-21T18:30:00Z">
        <w:r w:rsidDel="002C11E7">
          <w:delText xml:space="preserve">          </w:delText>
        </w:r>
        <w:r w:rsidRPr="001D386E" w:rsidDel="002C11E7">
          <w:rPr>
            <w:noProof/>
            <w:lang w:bidi="ar-SA"/>
          </w:rPr>
          <w:drawing>
            <wp:inline distT="0" distB="0" distL="0" distR="0" wp14:anchorId="49234B2B" wp14:editId="3D896639">
              <wp:extent cx="5894787" cy="2133600"/>
              <wp:effectExtent l="0" t="0" r="0" b="0"/>
              <wp:docPr id="1" name="Google Shape;100;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100;p15"/>
                      <pic:cNvPicPr>
                        <a:picLocks noChangeAspect="1"/>
                      </pic:cNvPicPr>
                    </pic:nvPicPr>
                    <pic:blipFill>
                      <a:blip r:embed="rId18">
                        <a:lum bright="-50000"/>
                        <a:alphaModFix/>
                      </a:blip>
                      <a:srcRect/>
                      <a:stretch>
                        <a:fillRect/>
                      </a:stretch>
                    </pic:blipFill>
                    <pic:spPr>
                      <a:xfrm>
                        <a:off x="0" y="0"/>
                        <a:ext cx="5897969" cy="2134752"/>
                      </a:xfrm>
                      <a:prstGeom prst="rect">
                        <a:avLst/>
                      </a:prstGeom>
                      <a:noFill/>
                      <a:ln>
                        <a:noFill/>
                      </a:ln>
                    </pic:spPr>
                  </pic:pic>
                </a:graphicData>
              </a:graphic>
            </wp:inline>
          </w:drawing>
        </w:r>
      </w:del>
    </w:p>
    <w:p w14:paraId="5952FF47" w14:textId="0D5AD182" w:rsidR="00E51687" w:rsidRDefault="001D386E" w:rsidP="00E210BA">
      <w:pPr>
        <w:pStyle w:val="Caption"/>
        <w:jc w:val="both"/>
      </w:pPr>
      <w:del w:id="437" w:author="Praveen Kumar Chaubey" w:date="2020-12-21T18:30:00Z">
        <w:r w:rsidDel="002C11E7">
          <w:tab/>
        </w:r>
        <w:r w:rsidDel="002C11E7">
          <w:tab/>
        </w:r>
        <w:r w:rsidDel="002C11E7">
          <w:tab/>
        </w:r>
        <w:r w:rsidDel="002C11E7">
          <w:tab/>
        </w:r>
        <w:r w:rsidDel="002C11E7">
          <w:tab/>
        </w:r>
        <w:r w:rsidDel="002C11E7">
          <w:tab/>
          <w:delText xml:space="preserve">Figure </w:delText>
        </w:r>
        <w:r w:rsidR="002C11E7" w:rsidDel="002C11E7">
          <w:fldChar w:fldCharType="begin"/>
        </w:r>
        <w:r w:rsidR="002C11E7" w:rsidDel="002C11E7">
          <w:delInstrText xml:space="preserve"> SEQ Figure \* ARABIC </w:delInstrText>
        </w:r>
        <w:r w:rsidR="002C11E7" w:rsidDel="002C11E7">
          <w:fldChar w:fldCharType="separate"/>
        </w:r>
        <w:r w:rsidR="0028074F" w:rsidDel="002C11E7">
          <w:rPr>
            <w:noProof/>
          </w:rPr>
          <w:delText>2</w:delText>
        </w:r>
        <w:r w:rsidR="002C11E7" w:rsidDel="002C11E7">
          <w:rPr>
            <w:noProof/>
          </w:rPr>
          <w:fldChar w:fldCharType="end"/>
        </w:r>
        <w:r w:rsidDel="002C11E7">
          <w:delText>: Ethernet Protocol 2</w:delText>
        </w:r>
      </w:del>
    </w:p>
    <w:p w14:paraId="77439614" w14:textId="76E17094" w:rsidR="00E62F43" w:rsidRDefault="00E62F43" w:rsidP="001F7FE2"/>
    <w:p w14:paraId="41A8CC96" w14:textId="03BD62D9" w:rsidR="00E62F43" w:rsidRDefault="00E62F43" w:rsidP="002C11E7">
      <w:pPr>
        <w:pStyle w:val="Heading2"/>
        <w:pPrChange w:id="438" w:author="Praveen Kumar Chaubey" w:date="2020-12-21T18:33:00Z">
          <w:pPr/>
        </w:pPrChange>
      </w:pPr>
    </w:p>
    <w:p w14:paraId="1385D5D5" w14:textId="0B0135C9" w:rsidR="00E62F43" w:rsidRDefault="002C11E7" w:rsidP="002C11E7">
      <w:pPr>
        <w:pStyle w:val="Heading2"/>
        <w:rPr>
          <w:ins w:id="439" w:author="Praveen Kumar Chaubey" w:date="2020-12-21T18:33:00Z"/>
        </w:rPr>
        <w:pPrChange w:id="440" w:author="Praveen Kumar Chaubey" w:date="2020-12-21T18:33:00Z">
          <w:pPr/>
        </w:pPrChange>
      </w:pPr>
      <w:bookmarkStart w:id="441" w:name="_Toc59468778"/>
      <w:ins w:id="442" w:author="Praveen Kumar Chaubey" w:date="2020-12-21T18:31:00Z">
        <w:r>
          <w:t xml:space="preserve">3. </w:t>
        </w:r>
      </w:ins>
      <w:ins w:id="443" w:author="Praveen Kumar Chaubey" w:date="2020-12-21T18:32:00Z">
        <w:r>
          <w:t>Common Wi-Fi Standards</w:t>
        </w:r>
      </w:ins>
      <w:bookmarkEnd w:id="441"/>
    </w:p>
    <w:p w14:paraId="48790F00" w14:textId="5C46A0CA" w:rsidR="002C11E7" w:rsidRDefault="002C11E7" w:rsidP="002C11E7">
      <w:pPr>
        <w:pStyle w:val="Heading4"/>
        <w:rPr>
          <w:ins w:id="444" w:author="Praveen Kumar Chaubey" w:date="2020-12-21T18:34:00Z"/>
        </w:rPr>
        <w:pPrChange w:id="445" w:author="Praveen Kumar Chaubey" w:date="2020-12-21T18:35:00Z">
          <w:pPr/>
        </w:pPrChange>
      </w:pPr>
      <w:ins w:id="446" w:author="Praveen Kumar Chaubey" w:date="2020-12-21T18:34:00Z">
        <w:r>
          <w:t>IEEE 802.11</w:t>
        </w:r>
      </w:ins>
    </w:p>
    <w:p w14:paraId="1C9357F3" w14:textId="5327F5EF" w:rsidR="002C11E7" w:rsidRDefault="002C11E7" w:rsidP="002C11E7">
      <w:pPr>
        <w:ind w:firstLine="0"/>
        <w:rPr>
          <w:ins w:id="447" w:author="Praveen Kumar Chaubey" w:date="2020-12-21T18:36:00Z"/>
        </w:rPr>
        <w:pPrChange w:id="448" w:author="Praveen Kumar Chaubey" w:date="2020-12-21T18:35:00Z">
          <w:pPr/>
        </w:pPrChange>
      </w:pPr>
      <w:ins w:id="449" w:author="Praveen Kumar Chaubey" w:date="2020-12-21T18:35:00Z">
        <w:r>
          <w:t xml:space="preserve">This was the original and was created in </w:t>
        </w:r>
      </w:ins>
      <w:ins w:id="450" w:author="Praveen Kumar Chaubey" w:date="2020-12-21T18:36:00Z">
        <w:r>
          <w:t xml:space="preserve">1997. </w:t>
        </w:r>
        <w:r w:rsidRPr="002C11E7">
          <w:rPr>
            <w:rPrChange w:id="451" w:author="Praveen Kumar Chaubey" w:date="2020-12-21T18:36:00Z">
              <w:rPr>
                <w:rFonts w:ascii="Arial" w:hAnsi="Arial" w:cs="Arial"/>
                <w:color w:val="2C2C2C"/>
                <w:spacing w:val="-6"/>
                <w:sz w:val="27"/>
                <w:szCs w:val="27"/>
                <w:shd w:val="clear" w:color="auto" w:fill="FFFFFF"/>
              </w:rPr>
            </w:rPrChange>
          </w:rPr>
          <w:t>Devices using this haven't been made for over a decade and won't work with today's equipment.</w:t>
        </w:r>
      </w:ins>
    </w:p>
    <w:p w14:paraId="3F12B75A" w14:textId="1097756A" w:rsidR="002C11E7" w:rsidRDefault="002C11E7" w:rsidP="002C11E7">
      <w:pPr>
        <w:pStyle w:val="Heading4"/>
        <w:rPr>
          <w:ins w:id="452" w:author="Praveen Kumar Chaubey" w:date="2020-12-21T18:36:00Z"/>
        </w:rPr>
        <w:pPrChange w:id="453" w:author="Praveen Kumar Chaubey" w:date="2020-12-21T18:36:00Z">
          <w:pPr/>
        </w:pPrChange>
      </w:pPr>
      <w:ins w:id="454" w:author="Praveen Kumar Chaubey" w:date="2020-12-21T18:36:00Z">
        <w:r>
          <w:t>IEEE 802.11a</w:t>
        </w:r>
      </w:ins>
    </w:p>
    <w:p w14:paraId="1D8027EB" w14:textId="299C7CCE" w:rsidR="002C11E7" w:rsidRDefault="002C11E7" w:rsidP="002C11E7">
      <w:pPr>
        <w:ind w:firstLine="0"/>
        <w:rPr>
          <w:ins w:id="455" w:author="Praveen Kumar Chaubey" w:date="2020-12-21T18:37:00Z"/>
        </w:rPr>
        <w:pPrChange w:id="456" w:author="Praveen Kumar Chaubey" w:date="2020-12-21T18:37:00Z">
          <w:pPr/>
        </w:pPrChange>
      </w:pPr>
      <w:ins w:id="457" w:author="Praveen Kumar Chaubey" w:date="2020-12-21T18:37:00Z">
        <w:r w:rsidRPr="002C11E7">
          <w:rPr>
            <w:rPrChange w:id="458" w:author="Praveen Kumar Chaubey" w:date="2020-12-21T18:37:00Z">
              <w:rPr>
                <w:rFonts w:ascii="Arial" w:hAnsi="Arial" w:cs="Arial"/>
                <w:color w:val="2C2C2C"/>
                <w:spacing w:val="-6"/>
                <w:sz w:val="27"/>
                <w:szCs w:val="27"/>
                <w:shd w:val="clear" w:color="auto" w:fill="FFFFFF"/>
              </w:rPr>
            </w:rPrChange>
          </w:rPr>
          <w:lastRenderedPageBreak/>
          <w:t>Created in 1999, this version of Wi-Fi works on the 5GHz band. This was done with the hope of encountering less interference since many devices (like most wireless phones) also use the 2.4GHz band. 802.11a is fairly quick too, with maximum data rates topping out at 54Mbps. However, the 5GHz frequency has more difficulty with objects that are in the signal's path, so the range is often poor.</w:t>
        </w:r>
      </w:ins>
    </w:p>
    <w:p w14:paraId="736CB264" w14:textId="4D65F885" w:rsidR="002C11E7" w:rsidRDefault="002C11E7" w:rsidP="002C11E7">
      <w:pPr>
        <w:pStyle w:val="Heading4"/>
        <w:rPr>
          <w:ins w:id="459" w:author="Praveen Kumar Chaubey" w:date="2020-12-21T18:38:00Z"/>
        </w:rPr>
        <w:pPrChange w:id="460" w:author="Praveen Kumar Chaubey" w:date="2020-12-21T18:38:00Z">
          <w:pPr/>
        </w:pPrChange>
      </w:pPr>
      <w:ins w:id="461" w:author="Praveen Kumar Chaubey" w:date="2020-12-21T18:38:00Z">
        <w:r>
          <w:t>IEEE 802.11b</w:t>
        </w:r>
      </w:ins>
    </w:p>
    <w:p w14:paraId="5BFBEFE4" w14:textId="64EFE27C" w:rsidR="002C11E7" w:rsidRPr="002C11E7" w:rsidRDefault="002C11E7" w:rsidP="002C11E7">
      <w:pPr>
        <w:ind w:firstLine="0"/>
        <w:rPr>
          <w:ins w:id="462" w:author="Praveen Kumar Chaubey" w:date="2020-12-21T18:38:00Z"/>
          <w:rPrChange w:id="463" w:author="Praveen Kumar Chaubey" w:date="2020-12-21T18:42:00Z">
            <w:rPr>
              <w:ins w:id="464" w:author="Praveen Kumar Chaubey" w:date="2020-12-21T18:38:00Z"/>
              <w:rFonts w:ascii="Arial" w:hAnsi="Arial" w:cs="Arial"/>
              <w:color w:val="2C2C2C"/>
              <w:spacing w:val="-6"/>
              <w:sz w:val="27"/>
              <w:szCs w:val="27"/>
              <w:shd w:val="clear" w:color="auto" w:fill="FFFFFF"/>
            </w:rPr>
          </w:rPrChange>
        </w:rPr>
        <w:pPrChange w:id="465" w:author="Praveen Kumar Chaubey" w:date="2020-12-21T18:42:00Z">
          <w:pPr/>
        </w:pPrChange>
      </w:pPr>
      <w:ins w:id="466" w:author="Praveen Kumar Chaubey" w:date="2020-12-21T18:38:00Z">
        <w:r w:rsidRPr="002C11E7">
          <w:rPr>
            <w:rPrChange w:id="467" w:author="Praveen Kumar Chaubey" w:date="2020-12-21T18:42:00Z">
              <w:rPr>
                <w:rFonts w:ascii="Arial" w:hAnsi="Arial" w:cs="Arial"/>
                <w:color w:val="2C2C2C"/>
                <w:spacing w:val="-6"/>
                <w:sz w:val="27"/>
                <w:szCs w:val="27"/>
                <w:shd w:val="clear" w:color="auto" w:fill="FFFFFF"/>
              </w:rPr>
            </w:rPrChange>
          </w:rPr>
          <w:t>created in 1999, this standard uses the more typical 2.4GHz band and can achieve a maximum speed of 11Mbps. 802.11b was the standard that kick-started Wi-Fi's popularity.</w:t>
        </w:r>
      </w:ins>
    </w:p>
    <w:p w14:paraId="61D0AAE7" w14:textId="53E330AF" w:rsidR="002C11E7" w:rsidRDefault="002C11E7" w:rsidP="002C11E7">
      <w:pPr>
        <w:pStyle w:val="Heading4"/>
        <w:rPr>
          <w:ins w:id="468" w:author="Praveen Kumar Chaubey" w:date="2020-12-21T18:38:00Z"/>
          <w:shd w:val="clear" w:color="auto" w:fill="FFFFFF"/>
        </w:rPr>
        <w:pPrChange w:id="469" w:author="Praveen Kumar Chaubey" w:date="2020-12-21T18:38:00Z">
          <w:pPr/>
        </w:pPrChange>
      </w:pPr>
      <w:ins w:id="470" w:author="Praveen Kumar Chaubey" w:date="2020-12-21T18:38:00Z">
        <w:r>
          <w:rPr>
            <w:shd w:val="clear" w:color="auto" w:fill="FFFFFF"/>
          </w:rPr>
          <w:t>IEEE 802.11g</w:t>
        </w:r>
      </w:ins>
    </w:p>
    <w:p w14:paraId="4DCF892F" w14:textId="3709944D" w:rsidR="002C11E7" w:rsidRPr="002C11E7" w:rsidRDefault="002C11E7" w:rsidP="002C11E7">
      <w:pPr>
        <w:ind w:firstLine="0"/>
        <w:rPr>
          <w:ins w:id="471" w:author="Praveen Kumar Chaubey" w:date="2020-12-21T18:39:00Z"/>
          <w:rPrChange w:id="472" w:author="Praveen Kumar Chaubey" w:date="2020-12-21T18:42:00Z">
            <w:rPr>
              <w:ins w:id="473" w:author="Praveen Kumar Chaubey" w:date="2020-12-21T18:39:00Z"/>
              <w:rFonts w:ascii="Arial" w:hAnsi="Arial" w:cs="Arial"/>
              <w:color w:val="2C2C2C"/>
              <w:spacing w:val="-6"/>
              <w:sz w:val="27"/>
              <w:szCs w:val="27"/>
              <w:shd w:val="clear" w:color="auto" w:fill="FFFFFF"/>
            </w:rPr>
          </w:rPrChange>
        </w:rPr>
        <w:pPrChange w:id="474" w:author="Praveen Kumar Chaubey" w:date="2020-12-21T18:42:00Z">
          <w:pPr/>
        </w:pPrChange>
      </w:pPr>
      <w:ins w:id="475" w:author="Praveen Kumar Chaubey" w:date="2020-12-21T18:39:00Z">
        <w:r w:rsidRPr="002C11E7">
          <w:rPr>
            <w:rPrChange w:id="476" w:author="Praveen Kumar Chaubey" w:date="2020-12-21T18:42:00Z">
              <w:rPr>
                <w:rFonts w:ascii="Arial" w:hAnsi="Arial" w:cs="Arial"/>
                <w:color w:val="2C2C2C"/>
                <w:spacing w:val="-6"/>
                <w:sz w:val="27"/>
                <w:szCs w:val="27"/>
                <w:shd w:val="clear" w:color="auto" w:fill="FFFFFF"/>
              </w:rPr>
            </w:rPrChange>
          </w:rPr>
          <w:t>Designed in 2003, the 802.11g standard upped the maximum data rate to 54Mbps while retaining usage of the reliable 2.4GHz band. This resulted in widespread adoption of the standard.</w:t>
        </w:r>
      </w:ins>
    </w:p>
    <w:p w14:paraId="058B2199" w14:textId="16F0E159" w:rsidR="002C11E7" w:rsidRDefault="002C11E7" w:rsidP="002C11E7">
      <w:pPr>
        <w:pStyle w:val="Heading4"/>
        <w:rPr>
          <w:ins w:id="477" w:author="Praveen Kumar Chaubey" w:date="2020-12-21T18:39:00Z"/>
          <w:shd w:val="clear" w:color="auto" w:fill="FFFFFF"/>
        </w:rPr>
        <w:pPrChange w:id="478" w:author="Praveen Kumar Chaubey" w:date="2020-12-21T18:39:00Z">
          <w:pPr/>
        </w:pPrChange>
      </w:pPr>
      <w:ins w:id="479" w:author="Praveen Kumar Chaubey" w:date="2020-12-21T18:39:00Z">
        <w:r>
          <w:rPr>
            <w:shd w:val="clear" w:color="auto" w:fill="FFFFFF"/>
          </w:rPr>
          <w:t>IEEE 802.11n</w:t>
        </w:r>
      </w:ins>
    </w:p>
    <w:p w14:paraId="3201D56C" w14:textId="6201AA91" w:rsidR="002C11E7" w:rsidRPr="002C11E7" w:rsidRDefault="002C11E7" w:rsidP="002C11E7">
      <w:pPr>
        <w:ind w:firstLine="0"/>
        <w:rPr>
          <w:ins w:id="480" w:author="Praveen Kumar Chaubey" w:date="2020-12-21T18:39:00Z"/>
          <w:rPrChange w:id="481" w:author="Praveen Kumar Chaubey" w:date="2020-12-21T18:42:00Z">
            <w:rPr>
              <w:ins w:id="482" w:author="Praveen Kumar Chaubey" w:date="2020-12-21T18:39:00Z"/>
              <w:rFonts w:ascii="Arial" w:hAnsi="Arial" w:cs="Arial"/>
              <w:color w:val="2C2C2C"/>
              <w:spacing w:val="-6"/>
              <w:sz w:val="27"/>
              <w:szCs w:val="27"/>
              <w:shd w:val="clear" w:color="auto" w:fill="FFFFFF"/>
            </w:rPr>
          </w:rPrChange>
        </w:rPr>
        <w:pPrChange w:id="483" w:author="Praveen Kumar Chaubey" w:date="2020-12-21T18:42:00Z">
          <w:pPr/>
        </w:pPrChange>
      </w:pPr>
      <w:ins w:id="484" w:author="Praveen Kumar Chaubey" w:date="2020-12-21T18:39:00Z">
        <w:r w:rsidRPr="002C11E7">
          <w:rPr>
            <w:rPrChange w:id="485" w:author="Praveen Kumar Chaubey" w:date="2020-12-21T18:42:00Z">
              <w:rPr>
                <w:rFonts w:ascii="Arial" w:hAnsi="Arial" w:cs="Arial"/>
                <w:color w:val="2C2C2C"/>
                <w:spacing w:val="-6"/>
                <w:sz w:val="27"/>
                <w:szCs w:val="27"/>
                <w:shd w:val="clear" w:color="auto" w:fill="FFFFFF"/>
              </w:rPr>
            </w:rPrChange>
          </w:rPr>
          <w:t>Introduced in 2009, this version had slow initial adoption. 802.11n operates on both 2.4GHz and 5GHz, as well as supporting multi-channel usage. Each channel offers a maximum data rate of 150Mbps, which means the maximum data rate of the standard is 600Mbps.</w:t>
        </w:r>
      </w:ins>
    </w:p>
    <w:p w14:paraId="3652C21F" w14:textId="40910DF4" w:rsidR="002C11E7" w:rsidRDefault="002C11E7" w:rsidP="002C11E7">
      <w:pPr>
        <w:pStyle w:val="Heading4"/>
        <w:rPr>
          <w:ins w:id="486" w:author="Praveen Kumar Chaubey" w:date="2020-12-21T18:39:00Z"/>
          <w:shd w:val="clear" w:color="auto" w:fill="FFFFFF"/>
        </w:rPr>
        <w:pPrChange w:id="487" w:author="Praveen Kumar Chaubey" w:date="2020-12-21T18:39:00Z">
          <w:pPr/>
        </w:pPrChange>
      </w:pPr>
      <w:ins w:id="488" w:author="Praveen Kumar Chaubey" w:date="2020-12-21T18:39:00Z">
        <w:r>
          <w:rPr>
            <w:shd w:val="clear" w:color="auto" w:fill="FFFFFF"/>
          </w:rPr>
          <w:t>IEEE 802.11ac</w:t>
        </w:r>
      </w:ins>
    </w:p>
    <w:p w14:paraId="17D1134C" w14:textId="0D2C7B19" w:rsidR="002C11E7" w:rsidRPr="002C11E7" w:rsidRDefault="002C11E7" w:rsidP="002C11E7">
      <w:pPr>
        <w:ind w:firstLine="0"/>
        <w:rPr>
          <w:ins w:id="489" w:author="Praveen Kumar Chaubey" w:date="2020-12-21T18:40:00Z"/>
          <w:rPrChange w:id="490" w:author="Praveen Kumar Chaubey" w:date="2020-12-21T18:42:00Z">
            <w:rPr>
              <w:ins w:id="491" w:author="Praveen Kumar Chaubey" w:date="2020-12-21T18:40:00Z"/>
              <w:rFonts w:ascii="Arial" w:hAnsi="Arial" w:cs="Arial"/>
              <w:color w:val="2C2C2C"/>
              <w:spacing w:val="-6"/>
              <w:sz w:val="27"/>
              <w:szCs w:val="27"/>
              <w:shd w:val="clear" w:color="auto" w:fill="FFFFFF"/>
            </w:rPr>
          </w:rPrChange>
        </w:rPr>
        <w:pPrChange w:id="492" w:author="Praveen Kumar Chaubey" w:date="2020-12-21T18:42:00Z">
          <w:pPr/>
        </w:pPrChange>
      </w:pPr>
      <w:ins w:id="493" w:author="Praveen Kumar Chaubey" w:date="2020-12-21T18:40:00Z">
        <w:r w:rsidRPr="002C11E7">
          <w:rPr>
            <w:rPrChange w:id="494" w:author="Praveen Kumar Chaubey" w:date="2020-12-21T18:42:00Z">
              <w:rPr>
                <w:rFonts w:ascii="Arial" w:hAnsi="Arial" w:cs="Arial"/>
                <w:color w:val="2C2C2C"/>
                <w:spacing w:val="-6"/>
                <w:sz w:val="27"/>
                <w:szCs w:val="27"/>
                <w:shd w:val="clear" w:color="auto" w:fill="FFFFFF"/>
              </w:rPr>
            </w:rPrChange>
          </w:rPr>
          <w:t>Initially released in 2014, ac drastically increases the data throughput for Wi-Fi devices up to a maximum of 1,300 megabits per second. Furthermore, ac adds MU-MIMO support, additional Wi-Fi broadcast channels for the 5GHz band, and support for more antenna on a single router.</w:t>
        </w:r>
      </w:ins>
    </w:p>
    <w:p w14:paraId="7E7B1737" w14:textId="15870B75" w:rsidR="002C11E7" w:rsidRDefault="002C11E7" w:rsidP="002C11E7">
      <w:pPr>
        <w:pStyle w:val="Heading4"/>
        <w:rPr>
          <w:ins w:id="495" w:author="Praveen Kumar Chaubey" w:date="2020-12-21T18:42:00Z"/>
          <w:shd w:val="clear" w:color="auto" w:fill="FFFFFF"/>
        </w:rPr>
        <w:pPrChange w:id="496" w:author="Praveen Kumar Chaubey" w:date="2020-12-21T18:40:00Z">
          <w:pPr/>
        </w:pPrChange>
      </w:pPr>
      <w:ins w:id="497" w:author="Praveen Kumar Chaubey" w:date="2020-12-21T18:40:00Z">
        <w:r>
          <w:rPr>
            <w:shd w:val="clear" w:color="auto" w:fill="FFFFFF"/>
          </w:rPr>
          <w:t>IEEE 802.11ax</w:t>
        </w:r>
      </w:ins>
    </w:p>
    <w:p w14:paraId="78CF3FEC" w14:textId="567115F9" w:rsidR="002C11E7" w:rsidRDefault="002C11E7" w:rsidP="002C11E7">
      <w:pPr>
        <w:ind w:firstLine="0"/>
        <w:rPr>
          <w:ins w:id="498" w:author="Praveen Kumar Chaubey" w:date="2020-12-21T18:44:00Z"/>
        </w:rPr>
        <w:pPrChange w:id="499" w:author="Praveen Kumar Chaubey" w:date="2020-12-21T18:44:00Z">
          <w:pPr/>
        </w:pPrChange>
      </w:pPr>
      <w:ins w:id="500" w:author="Praveen Kumar Chaubey" w:date="2020-12-21T18:43:00Z">
        <w:r>
          <w:t xml:space="preserve">When ax completes it can reach theoretical network throughput of 10Gbps. </w:t>
        </w:r>
      </w:ins>
      <w:ins w:id="501" w:author="Praveen Kumar Chaubey" w:date="2020-12-21T18:44:00Z">
        <w:r w:rsidRPr="002C11E7">
          <w:rPr>
            <w:rPrChange w:id="502" w:author="Praveen Kumar Chaubey" w:date="2020-12-21T18:44:00Z">
              <w:rPr>
                <w:rFonts w:ascii="Arial" w:hAnsi="Arial" w:cs="Arial"/>
                <w:color w:val="2C2C2C"/>
                <w:spacing w:val="-6"/>
                <w:sz w:val="27"/>
                <w:szCs w:val="27"/>
                <w:shd w:val="clear" w:color="auto" w:fill="FFFFFF"/>
              </w:rPr>
            </w:rPrChange>
          </w:rPr>
          <w:t>wireless ax will increase network capacity by adding broadcast subchannels, upgrading MU-MIMO, and allowing more simultaneous data streams.</w:t>
        </w:r>
      </w:ins>
    </w:p>
    <w:p w14:paraId="4B64C321" w14:textId="77777777" w:rsidR="002C11E7" w:rsidRPr="00E210BA" w:rsidRDefault="002C11E7" w:rsidP="002C11E7">
      <w:pPr>
        <w:ind w:firstLine="0"/>
        <w:pPrChange w:id="503" w:author="Praveen Kumar Chaubey" w:date="2020-12-21T18:44:00Z">
          <w:pPr/>
        </w:pPrChange>
      </w:pPr>
    </w:p>
    <w:p w14:paraId="1B092188" w14:textId="004F53E2" w:rsidR="00E62F43" w:rsidDel="002C11E7" w:rsidRDefault="00E62F43" w:rsidP="00E62F43">
      <w:pPr>
        <w:pStyle w:val="Heading2"/>
        <w:rPr>
          <w:ins w:id="504" w:author="RAGHAVENDRA CS" w:date="2020-12-17T21:54:00Z"/>
          <w:del w:id="505" w:author="Praveen Kumar Chaubey" w:date="2020-12-21T18:44:00Z"/>
        </w:rPr>
      </w:pPr>
      <w:ins w:id="506" w:author="RAGHAVENDRA CS" w:date="2020-12-17T21:54:00Z">
        <w:del w:id="507" w:author="Praveen Kumar Chaubey" w:date="2020-12-21T18:44:00Z">
          <w:r w:rsidDel="002C11E7">
            <w:fldChar w:fldCharType="begin"/>
          </w:r>
          <w:r w:rsidDel="002C11E7">
            <w:delInstrText xml:space="preserve"> HYPERLINK "</w:delInstrText>
          </w:r>
          <w:r w:rsidRPr="00E62F43" w:rsidDel="002C11E7">
            <w:delInstrText>https://www.makeuseof.com/tag/understanding-common-wifi-standards-technology-explained/</w:delInstrText>
          </w:r>
          <w:r w:rsidDel="002C11E7">
            <w:delInstrText xml:space="preserve">" </w:delInstrText>
          </w:r>
          <w:r w:rsidDel="002C11E7">
            <w:fldChar w:fldCharType="separate"/>
          </w:r>
          <w:r w:rsidRPr="00A051BA" w:rsidDel="002C11E7">
            <w:rPr>
              <w:rStyle w:val="Hyperlink"/>
            </w:rPr>
            <w:delText>https://www.makeuseof.com/tag/understanding-common-wifi-standards-technology-explained/</w:delText>
          </w:r>
          <w:r w:rsidDel="002C11E7">
            <w:fldChar w:fldCharType="end"/>
          </w:r>
        </w:del>
      </w:ins>
    </w:p>
    <w:p w14:paraId="485813AE" w14:textId="61089849" w:rsidR="00E62F43" w:rsidRDefault="00E62F43" w:rsidP="00E62F43">
      <w:pPr>
        <w:rPr>
          <w:ins w:id="508" w:author="Praveen Kumar Chaubey" w:date="2020-12-21T18:46:00Z"/>
        </w:rPr>
      </w:pPr>
      <w:ins w:id="509" w:author="RAGHAVENDRA CS" w:date="2020-12-17T21:54:00Z">
        <w:r>
          <w:rPr>
            <w:noProof/>
          </w:rPr>
          <w:drawing>
            <wp:inline distT="0" distB="0" distL="0" distR="0" wp14:anchorId="40665EB2" wp14:editId="324BA9F5">
              <wp:extent cx="6143625" cy="1771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625" cy="1771650"/>
                      </a:xfrm>
                      <a:prstGeom prst="rect">
                        <a:avLst/>
                      </a:prstGeom>
                    </pic:spPr>
                  </pic:pic>
                </a:graphicData>
              </a:graphic>
            </wp:inline>
          </w:drawing>
        </w:r>
      </w:ins>
    </w:p>
    <w:p w14:paraId="21C705E2" w14:textId="57719514" w:rsidR="00E210BA" w:rsidRDefault="00E210BA" w:rsidP="00E210BA">
      <w:pPr>
        <w:pStyle w:val="Caption"/>
        <w:ind w:left="2880" w:firstLine="720"/>
        <w:rPr>
          <w:ins w:id="510" w:author="RAGHAVENDRA CS" w:date="2020-12-17T21:54:00Z"/>
        </w:rPr>
        <w:pPrChange w:id="511" w:author="Praveen Kumar Chaubey" w:date="2020-12-21T18:46:00Z">
          <w:pPr/>
        </w:pPrChange>
      </w:pPr>
      <w:bookmarkStart w:id="512" w:name="_Toc59468856"/>
      <w:ins w:id="513" w:author="Praveen Kumar Chaubey" w:date="2020-12-21T18:46:00Z">
        <w:r>
          <w:t xml:space="preserve">Figure </w:t>
        </w:r>
        <w:r>
          <w:fldChar w:fldCharType="begin"/>
        </w:r>
        <w:r>
          <w:instrText xml:space="preserve"> SEQ Figure \* ARABIC </w:instrText>
        </w:r>
      </w:ins>
      <w:r>
        <w:fldChar w:fldCharType="separate"/>
      </w:r>
      <w:ins w:id="514" w:author="Praveen Kumar Chaubey" w:date="2020-12-21T18:46:00Z">
        <w:r>
          <w:rPr>
            <w:noProof/>
          </w:rPr>
          <w:t>2</w:t>
        </w:r>
        <w:r>
          <w:fldChar w:fldCharType="end"/>
        </w:r>
        <w:r>
          <w:t>: Wi-Fi Standards</w:t>
        </w:r>
      </w:ins>
      <w:bookmarkEnd w:id="512"/>
    </w:p>
    <w:p w14:paraId="75F7D9AB" w14:textId="605A089F" w:rsidR="00E62F43" w:rsidRPr="00E62F43" w:rsidDel="00E210BA" w:rsidRDefault="00E62F43" w:rsidP="00E210BA">
      <w:pPr>
        <w:pStyle w:val="Caption"/>
        <w:ind w:left="2880" w:firstLine="720"/>
        <w:rPr>
          <w:ins w:id="515" w:author="RAGHAVENDRA CS" w:date="2020-12-17T21:54:00Z"/>
          <w:del w:id="516" w:author="Praveen Kumar Chaubey" w:date="2020-12-21T18:46:00Z"/>
        </w:rPr>
        <w:pPrChange w:id="517" w:author="Praveen Kumar Chaubey" w:date="2020-12-21T18:45:00Z">
          <w:pPr/>
        </w:pPrChange>
      </w:pPr>
      <w:ins w:id="518" w:author="RAGHAVENDRA CS" w:date="2020-12-17T21:54:00Z">
        <w:del w:id="519" w:author="Praveen Kumar Chaubey" w:date="2020-12-21T18:44:00Z">
          <w:r w:rsidDel="002C11E7">
            <w:delText>Explanation on each tech</w:delText>
          </w:r>
        </w:del>
      </w:ins>
    </w:p>
    <w:p w14:paraId="08FE6056" w14:textId="6A37C8AC" w:rsidR="00E51687" w:rsidRDefault="00E51687" w:rsidP="001F7FE2">
      <w:pPr>
        <w:pStyle w:val="Heading2"/>
      </w:pPr>
      <w:bookmarkStart w:id="520" w:name="_Toc59468779"/>
      <w:r>
        <w:t xml:space="preserve">3. Open System Interface </w:t>
      </w:r>
      <w:r w:rsidR="00964E3C">
        <w:t xml:space="preserve">(OSI) </w:t>
      </w:r>
      <w:r>
        <w:t>Basics</w:t>
      </w:r>
      <w:bookmarkEnd w:id="520"/>
    </w:p>
    <w:p w14:paraId="2D4EC297" w14:textId="39AD3539" w:rsidR="00964E3C" w:rsidRDefault="00964E3C" w:rsidP="0096785B">
      <w:pPr>
        <w:pStyle w:val="Standard"/>
        <w:ind w:left="720" w:firstLine="0"/>
        <w:jc w:val="both"/>
        <w:rPr>
          <w:lang w:val="x-none"/>
        </w:rPr>
      </w:pPr>
      <w:r>
        <w:t xml:space="preserve">OSI </w:t>
      </w:r>
      <w:r w:rsidRPr="00964E3C">
        <w:rPr>
          <w:lang w:val="x-none"/>
        </w:rPr>
        <w:t>is a </w:t>
      </w:r>
      <w:hyperlink r:id="rId20" w:history="1">
        <w:r w:rsidRPr="00964E3C">
          <w:rPr>
            <w:lang w:val="x-none"/>
          </w:rPr>
          <w:t>conceptual model</w:t>
        </w:r>
      </w:hyperlink>
      <w:r w:rsidRPr="00964E3C">
        <w:rPr>
          <w:lang w:val="x-none"/>
        </w:rPr>
        <w:t> that characterizes and standardizes the communication functions of a </w:t>
      </w:r>
      <w:hyperlink r:id="rId21" w:history="1">
        <w:r w:rsidRPr="00964E3C">
          <w:rPr>
            <w:lang w:val="x-none"/>
          </w:rPr>
          <w:t>telecommunication</w:t>
        </w:r>
      </w:hyperlink>
      <w:r w:rsidRPr="00964E3C">
        <w:rPr>
          <w:lang w:val="x-none"/>
        </w:rPr>
        <w:t> or computing system without regard to its underlying internal structure and technology. Its goal is the interoperability of diverse communication systems with standard </w:t>
      </w:r>
      <w:hyperlink r:id="rId22" w:history="1">
        <w:r w:rsidRPr="00964E3C">
          <w:rPr>
            <w:lang w:val="x-none"/>
          </w:rPr>
          <w:t>communication protocols</w:t>
        </w:r>
      </w:hyperlink>
      <w:r w:rsidRPr="00964E3C">
        <w:rPr>
          <w:lang w:val="x-none"/>
        </w:rPr>
        <w:t xml:space="preserve">. The original objective of the OSI model was to provide a set of design </w:t>
      </w:r>
      <w:r w:rsidRPr="00964E3C">
        <w:rPr>
          <w:lang w:val="x-none"/>
        </w:rPr>
        <w:lastRenderedPageBreak/>
        <w:t>standards for equipment manufacturers so they could communicate with each other. The OSI model defines a hierarchical architecture that logically partitions the functions required to support system-to-system communication.</w:t>
      </w:r>
    </w:p>
    <w:p w14:paraId="20F086F7" w14:textId="77777777" w:rsidR="008E6F6E" w:rsidRDefault="008E6F6E" w:rsidP="0096785B">
      <w:pPr>
        <w:pStyle w:val="Standard"/>
        <w:ind w:left="720" w:firstLine="0"/>
        <w:jc w:val="both"/>
        <w:rPr>
          <w:lang w:val="x-none"/>
        </w:rPr>
      </w:pPr>
    </w:p>
    <w:p w14:paraId="669ADEEB" w14:textId="44DF92BD" w:rsidR="00964E3C" w:rsidRPr="00A0680D" w:rsidRDefault="00964E3C" w:rsidP="0096785B">
      <w:pPr>
        <w:pStyle w:val="Standard"/>
        <w:ind w:left="720" w:firstLine="0"/>
        <w:jc w:val="both"/>
        <w:rPr>
          <w:lang w:val="x-none"/>
        </w:rPr>
      </w:pPr>
      <w:r w:rsidRPr="00A0680D">
        <w:rPr>
          <w:lang w:val="x-none"/>
        </w:rPr>
        <w:t>The OSI model can be seen as a universal language for computer networking. It’s based on the concept of splitting up a communication system into seven abstract layers, each one stacked upon the last.</w:t>
      </w:r>
    </w:p>
    <w:p w14:paraId="77FA56B2" w14:textId="7572C41F" w:rsidR="00A0680D" w:rsidRDefault="00A0680D" w:rsidP="0096785B">
      <w:pPr>
        <w:pStyle w:val="Standard"/>
        <w:ind w:left="720" w:firstLine="0"/>
        <w:jc w:val="both"/>
        <w:rPr>
          <w:rFonts w:ascii="Segoe UI" w:hAnsi="Segoe UI" w:cs="Segoe UI"/>
          <w:color w:val="424242"/>
          <w:shd w:val="clear" w:color="auto" w:fill="F2F2F2"/>
        </w:rPr>
      </w:pPr>
      <w:r>
        <w:rPr>
          <w:rFonts w:ascii="Segoe UI" w:hAnsi="Segoe UI" w:cs="Segoe UI"/>
          <w:color w:val="424242"/>
          <w:shd w:val="clear" w:color="auto" w:fill="F2F2F2"/>
        </w:rPr>
        <w:t xml:space="preserve">                </w:t>
      </w:r>
      <w:r>
        <w:rPr>
          <w:noProof/>
          <w:lang w:bidi="ar-SA"/>
        </w:rPr>
        <w:drawing>
          <wp:inline distT="0" distB="0" distL="0" distR="0" wp14:anchorId="33165E13" wp14:editId="009C969E">
            <wp:extent cx="3810000" cy="2257425"/>
            <wp:effectExtent l="0" t="0" r="0" b="0"/>
            <wp:docPr id="2" name="Picture 2" descr="Networking] the OSI Model. what happens when you click on a URL? | by 施靜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ing] the OSI Model. what happens when you click on a URL? | by 施靜樺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257425"/>
                    </a:xfrm>
                    <a:prstGeom prst="rect">
                      <a:avLst/>
                    </a:prstGeom>
                    <a:noFill/>
                    <a:ln>
                      <a:noFill/>
                    </a:ln>
                  </pic:spPr>
                </pic:pic>
              </a:graphicData>
            </a:graphic>
          </wp:inline>
        </w:drawing>
      </w:r>
    </w:p>
    <w:p w14:paraId="73E4AF4C" w14:textId="1FDF7978" w:rsidR="001F7FE2" w:rsidRDefault="001F7FE2" w:rsidP="001F7FE2">
      <w:pPr>
        <w:pStyle w:val="Standard"/>
        <w:jc w:val="both"/>
        <w:rPr>
          <w:rFonts w:ascii="Segoe UI" w:hAnsi="Segoe UI" w:cs="Segoe UI"/>
          <w:color w:val="424242"/>
          <w:shd w:val="clear" w:color="auto" w:fill="F2F2F2"/>
        </w:rPr>
      </w:pPr>
    </w:p>
    <w:p w14:paraId="30F16C72" w14:textId="390EAC48" w:rsidR="00964E3C" w:rsidRDefault="00A0680D" w:rsidP="0096785B">
      <w:pPr>
        <w:pStyle w:val="Caption"/>
        <w:jc w:val="both"/>
      </w:pPr>
      <w:r>
        <w:tab/>
      </w:r>
      <w:r>
        <w:tab/>
      </w:r>
      <w:r>
        <w:tab/>
      </w:r>
      <w:r>
        <w:tab/>
      </w:r>
      <w:r>
        <w:tab/>
      </w:r>
      <w:bookmarkStart w:id="521" w:name="_Toc59468857"/>
      <w:r w:rsidR="00964E3C">
        <w:t xml:space="preserve">Figure </w:t>
      </w:r>
      <w:r w:rsidR="002C11E7">
        <w:fldChar w:fldCharType="begin"/>
      </w:r>
      <w:r w:rsidR="002C11E7">
        <w:instrText xml:space="preserve"> SEQ Figure \* ARABIC </w:instrText>
      </w:r>
      <w:r w:rsidR="002C11E7">
        <w:fldChar w:fldCharType="separate"/>
      </w:r>
      <w:r w:rsidR="0028074F">
        <w:rPr>
          <w:noProof/>
        </w:rPr>
        <w:t>3</w:t>
      </w:r>
      <w:r w:rsidR="002C11E7">
        <w:rPr>
          <w:noProof/>
        </w:rPr>
        <w:fldChar w:fldCharType="end"/>
      </w:r>
      <w:r w:rsidR="00964E3C">
        <w:t>: OSI Model Stack</w:t>
      </w:r>
      <w:bookmarkEnd w:id="521"/>
    </w:p>
    <w:p w14:paraId="1B626194" w14:textId="18E78E0C" w:rsidR="001F7FE2" w:rsidRDefault="001F7FE2" w:rsidP="001F7FE2"/>
    <w:p w14:paraId="06412340" w14:textId="77777777" w:rsidR="001F7FE2" w:rsidRPr="001F7FE2" w:rsidRDefault="001F7FE2" w:rsidP="001F7FE2"/>
    <w:p w14:paraId="1BA85626" w14:textId="250B65BB" w:rsidR="00A0680D" w:rsidRPr="00A0680D" w:rsidRDefault="00A0680D" w:rsidP="0096785B">
      <w:pPr>
        <w:pStyle w:val="Heading4"/>
        <w:jc w:val="both"/>
      </w:pPr>
      <w:r>
        <w:t>Application Layer</w:t>
      </w:r>
    </w:p>
    <w:p w14:paraId="23D419A2" w14:textId="1AE81CD1" w:rsidR="00A0680D" w:rsidRPr="004032E2" w:rsidRDefault="00A0680D" w:rsidP="0096785B">
      <w:pPr>
        <w:pStyle w:val="Standard"/>
        <w:ind w:left="720" w:firstLine="0"/>
        <w:jc w:val="both"/>
        <w:rPr>
          <w:lang w:val="x-none"/>
        </w:rPr>
      </w:pPr>
      <w:r w:rsidRPr="004032E2">
        <w:rPr>
          <w:lang w:val="x-none"/>
        </w:rPr>
        <w:t>This is the only layer that directly interacts with data from the user. Software applications like web browsers and email clients rely on the application layer to initiate communications. But it should be made clear that client software applications are not part of the application layer; rather the application layer is responsible for the protocols and data manipulation that the software relies on to present meaningful data to the user. Application layer protocols include </w:t>
      </w:r>
      <w:hyperlink r:id="rId24" w:history="1">
        <w:r w:rsidRPr="004032E2">
          <w:rPr>
            <w:lang w:val="x-none"/>
          </w:rPr>
          <w:t>HTTP</w:t>
        </w:r>
      </w:hyperlink>
      <w:r w:rsidRPr="004032E2">
        <w:rPr>
          <w:lang w:val="x-none"/>
        </w:rPr>
        <w:t> as well as SMTP (Simple Mail Transfer Protocol is one of the protocols that enables email communications).</w:t>
      </w:r>
    </w:p>
    <w:p w14:paraId="55A643E8" w14:textId="66880E25" w:rsidR="00A0680D" w:rsidRDefault="00A0680D" w:rsidP="0096785B">
      <w:pPr>
        <w:pStyle w:val="Heading4"/>
        <w:jc w:val="both"/>
        <w:rPr>
          <w:shd w:val="clear" w:color="auto" w:fill="F2F2F2"/>
        </w:rPr>
      </w:pPr>
      <w:r>
        <w:rPr>
          <w:shd w:val="clear" w:color="auto" w:fill="F2F2F2"/>
        </w:rPr>
        <w:t>Presentation Layer</w:t>
      </w:r>
    </w:p>
    <w:p w14:paraId="5BA235CC" w14:textId="223731AB" w:rsidR="00A0680D" w:rsidRDefault="00A0680D" w:rsidP="0096785B">
      <w:pPr>
        <w:pStyle w:val="Standard"/>
        <w:ind w:left="720" w:firstLine="0"/>
        <w:jc w:val="both"/>
        <w:rPr>
          <w:lang w:val="x-none"/>
        </w:rPr>
      </w:pPr>
      <w:r w:rsidRPr="004032E2">
        <w:rPr>
          <w:lang w:val="x-none"/>
        </w:rPr>
        <w:t>This layer is primarily responsible for preparing data so that it can be used by the application layer; in other words, layer 6 makes the data presentable for applications to consume. The presentation layer is responsible for translation, </w:t>
      </w:r>
      <w:hyperlink r:id="rId25" w:history="1">
        <w:r w:rsidRPr="004032E2">
          <w:rPr>
            <w:lang w:val="x-none"/>
          </w:rPr>
          <w:t>encryption</w:t>
        </w:r>
      </w:hyperlink>
      <w:r w:rsidRPr="004032E2">
        <w:rPr>
          <w:lang w:val="x-none"/>
        </w:rPr>
        <w:t>, and compression of data. Two communicating devices communicating may be using different encoding methods, so layer 6 is responsible for translating incoming data into a syntax that the application layer of the receiving device can understand.</w:t>
      </w:r>
    </w:p>
    <w:p w14:paraId="0F557666" w14:textId="77777777" w:rsidR="004032E2" w:rsidRPr="004032E2" w:rsidRDefault="004032E2" w:rsidP="0096785B">
      <w:pPr>
        <w:pStyle w:val="Standard"/>
        <w:ind w:left="720" w:firstLine="0"/>
        <w:jc w:val="both"/>
        <w:rPr>
          <w:lang w:val="x-none"/>
        </w:rPr>
      </w:pPr>
    </w:p>
    <w:p w14:paraId="184A3726" w14:textId="0C260179" w:rsidR="00A0680D" w:rsidRPr="004032E2" w:rsidRDefault="00A0680D" w:rsidP="0096785B">
      <w:pPr>
        <w:pStyle w:val="Standard"/>
        <w:ind w:left="720" w:firstLine="0"/>
        <w:jc w:val="both"/>
        <w:rPr>
          <w:lang w:val="x-none"/>
        </w:rPr>
      </w:pPr>
      <w:r w:rsidRPr="004032E2">
        <w:rPr>
          <w:lang w:val="x-none"/>
        </w:rPr>
        <w:t>If the devices are communicating over an encrypted connection, layer 6 is responsible for adding the encryption on the sender’s end as well as decoding the encryption on the receiver's end so that it can present the application layer with unencrypted, readable data. Finally the presentation layer is also responsible for compressing data it receives from the application layer before delivering it to layer 5. This helps improve the speed and efficiency of communication by minimizing the amount of data that will be transferred.</w:t>
      </w:r>
    </w:p>
    <w:p w14:paraId="58428CF2" w14:textId="29134577" w:rsidR="00A0680D" w:rsidRDefault="00A0680D" w:rsidP="0096785B">
      <w:pPr>
        <w:pStyle w:val="Heading4"/>
        <w:jc w:val="both"/>
        <w:rPr>
          <w:shd w:val="clear" w:color="auto" w:fill="F2F2F2"/>
        </w:rPr>
      </w:pPr>
      <w:r>
        <w:rPr>
          <w:shd w:val="clear" w:color="auto" w:fill="F2F2F2"/>
        </w:rPr>
        <w:lastRenderedPageBreak/>
        <w:t xml:space="preserve">Session Layer </w:t>
      </w:r>
    </w:p>
    <w:p w14:paraId="2DFBF2E7" w14:textId="77777777" w:rsidR="00A0680D" w:rsidRDefault="00A0680D" w:rsidP="0096785B">
      <w:pPr>
        <w:pStyle w:val="Standard"/>
        <w:ind w:left="720" w:firstLine="0"/>
        <w:jc w:val="both"/>
        <w:rPr>
          <w:lang w:val="x-none"/>
        </w:rPr>
      </w:pPr>
      <w:r w:rsidRPr="00A0680D">
        <w:rPr>
          <w:lang w:val="x-none"/>
        </w:rPr>
        <w:t>This is the layer responsible for opening and closing communication between the two devices. The time between when the communication is opened and closed is known as the session. The session layer ensures that the session stays open long enough to transfer all the data being exchanged, and then promptly closes the session in order to avoid wasting resources.</w:t>
      </w:r>
    </w:p>
    <w:p w14:paraId="57913BAF" w14:textId="77777777" w:rsidR="008E6F6E" w:rsidRPr="00A0680D" w:rsidRDefault="008E6F6E" w:rsidP="0096785B">
      <w:pPr>
        <w:pStyle w:val="Standard"/>
        <w:ind w:left="720" w:firstLine="0"/>
        <w:jc w:val="both"/>
        <w:rPr>
          <w:lang w:val="x-none"/>
        </w:rPr>
      </w:pPr>
    </w:p>
    <w:p w14:paraId="35A2540C" w14:textId="77777777" w:rsidR="00A0680D" w:rsidRPr="008E6F6E" w:rsidRDefault="00A0680D" w:rsidP="0096785B">
      <w:pPr>
        <w:pStyle w:val="Standard"/>
        <w:ind w:left="720" w:firstLine="0"/>
        <w:jc w:val="both"/>
        <w:rPr>
          <w:lang w:val="x-none"/>
        </w:rPr>
      </w:pPr>
      <w:r w:rsidRPr="00A0680D">
        <w:rPr>
          <w:lang w:val="x-none"/>
        </w:rPr>
        <w:t>The session layer also synchronizes data transfer with checkpoints. For example, if a 100 megabyte file is being transferred, the session layer could set a checkpoint every 5 megabytes. In the case of a disconnect or a crash after 52 megabytes have been transferred, the session could be resumed from the last checkpoint, meaning only 50 more megabytes of data need to be transferred. Without the checkpoints, the entire transfer would have to begin again from scratch.</w:t>
      </w:r>
    </w:p>
    <w:p w14:paraId="27423E02" w14:textId="5B0919E1" w:rsidR="004032E2" w:rsidRDefault="004032E2" w:rsidP="0096785B">
      <w:pPr>
        <w:pStyle w:val="Heading4"/>
        <w:jc w:val="both"/>
        <w:rPr>
          <w:lang w:bidi="ar-SA"/>
        </w:rPr>
      </w:pPr>
      <w:r>
        <w:rPr>
          <w:lang w:bidi="ar-SA"/>
        </w:rPr>
        <w:t>Transport Layer</w:t>
      </w:r>
    </w:p>
    <w:p w14:paraId="67368BF4" w14:textId="3B241723" w:rsidR="004032E2" w:rsidRDefault="004032E2" w:rsidP="0096785B">
      <w:pPr>
        <w:pStyle w:val="Standard"/>
        <w:ind w:left="720" w:firstLine="0"/>
        <w:jc w:val="both"/>
        <w:rPr>
          <w:lang w:val="x-none"/>
        </w:rPr>
      </w:pPr>
      <w:r w:rsidRPr="004032E2">
        <w:rPr>
          <w:lang w:val="x-none"/>
        </w:rPr>
        <w:t>Layer 4 is responsible for end-to-end communication between the two devices. This includes taking data from the session layer and breaking it up into chunks called segments before sending it to layer 3. The transport layer on the receiving device is responsible for reassembling the segments into data the session layer can consume.</w:t>
      </w:r>
    </w:p>
    <w:p w14:paraId="7298653D" w14:textId="1314EE3C" w:rsidR="0096785B" w:rsidRDefault="0096785B" w:rsidP="0096785B">
      <w:pPr>
        <w:pStyle w:val="Standard"/>
        <w:ind w:left="720" w:firstLine="0"/>
        <w:jc w:val="both"/>
        <w:rPr>
          <w:lang w:val="x-none"/>
        </w:rPr>
      </w:pPr>
    </w:p>
    <w:p w14:paraId="250429F9" w14:textId="53D1C57A" w:rsidR="0096785B" w:rsidRDefault="0096785B" w:rsidP="0096785B">
      <w:pPr>
        <w:pStyle w:val="Standard"/>
        <w:ind w:left="720" w:firstLine="0"/>
        <w:jc w:val="both"/>
        <w:rPr>
          <w:lang w:val="x-none"/>
        </w:rPr>
      </w:pPr>
    </w:p>
    <w:p w14:paraId="3191C13F" w14:textId="77777777" w:rsidR="0096785B" w:rsidRDefault="0096785B" w:rsidP="0096785B">
      <w:pPr>
        <w:pStyle w:val="Standard"/>
        <w:ind w:left="720" w:firstLine="0"/>
        <w:jc w:val="both"/>
        <w:rPr>
          <w:lang w:val="x-none"/>
        </w:rPr>
      </w:pPr>
    </w:p>
    <w:p w14:paraId="2226FB15" w14:textId="77777777" w:rsidR="008E6F6E" w:rsidRPr="004032E2" w:rsidRDefault="008E6F6E" w:rsidP="0096785B">
      <w:pPr>
        <w:pStyle w:val="Standard"/>
        <w:ind w:left="720" w:firstLine="0"/>
        <w:jc w:val="both"/>
        <w:rPr>
          <w:lang w:val="x-none"/>
        </w:rPr>
      </w:pPr>
    </w:p>
    <w:p w14:paraId="32A40ECC" w14:textId="77777777" w:rsidR="004032E2" w:rsidRPr="004032E2" w:rsidRDefault="004032E2" w:rsidP="0096785B">
      <w:pPr>
        <w:pStyle w:val="Standard"/>
        <w:ind w:left="720" w:firstLine="0"/>
        <w:jc w:val="both"/>
        <w:rPr>
          <w:lang w:val="x-none"/>
        </w:rPr>
      </w:pPr>
      <w:r w:rsidRPr="004032E2">
        <w:rPr>
          <w:lang w:val="x-none"/>
        </w:rPr>
        <w:t>The transport layer is also responsible for flow control and error control. Flow control determines an optimal speed of transmission to ensure that a sender with a fast connection doesn’t overwhelm a receiver with a slow connection. The transport layer performs error control on the receiving end by ensuring that the data received is complete, and requesting a retransmission if it isn’t.</w:t>
      </w:r>
    </w:p>
    <w:p w14:paraId="33518FDF" w14:textId="44D95EE0" w:rsidR="004032E2" w:rsidRDefault="004032E2" w:rsidP="0096785B">
      <w:pPr>
        <w:pStyle w:val="Heading4"/>
        <w:jc w:val="both"/>
        <w:rPr>
          <w:lang w:bidi="ar-SA"/>
        </w:rPr>
      </w:pPr>
      <w:r>
        <w:rPr>
          <w:lang w:bidi="ar-SA"/>
        </w:rPr>
        <w:t xml:space="preserve">Network Layer </w:t>
      </w:r>
    </w:p>
    <w:p w14:paraId="009DE7FC" w14:textId="71FEE828" w:rsidR="004032E2" w:rsidRPr="008E6F6E" w:rsidRDefault="004032E2" w:rsidP="0096785B">
      <w:pPr>
        <w:pStyle w:val="Standard"/>
        <w:ind w:left="720" w:firstLine="0"/>
        <w:jc w:val="both"/>
        <w:rPr>
          <w:lang w:val="x-none"/>
        </w:rPr>
      </w:pPr>
      <w:r w:rsidRPr="008E6F6E">
        <w:rPr>
          <w:lang w:val="x-none"/>
        </w:rPr>
        <w:t>The network layer is responsible for facilitating data transfer between two different networks. If the two devices communicating are on the same network, then the network layer is unnecessary. The network layer breaks up segments from the transport layer into smaller units, called packets, on the sender’s device, and reassembling these packets on the receiving device. The network layer also finds the best physical path for the data to reach its destination; this is known as routing.</w:t>
      </w:r>
    </w:p>
    <w:p w14:paraId="5B1D28D7" w14:textId="22BCE2B2" w:rsidR="004032E2" w:rsidRDefault="004032E2" w:rsidP="0096785B">
      <w:pPr>
        <w:pStyle w:val="Heading4"/>
        <w:jc w:val="both"/>
        <w:rPr>
          <w:shd w:val="clear" w:color="auto" w:fill="F2F2F2"/>
        </w:rPr>
      </w:pPr>
      <w:r>
        <w:rPr>
          <w:shd w:val="clear" w:color="auto" w:fill="F2F2F2"/>
        </w:rPr>
        <w:t xml:space="preserve">Data Link Layer </w:t>
      </w:r>
    </w:p>
    <w:p w14:paraId="13043048" w14:textId="74D40AEB" w:rsidR="004032E2" w:rsidRPr="008E6F6E" w:rsidRDefault="004032E2" w:rsidP="0096785B">
      <w:pPr>
        <w:pStyle w:val="Standard"/>
        <w:ind w:left="720" w:firstLine="0"/>
        <w:jc w:val="both"/>
        <w:rPr>
          <w:lang w:val="x-none"/>
        </w:rPr>
      </w:pPr>
      <w:r w:rsidRPr="008E6F6E">
        <w:rPr>
          <w:lang w:val="x-none"/>
        </w:rPr>
        <w:t>The data link layer takes packets from the network layer and breaks them into smaller pieces called frames. Like the network layer, the data link layer is also responsible for flow control and error control in intra-network communication (The transport layer only does flow control and error control for inter-network communications).</w:t>
      </w:r>
    </w:p>
    <w:p w14:paraId="05B3D8FA" w14:textId="59287909" w:rsidR="004032E2" w:rsidRDefault="004032E2" w:rsidP="0096785B">
      <w:pPr>
        <w:pStyle w:val="Heading4"/>
        <w:jc w:val="both"/>
        <w:rPr>
          <w:shd w:val="clear" w:color="auto" w:fill="F2F2F2"/>
        </w:rPr>
      </w:pPr>
      <w:r>
        <w:rPr>
          <w:shd w:val="clear" w:color="auto" w:fill="F2F2F2"/>
        </w:rPr>
        <w:t>Physical Layer</w:t>
      </w:r>
    </w:p>
    <w:p w14:paraId="5F97AF2F" w14:textId="74D00A36" w:rsidR="004032E2" w:rsidRPr="00A0680D" w:rsidDel="00E210BA" w:rsidRDefault="004032E2" w:rsidP="0096785B">
      <w:pPr>
        <w:pStyle w:val="Standard"/>
        <w:ind w:left="720" w:firstLine="0"/>
        <w:jc w:val="both"/>
        <w:rPr>
          <w:del w:id="522" w:author="Praveen Kumar Chaubey" w:date="2020-12-21T18:48:00Z"/>
          <w:lang w:val="x-none"/>
        </w:rPr>
      </w:pPr>
      <w:r w:rsidRPr="008E6F6E">
        <w:rPr>
          <w:lang w:val="x-none"/>
        </w:rPr>
        <w:t>This layer includes the physical equipment involved in the data transfer, such as the cables and switches. This is also the layer where the data gets converted into a bit stream, which is a string of 1s and 0s. The physical layer of both devices must also agree on a signal convention so that the 1s can be distinguished from the 0s on both devices.</w:t>
      </w:r>
    </w:p>
    <w:p w14:paraId="2E288346" w14:textId="77777777" w:rsidR="00A0680D" w:rsidRPr="00A0680D" w:rsidDel="00E210BA" w:rsidRDefault="00A0680D" w:rsidP="00E210BA">
      <w:pPr>
        <w:ind w:firstLine="0"/>
        <w:jc w:val="both"/>
        <w:rPr>
          <w:del w:id="523" w:author="Praveen Kumar Chaubey" w:date="2020-12-21T18:48:00Z"/>
        </w:rPr>
        <w:pPrChange w:id="524" w:author="Praveen Kumar Chaubey" w:date="2020-12-21T18:48:00Z">
          <w:pPr>
            <w:jc w:val="both"/>
          </w:pPr>
        </w:pPrChange>
      </w:pPr>
    </w:p>
    <w:p w14:paraId="0CFB6D44" w14:textId="1BB6A68D" w:rsidR="00E62F43" w:rsidRDefault="00E62F43" w:rsidP="00E210BA">
      <w:pPr>
        <w:pStyle w:val="Standard"/>
        <w:ind w:firstLine="0"/>
        <w:jc w:val="both"/>
        <w:pPrChange w:id="525" w:author="Praveen Kumar Chaubey" w:date="2020-12-21T18:48:00Z">
          <w:pPr>
            <w:pStyle w:val="Heading2"/>
          </w:pPr>
        </w:pPrChange>
      </w:pPr>
      <w:bookmarkStart w:id="526" w:name="_Toc59468780"/>
      <w:del w:id="527" w:author="Praveen Kumar Chaubey" w:date="2020-12-21T18:48:00Z">
        <w:r w:rsidDel="00E210BA">
          <w:delText>WiFi:</w:delText>
        </w:r>
      </w:del>
      <w:bookmarkEnd w:id="526"/>
    </w:p>
    <w:p w14:paraId="21C281F6" w14:textId="3D1941BB" w:rsidR="00E51687" w:rsidRPr="001F7FE2" w:rsidRDefault="00E51687" w:rsidP="001F7FE2">
      <w:pPr>
        <w:pStyle w:val="Heading2"/>
      </w:pPr>
      <w:bookmarkStart w:id="528" w:name="_Toc59468781"/>
      <w:r w:rsidRPr="001F7FE2">
        <w:lastRenderedPageBreak/>
        <w:t>4. Physical Layer Frame Structure and its types</w:t>
      </w:r>
      <w:bookmarkEnd w:id="528"/>
    </w:p>
    <w:p w14:paraId="767A9D01" w14:textId="1FFA5060" w:rsidR="00F73C4E" w:rsidRPr="00931971" w:rsidRDefault="00931971" w:rsidP="0096785B">
      <w:pPr>
        <w:ind w:left="720" w:firstLine="0"/>
        <w:jc w:val="both"/>
      </w:pPr>
      <w:r w:rsidRPr="00931971">
        <w:rPr>
          <w:lang w:val="x-none"/>
        </w:rPr>
        <w:t>PHY consist of Preamble, Header, Payload Data.</w:t>
      </w:r>
      <w:r>
        <w:t xml:space="preserve"> </w:t>
      </w:r>
      <w:r w:rsidRPr="00931971">
        <w:rPr>
          <w:lang w:val="x-none"/>
        </w:rPr>
        <w:t>Preamble is used for time and frequency synchronization. Header for packet configuration, Payload is used for packet data.</w:t>
      </w:r>
      <w:r>
        <w:t xml:space="preserve"> </w:t>
      </w:r>
      <w:r w:rsidRPr="00931971">
        <w:rPr>
          <w:lang w:val="x-none"/>
        </w:rPr>
        <w:t>Each Frame consist of MAC header, payload and Frame Check Sequence.</w:t>
      </w:r>
      <w:r>
        <w:t xml:space="preserve"> </w:t>
      </w:r>
      <w:r w:rsidRPr="00931971">
        <w:rPr>
          <w:lang w:val="x-none"/>
        </w:rPr>
        <w:t>Each MAC header consist of Frame Control field, Duration ID field, Sequence Control field and Quality Service Control Field</w:t>
      </w:r>
    </w:p>
    <w:p w14:paraId="58E6369C" w14:textId="77777777" w:rsidR="00F73C4E" w:rsidRPr="00931971" w:rsidRDefault="00931971" w:rsidP="0096785B">
      <w:pPr>
        <w:ind w:left="720" w:firstLine="0"/>
        <w:jc w:val="both"/>
      </w:pPr>
      <w:r w:rsidRPr="00931971">
        <w:rPr>
          <w:lang w:val="x-none"/>
        </w:rPr>
        <w:t>Frame – 1. Management Frame 2. Control Frame 3. Data Frame.</w:t>
      </w:r>
    </w:p>
    <w:p w14:paraId="334A60C7" w14:textId="77777777" w:rsidR="00931971" w:rsidRPr="00931971" w:rsidRDefault="00931971" w:rsidP="0096785B">
      <w:pPr>
        <w:ind w:left="720" w:firstLine="0"/>
        <w:jc w:val="both"/>
      </w:pPr>
    </w:p>
    <w:p w14:paraId="47984AC6" w14:textId="68359A21" w:rsidR="00931971" w:rsidRDefault="00931971" w:rsidP="0096785B">
      <w:pPr>
        <w:ind w:left="720" w:firstLine="0"/>
        <w:jc w:val="both"/>
      </w:pPr>
      <w:r>
        <w:tab/>
      </w:r>
      <w:r>
        <w:tab/>
      </w:r>
      <w:r w:rsidRPr="00931971">
        <w:rPr>
          <w:noProof/>
          <w:lang w:bidi="ar-SA"/>
        </w:rPr>
        <w:drawing>
          <wp:inline distT="0" distB="0" distL="0" distR="0" wp14:anchorId="261B2B0A" wp14:editId="34722A68">
            <wp:extent cx="3533775" cy="2644473"/>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lum bright="-50000"/>
                      <a:alphaModFix/>
                    </a:blip>
                    <a:srcRect/>
                    <a:stretch>
                      <a:fillRect/>
                    </a:stretch>
                  </pic:blipFill>
                  <pic:spPr>
                    <a:xfrm>
                      <a:off x="0" y="0"/>
                      <a:ext cx="3539029" cy="2648404"/>
                    </a:xfrm>
                    <a:prstGeom prst="rect">
                      <a:avLst/>
                    </a:prstGeom>
                    <a:noFill/>
                    <a:ln>
                      <a:noFill/>
                    </a:ln>
                  </pic:spPr>
                </pic:pic>
              </a:graphicData>
            </a:graphic>
          </wp:inline>
        </w:drawing>
      </w:r>
      <w:bookmarkStart w:id="529" w:name="_GoBack"/>
      <w:bookmarkEnd w:id="529"/>
    </w:p>
    <w:p w14:paraId="68FE2F28" w14:textId="77777777" w:rsidR="00931971" w:rsidRPr="00931971" w:rsidRDefault="00931971" w:rsidP="0096785B">
      <w:pPr>
        <w:ind w:left="720" w:firstLine="0"/>
        <w:jc w:val="both"/>
      </w:pPr>
    </w:p>
    <w:p w14:paraId="7DC496EA" w14:textId="3A9CBB3A" w:rsidR="008E6F6E" w:rsidRDefault="00931971" w:rsidP="0096785B">
      <w:pPr>
        <w:pStyle w:val="Caption"/>
        <w:jc w:val="both"/>
      </w:pPr>
      <w:r>
        <w:tab/>
      </w:r>
      <w:r>
        <w:tab/>
      </w:r>
      <w:r>
        <w:tab/>
      </w:r>
      <w:r>
        <w:tab/>
      </w:r>
      <w:bookmarkStart w:id="530" w:name="_Toc59468858"/>
      <w:r>
        <w:t xml:space="preserve">Figure </w:t>
      </w:r>
      <w:r w:rsidR="002C11E7">
        <w:fldChar w:fldCharType="begin"/>
      </w:r>
      <w:r w:rsidR="002C11E7">
        <w:instrText xml:space="preserve"> SEQ Figure \* ARABIC </w:instrText>
      </w:r>
      <w:r w:rsidR="002C11E7">
        <w:fldChar w:fldCharType="separate"/>
      </w:r>
      <w:r w:rsidR="0028074F">
        <w:rPr>
          <w:noProof/>
        </w:rPr>
        <w:t>4</w:t>
      </w:r>
      <w:r w:rsidR="002C11E7">
        <w:rPr>
          <w:noProof/>
        </w:rPr>
        <w:fldChar w:fldCharType="end"/>
      </w:r>
      <w:r>
        <w:t>: Physical Layer Frame Structure</w:t>
      </w:r>
      <w:bookmarkEnd w:id="530"/>
      <w:r w:rsidR="00E62F43">
        <w:t xml:space="preserve"> </w:t>
      </w:r>
    </w:p>
    <w:p w14:paraId="29C77078" w14:textId="44FDC4AA" w:rsidR="00E62F43" w:rsidRDefault="00E62F43" w:rsidP="00E62F43">
      <w:pPr>
        <w:rPr>
          <w:ins w:id="531" w:author="RAGHAVENDRA CS" w:date="2020-12-17T21:55:00Z"/>
        </w:rPr>
      </w:pPr>
      <w:ins w:id="532" w:author="RAGHAVENDRA CS" w:date="2020-12-17T21:54:00Z">
        <w:r>
          <w:t xml:space="preserve">Explain clearly all the layers of WiFI </w:t>
        </w:r>
      </w:ins>
      <w:ins w:id="533" w:author="RAGHAVENDRA CS" w:date="2020-12-17T21:55:00Z">
        <w:r>
          <w:t>with image</w:t>
        </w:r>
      </w:ins>
    </w:p>
    <w:p w14:paraId="566E92E9" w14:textId="0CB23926" w:rsidR="00E62F43" w:rsidRPr="00E62F43" w:rsidRDefault="00E62F43" w:rsidP="00E62F43">
      <w:ins w:id="534" w:author="RAGHAVENDRA CS" w:date="2020-12-17T21:55:00Z">
        <w:r>
          <w:t>Check the above pic</w:t>
        </w:r>
      </w:ins>
    </w:p>
    <w:p w14:paraId="60EA2E5E" w14:textId="77777777" w:rsidR="00931971" w:rsidRDefault="00931971" w:rsidP="0096785B">
      <w:pPr>
        <w:jc w:val="both"/>
      </w:pPr>
    </w:p>
    <w:p w14:paraId="2265D8A9" w14:textId="77777777" w:rsidR="00931971" w:rsidRDefault="00931971" w:rsidP="0096785B">
      <w:pPr>
        <w:ind w:left="360"/>
        <w:jc w:val="both"/>
      </w:pPr>
    </w:p>
    <w:p w14:paraId="17A1941E" w14:textId="77777777" w:rsidR="001E1A37" w:rsidRDefault="001E1A37" w:rsidP="0096785B">
      <w:pPr>
        <w:pStyle w:val="Heading4"/>
        <w:jc w:val="both"/>
      </w:pPr>
      <w:r>
        <w:t>Management Frame</w:t>
      </w:r>
    </w:p>
    <w:p w14:paraId="2821B1D9" w14:textId="0354793B" w:rsidR="001E1A37" w:rsidRDefault="00931971" w:rsidP="0096785B">
      <w:pPr>
        <w:ind w:left="720" w:firstLine="0"/>
        <w:jc w:val="both"/>
        <w:rPr>
          <w:lang w:val="x-none"/>
        </w:rPr>
      </w:pPr>
      <w:r w:rsidRPr="00931971">
        <w:rPr>
          <w:lang w:val="x-none"/>
        </w:rPr>
        <w:t xml:space="preserve">Allow for the maintenance of Communication. </w:t>
      </w:r>
    </w:p>
    <w:p w14:paraId="7810526F" w14:textId="066EE8FC" w:rsidR="00F73C4E" w:rsidRDefault="00931971" w:rsidP="0096785B">
      <w:pPr>
        <w:ind w:left="720" w:firstLine="0"/>
        <w:jc w:val="both"/>
        <w:rPr>
          <w:lang w:val="x-none"/>
        </w:rPr>
      </w:pPr>
      <w:r w:rsidRPr="00931971">
        <w:rPr>
          <w:lang w:val="x-none"/>
        </w:rPr>
        <w:t>T</w:t>
      </w:r>
      <w:r w:rsidR="001E1A37">
        <w:rPr>
          <w:lang w:val="x-none"/>
        </w:rPr>
        <w:t>hey are of 10 types,</w:t>
      </w:r>
    </w:p>
    <w:p w14:paraId="215C5E5F" w14:textId="77777777" w:rsidR="00F73C4E" w:rsidRPr="001E1A37" w:rsidRDefault="001E1A37" w:rsidP="0096785B">
      <w:pPr>
        <w:ind w:left="720" w:firstLine="0"/>
        <w:jc w:val="both"/>
      </w:pPr>
      <w:r>
        <w:t xml:space="preserve">1. </w:t>
      </w:r>
      <w:r w:rsidRPr="001E1A37">
        <w:rPr>
          <w:lang w:val="x-none"/>
        </w:rPr>
        <w:t>Authentication Frame</w:t>
      </w:r>
    </w:p>
    <w:p w14:paraId="6F9D2A07" w14:textId="5AE7B817" w:rsidR="00F73C4E" w:rsidRPr="001E1A37" w:rsidRDefault="001E1A37" w:rsidP="0096785B">
      <w:pPr>
        <w:ind w:left="720" w:firstLine="0"/>
        <w:jc w:val="both"/>
      </w:pPr>
      <w:r>
        <w:t xml:space="preserve">2. </w:t>
      </w:r>
      <w:r w:rsidRPr="001E1A37">
        <w:rPr>
          <w:lang w:val="x-none"/>
        </w:rPr>
        <w:t>Association Request Frame</w:t>
      </w:r>
    </w:p>
    <w:p w14:paraId="7B6249FC" w14:textId="068E3402" w:rsidR="00F73C4E" w:rsidRPr="001E1A37" w:rsidRDefault="001E1A37" w:rsidP="0096785B">
      <w:pPr>
        <w:ind w:left="720" w:firstLine="0"/>
        <w:jc w:val="both"/>
      </w:pPr>
      <w:r>
        <w:t xml:space="preserve">3. </w:t>
      </w:r>
      <w:r w:rsidRPr="001E1A37">
        <w:rPr>
          <w:lang w:val="x-none"/>
        </w:rPr>
        <w:t>Association Response Frame</w:t>
      </w:r>
    </w:p>
    <w:p w14:paraId="04BD3F50" w14:textId="186DE88D" w:rsidR="00F73C4E" w:rsidRPr="001E1A37" w:rsidRDefault="001E1A37" w:rsidP="0096785B">
      <w:pPr>
        <w:ind w:left="720" w:firstLine="0"/>
        <w:jc w:val="both"/>
      </w:pPr>
      <w:r>
        <w:t xml:space="preserve">4. </w:t>
      </w:r>
      <w:r w:rsidRPr="001E1A37">
        <w:rPr>
          <w:lang w:val="x-none"/>
        </w:rPr>
        <w:t>Beacon Frame</w:t>
      </w:r>
    </w:p>
    <w:p w14:paraId="6B328FCA" w14:textId="4B7F2910" w:rsidR="00F73C4E" w:rsidRPr="001E1A37" w:rsidRDefault="001E1A37" w:rsidP="0096785B">
      <w:pPr>
        <w:ind w:left="720" w:firstLine="0"/>
        <w:jc w:val="both"/>
      </w:pPr>
      <w:r>
        <w:t xml:space="preserve">5. </w:t>
      </w:r>
      <w:r w:rsidRPr="001E1A37">
        <w:rPr>
          <w:lang w:val="x-none"/>
        </w:rPr>
        <w:t>De-authentication Frame</w:t>
      </w:r>
    </w:p>
    <w:p w14:paraId="0DC32D46" w14:textId="68571B5C" w:rsidR="00F73C4E" w:rsidRPr="001E1A37" w:rsidRDefault="001E1A37" w:rsidP="0096785B">
      <w:pPr>
        <w:ind w:left="720" w:firstLine="0"/>
        <w:jc w:val="both"/>
      </w:pPr>
      <w:r>
        <w:t xml:space="preserve">6. </w:t>
      </w:r>
      <w:r w:rsidRPr="001E1A37">
        <w:rPr>
          <w:lang w:val="x-none"/>
        </w:rPr>
        <w:t>Di-Association Frame</w:t>
      </w:r>
    </w:p>
    <w:p w14:paraId="13AC97B2" w14:textId="70C17C60" w:rsidR="00F73C4E" w:rsidRPr="001E1A37" w:rsidRDefault="001E1A37" w:rsidP="0096785B">
      <w:pPr>
        <w:ind w:left="720" w:firstLine="0"/>
        <w:jc w:val="both"/>
      </w:pPr>
      <w:r>
        <w:t xml:space="preserve">7. </w:t>
      </w:r>
      <w:r w:rsidRPr="001E1A37">
        <w:rPr>
          <w:lang w:val="x-none"/>
        </w:rPr>
        <w:t>Probe Request Frame</w:t>
      </w:r>
    </w:p>
    <w:p w14:paraId="5F444328" w14:textId="49CD548D" w:rsidR="00F73C4E" w:rsidRPr="001E1A37" w:rsidRDefault="001E1A37" w:rsidP="0096785B">
      <w:pPr>
        <w:ind w:left="720" w:firstLine="0"/>
        <w:jc w:val="both"/>
      </w:pPr>
      <w:r>
        <w:t xml:space="preserve">8. </w:t>
      </w:r>
      <w:r w:rsidRPr="001E1A37">
        <w:rPr>
          <w:lang w:val="x-none"/>
        </w:rPr>
        <w:t>Probe Response Frame</w:t>
      </w:r>
    </w:p>
    <w:p w14:paraId="58D137E9" w14:textId="653191CB" w:rsidR="00F73C4E" w:rsidRPr="001E1A37" w:rsidRDefault="001E1A37" w:rsidP="0096785B">
      <w:pPr>
        <w:ind w:left="720" w:firstLine="0"/>
        <w:jc w:val="both"/>
      </w:pPr>
      <w:r>
        <w:t xml:space="preserve">9. </w:t>
      </w:r>
      <w:r w:rsidRPr="001E1A37">
        <w:rPr>
          <w:lang w:val="x-none"/>
        </w:rPr>
        <w:t>Re-Association Request Frame</w:t>
      </w:r>
    </w:p>
    <w:p w14:paraId="2E1F899B" w14:textId="77777777" w:rsidR="001E1A37" w:rsidRDefault="001E1A37" w:rsidP="0096785B">
      <w:pPr>
        <w:ind w:left="720" w:firstLine="0"/>
        <w:jc w:val="both"/>
        <w:rPr>
          <w:lang w:val="x-none"/>
        </w:rPr>
      </w:pPr>
      <w:r>
        <w:t xml:space="preserve">10. </w:t>
      </w:r>
      <w:r w:rsidRPr="001E1A37">
        <w:rPr>
          <w:lang w:val="x-none"/>
        </w:rPr>
        <w:t>Re-Association Response Frame</w:t>
      </w:r>
    </w:p>
    <w:p w14:paraId="063BAD6E" w14:textId="77777777" w:rsidR="001E1A37" w:rsidRDefault="001E1A37" w:rsidP="0096785B">
      <w:pPr>
        <w:ind w:left="720" w:firstLine="0"/>
        <w:jc w:val="both"/>
      </w:pPr>
    </w:p>
    <w:p w14:paraId="3A79176C" w14:textId="5284687E" w:rsidR="001E1A37" w:rsidRDefault="001E1A37" w:rsidP="0096785B">
      <w:pPr>
        <w:ind w:left="720" w:firstLine="0"/>
        <w:jc w:val="both"/>
        <w:rPr>
          <w:lang w:val="x-none"/>
        </w:rPr>
      </w:pPr>
      <w:r w:rsidRPr="001E1A37">
        <w:rPr>
          <w:lang w:val="x-none"/>
        </w:rPr>
        <w:t xml:space="preserve">Link: </w:t>
      </w:r>
      <w:hyperlink r:id="rId27" w:history="1">
        <w:r w:rsidR="00A330B1" w:rsidRPr="001E1A37">
          <w:rPr>
            <w:rStyle w:val="Hyperlink"/>
            <w:lang w:val="x-none"/>
          </w:rPr>
          <w:t>https://www.cnrood.com/en/media/solutions/Wi-Fi_Overview_of_the_802.11_Physical_Layer.pdf</w:t>
        </w:r>
      </w:hyperlink>
      <w:r w:rsidRPr="001E1A37">
        <w:rPr>
          <w:lang w:val="x-none"/>
        </w:rPr>
        <w:t xml:space="preserve"> </w:t>
      </w:r>
    </w:p>
    <w:p w14:paraId="536DE44B" w14:textId="77777777" w:rsidR="001E1A37" w:rsidRDefault="001E1A37" w:rsidP="0096785B">
      <w:pPr>
        <w:ind w:left="720" w:firstLine="0"/>
        <w:jc w:val="both"/>
        <w:rPr>
          <w:lang w:val="x-none"/>
        </w:rPr>
      </w:pPr>
    </w:p>
    <w:p w14:paraId="02E5FA15" w14:textId="77777777" w:rsidR="001E1A37" w:rsidRDefault="001E1A37" w:rsidP="0096785B">
      <w:pPr>
        <w:pStyle w:val="Heading4"/>
        <w:jc w:val="both"/>
      </w:pPr>
      <w:r>
        <w:t xml:space="preserve">Control Frame </w:t>
      </w:r>
    </w:p>
    <w:p w14:paraId="5E3D92BA" w14:textId="37F71DBD" w:rsidR="001E1A37" w:rsidRDefault="001E1A37" w:rsidP="0096785B">
      <w:pPr>
        <w:ind w:left="720" w:firstLine="0"/>
        <w:jc w:val="both"/>
        <w:rPr>
          <w:lang w:val="x-none"/>
        </w:rPr>
      </w:pPr>
      <w:r w:rsidRPr="001E1A37">
        <w:rPr>
          <w:lang w:val="x-none"/>
        </w:rPr>
        <w:t>Faci</w:t>
      </w:r>
      <w:r>
        <w:rPr>
          <w:lang w:val="x-none"/>
        </w:rPr>
        <w:t xml:space="preserve">litates in the exchange of Data. </w:t>
      </w:r>
    </w:p>
    <w:p w14:paraId="71EA1E69" w14:textId="1E3CBFEB" w:rsidR="001E1A37" w:rsidRDefault="001E1A37" w:rsidP="0096785B">
      <w:pPr>
        <w:ind w:left="720" w:firstLine="0"/>
        <w:jc w:val="both"/>
      </w:pPr>
      <w:r>
        <w:t>Types are,</w:t>
      </w:r>
    </w:p>
    <w:p w14:paraId="4BF4FB6D" w14:textId="1B9B4F33" w:rsidR="001E1A37" w:rsidRDefault="001E1A37" w:rsidP="0096785B">
      <w:pPr>
        <w:ind w:left="720" w:firstLine="0"/>
        <w:jc w:val="both"/>
      </w:pPr>
      <w:r>
        <w:t>1. ACK Frame</w:t>
      </w:r>
    </w:p>
    <w:p w14:paraId="21121D5B" w14:textId="303A0D2D" w:rsidR="00F73C4E" w:rsidRDefault="001E1A37" w:rsidP="0096785B">
      <w:pPr>
        <w:ind w:left="720" w:firstLine="0"/>
        <w:jc w:val="both"/>
      </w:pPr>
      <w:r>
        <w:t xml:space="preserve">2. </w:t>
      </w:r>
      <w:r>
        <w:rPr>
          <w:lang w:val="x-none"/>
        </w:rPr>
        <w:t>Request to Send Frame (RTS)</w:t>
      </w:r>
      <w:r w:rsidRPr="001E1A37">
        <w:rPr>
          <w:lang w:val="x-none"/>
        </w:rPr>
        <w:t>: provide collision Reduction stream for AP with hidden stations</w:t>
      </w:r>
      <w:r>
        <w:t>.</w:t>
      </w:r>
    </w:p>
    <w:p w14:paraId="7E014DD8" w14:textId="3E185349" w:rsidR="00F73C4E" w:rsidRPr="001E1A37" w:rsidRDefault="001E1A37" w:rsidP="0096785B">
      <w:pPr>
        <w:ind w:left="720" w:firstLine="0"/>
        <w:jc w:val="both"/>
      </w:pPr>
      <w:r>
        <w:t xml:space="preserve">3. </w:t>
      </w:r>
      <w:r w:rsidRPr="001E1A37">
        <w:rPr>
          <w:lang w:val="x-none"/>
        </w:rPr>
        <w:t>Clear to Send (CTS): provide clearance for the requesting station to send a data frame.</w:t>
      </w:r>
    </w:p>
    <w:p w14:paraId="3483CB71" w14:textId="3E5E2215" w:rsidR="001E1A37" w:rsidRPr="001E1A37" w:rsidRDefault="001E1A37" w:rsidP="0096785B">
      <w:pPr>
        <w:ind w:left="720" w:firstLine="0"/>
        <w:jc w:val="both"/>
      </w:pPr>
    </w:p>
    <w:p w14:paraId="3EF77DC5" w14:textId="77777777" w:rsidR="0096785B" w:rsidRDefault="0096785B" w:rsidP="0096785B">
      <w:pPr>
        <w:pStyle w:val="Heading4"/>
        <w:jc w:val="both"/>
      </w:pPr>
    </w:p>
    <w:p w14:paraId="3CA996F2" w14:textId="5053EEA8" w:rsidR="001E1A37" w:rsidRDefault="001E1A37" w:rsidP="0096785B">
      <w:pPr>
        <w:pStyle w:val="Heading4"/>
        <w:jc w:val="both"/>
      </w:pPr>
      <w:r>
        <w:t>Data Frame</w:t>
      </w:r>
    </w:p>
    <w:p w14:paraId="3897F0A1" w14:textId="70B39043" w:rsidR="001E1A37" w:rsidRDefault="001E1A37" w:rsidP="0096785B">
      <w:pPr>
        <w:jc w:val="both"/>
      </w:pPr>
      <w:r>
        <w:t xml:space="preserve">They carry higher –level protocol data in the frame body. </w:t>
      </w:r>
    </w:p>
    <w:p w14:paraId="33B255D3" w14:textId="77777777" w:rsidR="001E1A37" w:rsidRDefault="001E1A37" w:rsidP="0096785B">
      <w:pPr>
        <w:jc w:val="both"/>
      </w:pPr>
    </w:p>
    <w:p w14:paraId="0841FD3A" w14:textId="77777777" w:rsidR="001E1A37" w:rsidRDefault="001E1A37" w:rsidP="0096785B">
      <w:pPr>
        <w:ind w:left="720" w:firstLine="0"/>
        <w:jc w:val="both"/>
      </w:pPr>
      <w:r>
        <w:t xml:space="preserve">Link: </w:t>
      </w:r>
      <w:hyperlink r:id="rId28" w:history="1">
        <w:r w:rsidR="00A330B1" w:rsidRPr="001E1A37">
          <w:rPr>
            <w:rStyle w:val="Hyperlink"/>
            <w:lang w:val="x-none"/>
          </w:rPr>
          <w:t>https://www.oreilly.com/library/view/80211-wireless-networks/0596100523/ch04.html</w:t>
        </w:r>
      </w:hyperlink>
    </w:p>
    <w:p w14:paraId="54838E0B" w14:textId="669C5F61" w:rsidR="00F73C4E" w:rsidRPr="001E1A37" w:rsidRDefault="001E1A37" w:rsidP="0096785B">
      <w:pPr>
        <w:ind w:left="720" w:firstLine="0"/>
        <w:jc w:val="both"/>
      </w:pPr>
      <w:r w:rsidRPr="001E1A37">
        <w:rPr>
          <w:lang w:val="x-none"/>
        </w:rPr>
        <w:t xml:space="preserve">Link: </w:t>
      </w:r>
      <w:hyperlink r:id="rId29" w:history="1">
        <w:r w:rsidR="00A330B1" w:rsidRPr="001E1A37">
          <w:rPr>
            <w:rStyle w:val="Hyperlink"/>
            <w:lang w:val="x-none"/>
          </w:rPr>
          <w:t>https://www.cnrood.com/en/media/solutions/Wi-Fi_Overview_of_the_802.11_Physical_Layer.pdf</w:t>
        </w:r>
      </w:hyperlink>
      <w:r w:rsidRPr="001E1A37">
        <w:rPr>
          <w:lang w:val="x-none"/>
        </w:rPr>
        <w:t xml:space="preserve"> </w:t>
      </w:r>
    </w:p>
    <w:p w14:paraId="5B934050" w14:textId="3B1733E6" w:rsidR="001E1A37" w:rsidRPr="001E1A37" w:rsidRDefault="001E1A37" w:rsidP="0096785B">
      <w:pPr>
        <w:jc w:val="both"/>
      </w:pPr>
    </w:p>
    <w:p w14:paraId="1602D9EC" w14:textId="5ABB8228" w:rsidR="001E1A37" w:rsidRPr="001E1A37" w:rsidRDefault="001E1A37" w:rsidP="0096785B">
      <w:pPr>
        <w:ind w:left="720" w:firstLine="0"/>
        <w:jc w:val="both"/>
      </w:pPr>
    </w:p>
    <w:p w14:paraId="3E006F1E" w14:textId="68B83DC5" w:rsidR="00E51687" w:rsidRDefault="001E1A37" w:rsidP="00264138">
      <w:pPr>
        <w:pStyle w:val="Heading2"/>
      </w:pPr>
      <w:bookmarkStart w:id="535" w:name="_Toc59468782"/>
      <w:r>
        <w:t>5</w:t>
      </w:r>
      <w:r w:rsidR="00E51687">
        <w:t>. Data Link Layer</w:t>
      </w:r>
      <w:bookmarkEnd w:id="535"/>
    </w:p>
    <w:p w14:paraId="7721DF8C" w14:textId="1F094FA5" w:rsidR="001E1A37" w:rsidRPr="001E1A37" w:rsidRDefault="001E1A37" w:rsidP="0096785B">
      <w:pPr>
        <w:pStyle w:val="Standard"/>
        <w:ind w:left="720" w:firstLine="0"/>
        <w:jc w:val="both"/>
        <w:rPr>
          <w:lang w:val="x-none"/>
        </w:rPr>
      </w:pPr>
      <w:r w:rsidRPr="001E1A37">
        <w:rPr>
          <w:lang w:val="x-none"/>
        </w:rPr>
        <w:t>Is the protocol layer in a program that handles the moving of data into and out of a physical link in the network. Data bits are encoded, decoded and organized in the data link layer, before they are transported as frames between two adjacent nodes on the same </w:t>
      </w:r>
      <w:hyperlink r:id="rId30" w:history="1">
        <w:r w:rsidRPr="001E1A37">
          <w:rPr>
            <w:lang w:val="x-none"/>
          </w:rPr>
          <w:t>LAN</w:t>
        </w:r>
      </w:hyperlink>
      <w:r w:rsidRPr="001E1A37">
        <w:rPr>
          <w:lang w:val="x-none"/>
        </w:rPr>
        <w:t> or </w:t>
      </w:r>
      <w:hyperlink r:id="rId31" w:history="1">
        <w:r w:rsidRPr="001E1A37">
          <w:rPr>
            <w:lang w:val="x-none"/>
          </w:rPr>
          <w:t>WAN</w:t>
        </w:r>
      </w:hyperlink>
      <w:r w:rsidRPr="001E1A37">
        <w:rPr>
          <w:lang w:val="x-none"/>
        </w:rPr>
        <w:t>. The data link layer also determines how devices recover from collisions that may occur when nodes attempt to send frames at the same time. The data link layer has two sub</w:t>
      </w:r>
      <w:r>
        <w:t xml:space="preserve"> </w:t>
      </w:r>
      <w:r w:rsidRPr="001E1A37">
        <w:rPr>
          <w:lang w:val="x-none"/>
        </w:rPr>
        <w:t>layers: the logical link control (</w:t>
      </w:r>
      <w:hyperlink r:id="rId32" w:history="1">
        <w:r w:rsidRPr="001E1A37">
          <w:rPr>
            <w:lang w:val="x-none"/>
          </w:rPr>
          <w:t>LLC</w:t>
        </w:r>
      </w:hyperlink>
      <w:r w:rsidRPr="001E1A37">
        <w:rPr>
          <w:lang w:val="x-none"/>
        </w:rPr>
        <w:t>) sublayer and the media access control (</w:t>
      </w:r>
      <w:hyperlink r:id="rId33" w:history="1">
        <w:r w:rsidRPr="001E1A37">
          <w:rPr>
            <w:lang w:val="x-none"/>
          </w:rPr>
          <w:t>MAC</w:t>
        </w:r>
      </w:hyperlink>
      <w:r w:rsidRPr="001E1A37">
        <w:rPr>
          <w:lang w:val="x-none"/>
        </w:rPr>
        <w:t>) sublayer.</w:t>
      </w:r>
    </w:p>
    <w:p w14:paraId="6869916A" w14:textId="0E7C75D4" w:rsidR="001E1A37" w:rsidRDefault="001E1A37" w:rsidP="0096785B">
      <w:pPr>
        <w:pStyle w:val="Standard"/>
        <w:ind w:left="720" w:firstLine="0"/>
        <w:jc w:val="both"/>
        <w:rPr>
          <w:lang w:val="x-none"/>
        </w:rPr>
      </w:pPr>
      <w:r>
        <w:rPr>
          <w:lang w:val="x-none"/>
        </w:rPr>
        <w:t>T</w:t>
      </w:r>
      <w:r w:rsidRPr="001E1A37">
        <w:rPr>
          <w:lang w:val="x-none"/>
        </w:rPr>
        <w:t>he role of the LLC sublayer is to control data flow among various applications and services, as well as provide acknowledgement and error notification mechanisms. The LLC sublayer can then talk to a number of IEEE 802 MAC sub</w:t>
      </w:r>
      <w:r>
        <w:t xml:space="preserve"> </w:t>
      </w:r>
      <w:r w:rsidRPr="001E1A37">
        <w:rPr>
          <w:lang w:val="x-none"/>
        </w:rPr>
        <w:t>layers, which control access to the physical media for transport. It is also responsible for the physical addressing of frames.</w:t>
      </w:r>
    </w:p>
    <w:p w14:paraId="6B3ACA3F" w14:textId="03384402" w:rsidR="001E1A37" w:rsidRDefault="001E1A37" w:rsidP="0096785B">
      <w:pPr>
        <w:pStyle w:val="Standard"/>
        <w:ind w:left="720" w:firstLine="0"/>
        <w:jc w:val="both"/>
      </w:pPr>
      <w:r w:rsidRPr="001E1A37">
        <w:rPr>
          <w:lang w:val="x-none"/>
        </w:rPr>
        <w:t>A media access control is a network data transfer policy that determines how data is transmitted between two computer termina</w:t>
      </w:r>
      <w:r>
        <w:rPr>
          <w:lang w:val="x-none"/>
        </w:rPr>
        <w:t xml:space="preserve">ls through a network cable. </w:t>
      </w:r>
      <w:r w:rsidRPr="001E1A37">
        <w:rPr>
          <w:lang w:val="x-none"/>
        </w:rPr>
        <w:t>The essence of the MAC protocol is to ensure non-collision and eases the transfer of data packets between two computer terminals.</w:t>
      </w:r>
      <w:r>
        <w:t xml:space="preserve"> MAC can be classified into two types – 1.  </w:t>
      </w:r>
      <w:r w:rsidRPr="001E1A37">
        <w:rPr>
          <w:lang w:val="x-none"/>
        </w:rPr>
        <w:t>Point Coordination Function (PCF)</w:t>
      </w:r>
      <w:r>
        <w:t xml:space="preserve"> 2. </w:t>
      </w:r>
      <w:r w:rsidRPr="001E1A37">
        <w:rPr>
          <w:lang w:val="x-none"/>
        </w:rPr>
        <w:t>Distributed Coordination Function (DCF)</w:t>
      </w:r>
      <w:r>
        <w:t xml:space="preserve">. </w:t>
      </w:r>
    </w:p>
    <w:p w14:paraId="3AA5BC5E" w14:textId="2B76B1D3" w:rsidR="001E1A37" w:rsidRDefault="001E1A37" w:rsidP="0096785B">
      <w:pPr>
        <w:pStyle w:val="Heading4"/>
        <w:jc w:val="both"/>
      </w:pPr>
      <w:r>
        <w:t>Functions of Data Link Layer</w:t>
      </w:r>
    </w:p>
    <w:p w14:paraId="76EA4047" w14:textId="17C9C8E0" w:rsidR="00F73C4E" w:rsidRPr="001E1A37" w:rsidRDefault="001E1A37" w:rsidP="0096785B">
      <w:pPr>
        <w:ind w:left="720" w:firstLine="0"/>
        <w:jc w:val="both"/>
      </w:pPr>
      <w:r>
        <w:rPr>
          <w:b/>
          <w:bCs/>
        </w:rPr>
        <w:t xml:space="preserve">1. </w:t>
      </w:r>
      <w:r w:rsidR="00A330B1" w:rsidRPr="001E1A37">
        <w:rPr>
          <w:b/>
          <w:bCs/>
          <w:lang w:val="x-none"/>
        </w:rPr>
        <w:t xml:space="preserve">Framing: </w:t>
      </w:r>
      <w:r w:rsidR="00A330B1" w:rsidRPr="001E1A37">
        <w:rPr>
          <w:lang w:val="x-none"/>
        </w:rPr>
        <w:t>Framing is a function of the data link layer. It provides a way for a sender to transmit a set of bits that are meaningful to the receiver. This can be accomplished by attaching special bit patterns to the beginning and end of the frame.</w:t>
      </w:r>
    </w:p>
    <w:p w14:paraId="13B0E6FF" w14:textId="332BFA0A" w:rsidR="00F73C4E" w:rsidRPr="001E1A37" w:rsidRDefault="001E1A37" w:rsidP="0096785B">
      <w:pPr>
        <w:ind w:left="720" w:firstLine="0"/>
        <w:jc w:val="both"/>
      </w:pPr>
      <w:r>
        <w:rPr>
          <w:b/>
          <w:bCs/>
        </w:rPr>
        <w:t xml:space="preserve">2. </w:t>
      </w:r>
      <w:r w:rsidR="00A330B1" w:rsidRPr="001E1A37">
        <w:rPr>
          <w:b/>
          <w:bCs/>
          <w:lang w:val="x-none"/>
        </w:rPr>
        <w:t>Physical addressing:</w:t>
      </w:r>
      <w:r w:rsidR="00A330B1" w:rsidRPr="001E1A37">
        <w:rPr>
          <w:lang w:val="x-none"/>
        </w:rPr>
        <w:t xml:space="preserve"> After creating frames, Data link layer adds physical addresses (MAC address) of sender and/or receiver in the header of each frame.</w:t>
      </w:r>
    </w:p>
    <w:p w14:paraId="049A7A37" w14:textId="3924221B" w:rsidR="00F73C4E" w:rsidRPr="001E1A37" w:rsidRDefault="001E1A37" w:rsidP="0096785B">
      <w:pPr>
        <w:ind w:left="720" w:firstLine="0"/>
        <w:jc w:val="both"/>
      </w:pPr>
      <w:r>
        <w:rPr>
          <w:b/>
          <w:bCs/>
        </w:rPr>
        <w:t xml:space="preserve">3. </w:t>
      </w:r>
      <w:r w:rsidR="00A330B1" w:rsidRPr="001E1A37">
        <w:rPr>
          <w:b/>
          <w:bCs/>
          <w:lang w:val="x-none"/>
        </w:rPr>
        <w:t>Error control:</w:t>
      </w:r>
      <w:r w:rsidR="00A330B1" w:rsidRPr="001E1A37">
        <w:rPr>
          <w:lang w:val="x-none"/>
        </w:rPr>
        <w:t xml:space="preserve"> Data link layer provides the mechanism of error control in which it detects and retransmits damaged or lost frames.</w:t>
      </w:r>
    </w:p>
    <w:p w14:paraId="354F3E96" w14:textId="384FC460" w:rsidR="00F73C4E" w:rsidRPr="001E1A37" w:rsidRDefault="001E1A37" w:rsidP="0096785B">
      <w:pPr>
        <w:ind w:left="720" w:firstLine="0"/>
        <w:jc w:val="both"/>
      </w:pPr>
      <w:r>
        <w:rPr>
          <w:b/>
          <w:bCs/>
        </w:rPr>
        <w:lastRenderedPageBreak/>
        <w:t xml:space="preserve">4. </w:t>
      </w:r>
      <w:r w:rsidR="00A330B1" w:rsidRPr="001E1A37">
        <w:rPr>
          <w:b/>
          <w:bCs/>
          <w:lang w:val="x-none"/>
        </w:rPr>
        <w:t>Flow Control:</w:t>
      </w:r>
      <w:r w:rsidR="00A330B1" w:rsidRPr="001E1A37">
        <w:rPr>
          <w:lang w:val="x-none"/>
        </w:rPr>
        <w:t xml:space="preserve"> The data rate must be constant on both sides else </w:t>
      </w:r>
      <w:r w:rsidR="000A7903">
        <w:rPr>
          <w:lang w:val="x-none"/>
        </w:rPr>
        <w:t>the data may get corrupted thus</w:t>
      </w:r>
      <w:r w:rsidR="00A330B1" w:rsidRPr="001E1A37">
        <w:rPr>
          <w:lang w:val="x-none"/>
        </w:rPr>
        <w:t>, flow control coordinates that amount of data that can be sent before receiving acknowledgement.</w:t>
      </w:r>
    </w:p>
    <w:p w14:paraId="3C20D995" w14:textId="5B384F8B" w:rsidR="00F73C4E" w:rsidRDefault="001E1A37" w:rsidP="0096785B">
      <w:pPr>
        <w:ind w:left="720" w:firstLine="0"/>
        <w:jc w:val="both"/>
        <w:rPr>
          <w:lang w:val="x-none"/>
        </w:rPr>
      </w:pPr>
      <w:r>
        <w:rPr>
          <w:b/>
          <w:bCs/>
        </w:rPr>
        <w:t xml:space="preserve">5. </w:t>
      </w:r>
      <w:r w:rsidR="00A330B1" w:rsidRPr="001E1A37">
        <w:rPr>
          <w:b/>
          <w:bCs/>
          <w:lang w:val="x-none"/>
        </w:rPr>
        <w:t xml:space="preserve">Access control: </w:t>
      </w:r>
      <w:r w:rsidR="00A330B1" w:rsidRPr="001E1A37">
        <w:rPr>
          <w:lang w:val="x-none"/>
        </w:rPr>
        <w:t>When a single communication channel is shared by multiple devices, MAC sub-layer of data link layer helps to determine which device has control over the channel at a given time.</w:t>
      </w:r>
    </w:p>
    <w:p w14:paraId="2DD0C5F2" w14:textId="77777777" w:rsidR="000A7903" w:rsidRDefault="000A7903" w:rsidP="0096785B">
      <w:pPr>
        <w:ind w:left="720" w:firstLine="0"/>
        <w:jc w:val="both"/>
        <w:rPr>
          <w:lang w:val="x-none"/>
        </w:rPr>
      </w:pPr>
    </w:p>
    <w:p w14:paraId="14BE35F3" w14:textId="4E08EE02" w:rsidR="000A7903" w:rsidRPr="001E1A37" w:rsidRDefault="000A7903" w:rsidP="0096785B">
      <w:pPr>
        <w:ind w:left="720" w:firstLine="0"/>
        <w:jc w:val="both"/>
      </w:pPr>
      <w:r>
        <w:tab/>
      </w:r>
      <w:r>
        <w:tab/>
      </w:r>
      <w:r>
        <w:rPr>
          <w:noProof/>
          <w:lang w:bidi="ar-SA"/>
        </w:rPr>
        <w:drawing>
          <wp:inline distT="0" distB="0" distL="0" distR="0" wp14:anchorId="23EFFB3B" wp14:editId="185D01B0">
            <wp:extent cx="3295650" cy="2474320"/>
            <wp:effectExtent l="0" t="0" r="0" b="0"/>
            <wp:docPr id="19" name="Picture 19" descr="Framming data lin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mming data link lay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92" cy="2481484"/>
                    </a:xfrm>
                    <a:prstGeom prst="rect">
                      <a:avLst/>
                    </a:prstGeom>
                    <a:noFill/>
                    <a:ln>
                      <a:noFill/>
                    </a:ln>
                  </pic:spPr>
                </pic:pic>
              </a:graphicData>
            </a:graphic>
          </wp:inline>
        </w:drawing>
      </w:r>
    </w:p>
    <w:p w14:paraId="59AFF2BA" w14:textId="638C0AE7" w:rsidR="001E1A37" w:rsidRPr="001E1A37" w:rsidRDefault="000A7903" w:rsidP="0096785B">
      <w:pPr>
        <w:pStyle w:val="Caption"/>
        <w:jc w:val="both"/>
      </w:pPr>
      <w:r>
        <w:tab/>
      </w:r>
      <w:r>
        <w:tab/>
      </w:r>
      <w:r>
        <w:tab/>
      </w:r>
      <w:r>
        <w:tab/>
      </w:r>
      <w:r>
        <w:tab/>
      </w:r>
      <w:bookmarkStart w:id="536" w:name="_Toc59468859"/>
      <w:r>
        <w:t xml:space="preserve">Figure </w:t>
      </w:r>
      <w:r w:rsidR="002C11E7">
        <w:fldChar w:fldCharType="begin"/>
      </w:r>
      <w:r w:rsidR="002C11E7">
        <w:instrText xml:space="preserve"> SEQ Figure \* ARABIC </w:instrText>
      </w:r>
      <w:r w:rsidR="002C11E7">
        <w:fldChar w:fldCharType="separate"/>
      </w:r>
      <w:r w:rsidR="0028074F">
        <w:rPr>
          <w:noProof/>
        </w:rPr>
        <w:t>5</w:t>
      </w:r>
      <w:r w:rsidR="002C11E7">
        <w:rPr>
          <w:noProof/>
        </w:rPr>
        <w:fldChar w:fldCharType="end"/>
      </w:r>
      <w:r>
        <w:t>: Data Link Layer</w:t>
      </w:r>
      <w:bookmarkEnd w:id="536"/>
    </w:p>
    <w:p w14:paraId="1803E6C1" w14:textId="77777777" w:rsidR="001E1A37" w:rsidRPr="001E1A37" w:rsidRDefault="001E1A37" w:rsidP="0096785B">
      <w:pPr>
        <w:pStyle w:val="Standard"/>
        <w:ind w:left="720" w:firstLine="0"/>
        <w:jc w:val="both"/>
        <w:rPr>
          <w:lang w:val="x-none"/>
        </w:rPr>
      </w:pPr>
    </w:p>
    <w:p w14:paraId="31B3A6F1" w14:textId="77777777" w:rsidR="00E51687" w:rsidRDefault="00E51687" w:rsidP="001F7FE2">
      <w:pPr>
        <w:pStyle w:val="Heading2"/>
      </w:pPr>
      <w:bookmarkStart w:id="537" w:name="_Toc59468783"/>
      <w:r>
        <w:t>6. Wi-Fi Standard Evolution</w:t>
      </w:r>
      <w:bookmarkEnd w:id="537"/>
    </w:p>
    <w:p w14:paraId="69D307F8" w14:textId="6ACA00A5" w:rsidR="00F73C4E" w:rsidRPr="00347901" w:rsidRDefault="00347901" w:rsidP="0096785B">
      <w:pPr>
        <w:ind w:left="720" w:firstLine="0"/>
        <w:jc w:val="both"/>
      </w:pPr>
      <w:r>
        <w:rPr>
          <w:b/>
          <w:bCs/>
        </w:rPr>
        <w:t xml:space="preserve">1. </w:t>
      </w:r>
      <w:r w:rsidRPr="00347901">
        <w:rPr>
          <w:b/>
          <w:bCs/>
          <w:lang w:val="x-none"/>
        </w:rPr>
        <w:t>802.11a</w:t>
      </w:r>
      <w:r w:rsidRPr="00347901">
        <w:rPr>
          <w:lang w:val="x-none"/>
        </w:rPr>
        <w:t xml:space="preserve"> was more costly and a little more difficult to implement as it operated at 5 GHz and it was difficult for the hardware implementation as a result initially not widely accepted because higher frequency was involved and led rise to 802.11b</w:t>
      </w:r>
      <w:r>
        <w:t xml:space="preserve">. </w:t>
      </w:r>
    </w:p>
    <w:p w14:paraId="5FE5A350" w14:textId="24AAF0C5" w:rsidR="00F73C4E" w:rsidRPr="00347901" w:rsidRDefault="00347901" w:rsidP="0096785B">
      <w:pPr>
        <w:ind w:left="720" w:firstLine="0"/>
        <w:jc w:val="both"/>
      </w:pPr>
      <w:r>
        <w:rPr>
          <w:b/>
          <w:bCs/>
        </w:rPr>
        <w:t xml:space="preserve">2. </w:t>
      </w:r>
      <w:r w:rsidRPr="00347901">
        <w:rPr>
          <w:b/>
          <w:bCs/>
          <w:lang w:val="x-none"/>
        </w:rPr>
        <w:t>in 802.11b,</w:t>
      </w:r>
      <w:r w:rsidRPr="00347901">
        <w:rPr>
          <w:lang w:val="x-none"/>
        </w:rPr>
        <w:t xml:space="preserve"> speed and interference was the problem hence 802.11g was established.</w:t>
      </w:r>
    </w:p>
    <w:p w14:paraId="07B71553" w14:textId="202EFE52" w:rsidR="00F73C4E" w:rsidRPr="00347901" w:rsidRDefault="00347901" w:rsidP="0096785B">
      <w:pPr>
        <w:ind w:left="720" w:firstLine="0"/>
        <w:jc w:val="both"/>
      </w:pPr>
      <w:r>
        <w:rPr>
          <w:b/>
          <w:bCs/>
        </w:rPr>
        <w:t xml:space="preserve">3. </w:t>
      </w:r>
      <w:r w:rsidRPr="00347901">
        <w:rPr>
          <w:b/>
          <w:bCs/>
          <w:lang w:val="x-none"/>
        </w:rPr>
        <w:t>802.11g</w:t>
      </w:r>
      <w:r w:rsidRPr="00347901">
        <w:rPr>
          <w:lang w:val="x-none"/>
        </w:rPr>
        <w:t xml:space="preserve"> was fully backwards compatible with 802.11b hardware hence the presence of 802.11b device significantly reduced the speed of the overall 802.11g network, also suffered from same interference in the existing crowd of 2.4 GHz, hence to improve WLAN Range, Reliability and throughput amendments were done and 802.11n was established.</w:t>
      </w:r>
    </w:p>
    <w:p w14:paraId="15B9BBCA" w14:textId="4CE372EF" w:rsidR="00F73C4E" w:rsidRPr="00347901" w:rsidRDefault="00347901" w:rsidP="0096785B">
      <w:pPr>
        <w:ind w:left="720" w:firstLine="0"/>
        <w:jc w:val="both"/>
      </w:pPr>
      <w:r>
        <w:t xml:space="preserve">4. </w:t>
      </w:r>
      <w:r w:rsidRPr="00347901">
        <w:rPr>
          <w:lang w:val="x-none"/>
        </w:rPr>
        <w:t xml:space="preserve">Need of new usage Models which would require higher throughput such as wireless display, In home distribution of IPCV, Rapid upload and download of large files and backhaul traffic, </w:t>
      </w:r>
      <w:r w:rsidRPr="00347901">
        <w:rPr>
          <w:b/>
          <w:bCs/>
          <w:lang w:val="x-none"/>
        </w:rPr>
        <w:t>802.11ac</w:t>
      </w:r>
      <w:r w:rsidRPr="00347901">
        <w:rPr>
          <w:lang w:val="x-none"/>
        </w:rPr>
        <w:t xml:space="preserve"> was established</w:t>
      </w:r>
    </w:p>
    <w:p w14:paraId="1165F56C" w14:textId="4CBD0B99" w:rsidR="00F73C4E" w:rsidRPr="00347901" w:rsidRDefault="00347901" w:rsidP="0096785B">
      <w:pPr>
        <w:ind w:left="720" w:firstLine="0"/>
        <w:jc w:val="both"/>
      </w:pPr>
      <w:r>
        <w:rPr>
          <w:u w:val="single"/>
        </w:rPr>
        <w:t xml:space="preserve">Link: </w:t>
      </w:r>
      <w:hyperlink r:id="rId35" w:history="1">
        <w:r w:rsidR="00A330B1" w:rsidRPr="00347901">
          <w:rPr>
            <w:rStyle w:val="Hyperlink"/>
            <w:lang w:val="x-none"/>
          </w:rPr>
          <w:t>https://www.cnrood.com/en/media/solutions/Wi-Fi_Overview_of_the_802.11_Physical_Layer.pdf</w:t>
        </w:r>
      </w:hyperlink>
    </w:p>
    <w:p w14:paraId="0F84FD30" w14:textId="0B72BF15" w:rsidR="00F73C4E" w:rsidRPr="00347901" w:rsidRDefault="00347901" w:rsidP="0096785B">
      <w:pPr>
        <w:ind w:left="720" w:firstLine="0"/>
        <w:jc w:val="both"/>
      </w:pPr>
      <w:r>
        <w:rPr>
          <w:u w:val="single"/>
        </w:rPr>
        <w:t xml:space="preserve">Link: </w:t>
      </w:r>
      <w:hyperlink r:id="rId36" w:history="1">
        <w:r w:rsidR="00A330B1" w:rsidRPr="00347901">
          <w:rPr>
            <w:rStyle w:val="Hyperlink"/>
            <w:lang w:val="x-none"/>
          </w:rPr>
          <w:t>https://www.netspotapp.com/explaining-wifi-standards.html</w:t>
        </w:r>
      </w:hyperlink>
    </w:p>
    <w:p w14:paraId="305C497A" w14:textId="77777777" w:rsidR="00347901" w:rsidRPr="00347901" w:rsidRDefault="00347901" w:rsidP="0096785B">
      <w:pPr>
        <w:jc w:val="both"/>
      </w:pPr>
    </w:p>
    <w:p w14:paraId="54184B9C" w14:textId="77777777" w:rsidR="00E51687" w:rsidRDefault="00E51687" w:rsidP="001F7FE2">
      <w:pPr>
        <w:pStyle w:val="Heading2"/>
      </w:pPr>
      <w:bookmarkStart w:id="538" w:name="_Toc59468784"/>
      <w:r>
        <w:t>7. OFDMA, DSSS, FHSS</w:t>
      </w:r>
      <w:bookmarkEnd w:id="538"/>
    </w:p>
    <w:p w14:paraId="77723EF8" w14:textId="77777777" w:rsidR="00516F9C" w:rsidRDefault="00516F9C" w:rsidP="0096785B">
      <w:pPr>
        <w:pStyle w:val="Heading4"/>
        <w:jc w:val="both"/>
      </w:pPr>
      <w:r>
        <w:t>OFDMA (Orthogonal Frequency Division Multiple Access)</w:t>
      </w:r>
    </w:p>
    <w:p w14:paraId="70A04E54" w14:textId="77777777" w:rsidR="00516F9C" w:rsidRPr="00516F9C" w:rsidRDefault="00516F9C" w:rsidP="0096785B">
      <w:pPr>
        <w:pStyle w:val="Standard"/>
        <w:ind w:left="720" w:firstLine="0"/>
        <w:jc w:val="both"/>
        <w:rPr>
          <w:lang w:val="x-none"/>
        </w:rPr>
      </w:pPr>
      <w:r w:rsidRPr="00516F9C">
        <w:rPr>
          <w:lang w:val="x-none"/>
        </w:rPr>
        <w:t xml:space="preserve">Orthogonal Frequency Division Multiplex, OFDM is a form of signal format that uses a large number of close spaced carriers that are each modulated with low rate data stream. The close spaced signals would normally be expected to interfere with each other, but by making the signals orthogonal to each other </w:t>
      </w:r>
      <w:r w:rsidRPr="00516F9C">
        <w:rPr>
          <w:lang w:val="x-none"/>
        </w:rPr>
        <w:lastRenderedPageBreak/>
        <w:t>there is no mutual interference. The data to be transmitted is shared across all the carriers and this provides resilience against selective fading from multi-path effects.</w:t>
      </w:r>
    </w:p>
    <w:p w14:paraId="50E9F137" w14:textId="77777777" w:rsidR="00516F9C" w:rsidRDefault="00516F9C" w:rsidP="0096785B">
      <w:pPr>
        <w:pStyle w:val="Standard"/>
        <w:ind w:left="720" w:firstLine="0"/>
        <w:jc w:val="both"/>
        <w:rPr>
          <w:lang w:val="x-none"/>
        </w:rPr>
      </w:pPr>
      <w:r w:rsidRPr="00516F9C">
        <w:rPr>
          <w:lang w:val="x-none"/>
        </w:rPr>
        <w:t>The use of OFDMA with 802.11ax increases the capacity of the system by segmenting the channels into smaller sub-channels that overlap in frequency. Previous generations of Wi-Fi would wait until there was an available slot for the whole channel, but 802.11ax enables different devices to use sections of the channel.</w:t>
      </w:r>
    </w:p>
    <w:p w14:paraId="5F776E9C" w14:textId="47D8D7C7" w:rsidR="00931971" w:rsidRDefault="00931971" w:rsidP="0096785B">
      <w:pPr>
        <w:pStyle w:val="Standard"/>
        <w:ind w:left="720" w:firstLine="0"/>
        <w:jc w:val="both"/>
        <w:rPr>
          <w:lang w:val="x-none"/>
        </w:rPr>
      </w:pPr>
      <w:r>
        <w:rPr>
          <w:noProof/>
          <w:lang w:bidi="ar-SA"/>
        </w:rPr>
        <w:drawing>
          <wp:inline distT="0" distB="0" distL="0" distR="0" wp14:anchorId="46F068F0" wp14:editId="122D9591">
            <wp:extent cx="6457950" cy="3007336"/>
            <wp:effectExtent l="0" t="0" r="0" b="0"/>
            <wp:docPr id="14" name="Picture 14" descr="Wi-Fi 6's OFDMA Challenges Make Verification Cru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6's OFDMA Challenges Make Verification Cruci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7950" cy="3007336"/>
                    </a:xfrm>
                    <a:prstGeom prst="rect">
                      <a:avLst/>
                    </a:prstGeom>
                    <a:noFill/>
                    <a:ln>
                      <a:noFill/>
                    </a:ln>
                  </pic:spPr>
                </pic:pic>
              </a:graphicData>
            </a:graphic>
          </wp:inline>
        </w:drawing>
      </w:r>
    </w:p>
    <w:p w14:paraId="46DFC0AF" w14:textId="165B02C1" w:rsidR="00931971" w:rsidRPr="00516F9C" w:rsidRDefault="00931971" w:rsidP="0096785B">
      <w:pPr>
        <w:pStyle w:val="Caption"/>
        <w:jc w:val="both"/>
        <w:rPr>
          <w:sz w:val="22"/>
          <w:szCs w:val="22"/>
          <w:lang w:val="x-none"/>
        </w:rPr>
      </w:pPr>
      <w:r>
        <w:tab/>
      </w:r>
      <w:r>
        <w:tab/>
      </w:r>
      <w:r>
        <w:tab/>
      </w:r>
      <w:r>
        <w:tab/>
      </w:r>
      <w:r>
        <w:tab/>
      </w:r>
      <w:r>
        <w:tab/>
      </w:r>
      <w:bookmarkStart w:id="539" w:name="_Toc59468860"/>
      <w:r>
        <w:t xml:space="preserve">Figure </w:t>
      </w:r>
      <w:r w:rsidR="002C11E7">
        <w:fldChar w:fldCharType="begin"/>
      </w:r>
      <w:r w:rsidR="002C11E7">
        <w:instrText xml:space="preserve"> SEQ Figure \* ARABIC </w:instrText>
      </w:r>
      <w:r w:rsidR="002C11E7">
        <w:fldChar w:fldCharType="separate"/>
      </w:r>
      <w:r w:rsidR="0028074F">
        <w:rPr>
          <w:noProof/>
        </w:rPr>
        <w:t>6</w:t>
      </w:r>
      <w:r w:rsidR="002C11E7">
        <w:rPr>
          <w:noProof/>
        </w:rPr>
        <w:fldChar w:fldCharType="end"/>
      </w:r>
      <w:r>
        <w:t>: OFDMA</w:t>
      </w:r>
      <w:bookmarkEnd w:id="539"/>
    </w:p>
    <w:p w14:paraId="13EEA80B" w14:textId="77777777" w:rsidR="00516F9C" w:rsidRDefault="00516F9C" w:rsidP="0096785B">
      <w:pPr>
        <w:pStyle w:val="Heading4"/>
        <w:jc w:val="both"/>
      </w:pPr>
      <w:r>
        <w:t>DSSS (Direct Sequence Spread Spectrum)</w:t>
      </w:r>
    </w:p>
    <w:p w14:paraId="08BF7802" w14:textId="35EF6013" w:rsidR="00F73C4E" w:rsidRPr="00516F9C" w:rsidRDefault="00516F9C" w:rsidP="0096785B">
      <w:pPr>
        <w:pStyle w:val="Standard"/>
        <w:ind w:left="720" w:firstLine="0"/>
        <w:jc w:val="both"/>
        <w:rPr>
          <w:lang w:val="x-none"/>
        </w:rPr>
      </w:pPr>
      <w:r w:rsidRPr="00516F9C">
        <w:rPr>
          <w:lang w:val="x-none"/>
        </w:rPr>
        <w:t>Spreading technique which extends bandwidth of input Signal.</w:t>
      </w:r>
      <w:r w:rsidR="00E7665A">
        <w:t xml:space="preserve"> </w:t>
      </w:r>
      <w:r w:rsidRPr="00516F9C">
        <w:rPr>
          <w:lang w:val="x-none"/>
        </w:rPr>
        <w:t xml:space="preserve">Here Input signal can be modulated by PSK/QPSK/QAM then it is </w:t>
      </w:r>
      <w:r w:rsidR="00E7665A" w:rsidRPr="00516F9C">
        <w:rPr>
          <w:lang w:val="x-none"/>
        </w:rPr>
        <w:t>speeded</w:t>
      </w:r>
      <w:r w:rsidRPr="00516F9C">
        <w:rPr>
          <w:lang w:val="x-none"/>
        </w:rPr>
        <w:t xml:space="preserve"> using signal generated by Chip generator or barker code using XNOR operation or any relevant operation.</w:t>
      </w:r>
      <w:r w:rsidR="00E7665A">
        <w:t xml:space="preserve"> </w:t>
      </w:r>
      <w:r w:rsidRPr="00516F9C">
        <w:rPr>
          <w:lang w:val="x-none"/>
        </w:rPr>
        <w:t>It is digital spread spectrum technique.</w:t>
      </w:r>
      <w:r w:rsidR="00E7665A">
        <w:t xml:space="preserve"> </w:t>
      </w:r>
      <w:r w:rsidRPr="00516F9C">
        <w:rPr>
          <w:lang w:val="x-none"/>
        </w:rPr>
        <w:t>It has better security and immunity against Jamming compared to FHSS.</w:t>
      </w:r>
      <w:r w:rsidR="00E7665A">
        <w:t xml:space="preserve"> </w:t>
      </w:r>
      <w:r w:rsidRPr="00516F9C">
        <w:rPr>
          <w:lang w:val="x-none"/>
        </w:rPr>
        <w:t>It is applied in CDMA.</w:t>
      </w:r>
    </w:p>
    <w:p w14:paraId="346B9881" w14:textId="4A2D6D43" w:rsidR="00F73C4E" w:rsidRPr="00E7665A" w:rsidRDefault="00516F9C" w:rsidP="0096785B">
      <w:pPr>
        <w:pStyle w:val="Standard"/>
        <w:ind w:left="720" w:firstLine="0"/>
        <w:jc w:val="both"/>
      </w:pPr>
      <w:r w:rsidRPr="00516F9C">
        <w:rPr>
          <w:lang w:val="x-none"/>
        </w:rPr>
        <w:t xml:space="preserve">Link: </w:t>
      </w:r>
      <w:hyperlink r:id="rId38" w:history="1">
        <w:r w:rsidR="00A330B1" w:rsidRPr="00E7665A">
          <w:rPr>
            <w:rFonts w:eastAsiaTheme="minorEastAsia"/>
            <w:u w:val="single"/>
            <w:lang w:val="x-none"/>
          </w:rPr>
          <w:t>https://www.youtube.com/watch?v=MqnzaHsQ90U</w:t>
        </w:r>
      </w:hyperlink>
      <w:r w:rsidR="00E7665A">
        <w:rPr>
          <w:u w:val="single"/>
        </w:rPr>
        <w:t xml:space="preserve"> </w:t>
      </w:r>
    </w:p>
    <w:p w14:paraId="1EC6540C" w14:textId="77777777" w:rsidR="00F73C4E" w:rsidRDefault="00516F9C" w:rsidP="0096785B">
      <w:pPr>
        <w:pStyle w:val="Standard"/>
        <w:ind w:left="720" w:firstLine="0"/>
        <w:jc w:val="both"/>
        <w:rPr>
          <w:lang w:val="x-none"/>
        </w:rPr>
      </w:pPr>
      <w:r w:rsidRPr="00516F9C">
        <w:rPr>
          <w:lang w:val="x-none"/>
        </w:rPr>
        <w:t xml:space="preserve">Link: </w:t>
      </w:r>
      <w:hyperlink r:id="rId39" w:history="1">
        <w:r w:rsidR="00A330B1" w:rsidRPr="00516F9C">
          <w:rPr>
            <w:rFonts w:eastAsiaTheme="minorEastAsia"/>
            <w:lang w:val="x-none"/>
          </w:rPr>
          <w:t>https://www.electronics-notes.com/articles/radio/dsss/what-is-direct-sequence-spread-spectrum.php</w:t>
        </w:r>
      </w:hyperlink>
    </w:p>
    <w:p w14:paraId="30102D76" w14:textId="2A5EB24F" w:rsidR="00931971" w:rsidRDefault="00931971" w:rsidP="0096785B">
      <w:pPr>
        <w:pStyle w:val="Standard"/>
        <w:ind w:left="720" w:firstLine="0"/>
        <w:jc w:val="both"/>
        <w:rPr>
          <w:lang w:val="x-none"/>
        </w:rPr>
      </w:pPr>
      <w:r>
        <w:rPr>
          <w:lang w:val="x-none"/>
        </w:rPr>
        <w:lastRenderedPageBreak/>
        <w:tab/>
      </w:r>
      <w:r>
        <w:rPr>
          <w:noProof/>
          <w:lang w:bidi="ar-SA"/>
        </w:rPr>
        <w:drawing>
          <wp:inline distT="0" distB="0" distL="0" distR="0" wp14:anchorId="0AAB838B" wp14:editId="3849079A">
            <wp:extent cx="4914900" cy="3781425"/>
            <wp:effectExtent l="19050" t="19050" r="19050" b="28575"/>
            <wp:docPr id="15" name="Picture 15" descr="Understanding Spread Spectrum for Communications - 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Spread Spectrum for Communications - N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900" cy="3781425"/>
                    </a:xfrm>
                    <a:prstGeom prst="rect">
                      <a:avLst/>
                    </a:prstGeom>
                    <a:noFill/>
                    <a:ln>
                      <a:solidFill>
                        <a:schemeClr val="tx1"/>
                      </a:solidFill>
                    </a:ln>
                  </pic:spPr>
                </pic:pic>
              </a:graphicData>
            </a:graphic>
          </wp:inline>
        </w:drawing>
      </w:r>
    </w:p>
    <w:p w14:paraId="6EEB3C5D" w14:textId="2CD7DCD7" w:rsidR="00931971" w:rsidRPr="00516F9C" w:rsidRDefault="00931971" w:rsidP="0096785B">
      <w:pPr>
        <w:pStyle w:val="Caption"/>
        <w:jc w:val="both"/>
        <w:rPr>
          <w:rFonts w:ascii="Cambria" w:hAnsi="Cambria"/>
          <w:i/>
          <w:iCs/>
          <w:color w:val="629DD1"/>
          <w:sz w:val="24"/>
          <w:szCs w:val="24"/>
        </w:rPr>
      </w:pPr>
      <w:r>
        <w:tab/>
      </w:r>
      <w:r>
        <w:tab/>
      </w:r>
      <w:r>
        <w:tab/>
      </w:r>
      <w:r>
        <w:tab/>
      </w:r>
      <w:r>
        <w:tab/>
      </w:r>
      <w:bookmarkStart w:id="540" w:name="_Toc59468861"/>
      <w:r>
        <w:t xml:space="preserve">Figure </w:t>
      </w:r>
      <w:r w:rsidR="002C11E7">
        <w:fldChar w:fldCharType="begin"/>
      </w:r>
      <w:r w:rsidR="002C11E7">
        <w:instrText xml:space="preserve"> SEQ Figure \* ARABIC </w:instrText>
      </w:r>
      <w:r w:rsidR="002C11E7">
        <w:fldChar w:fldCharType="separate"/>
      </w:r>
      <w:r w:rsidR="0028074F">
        <w:rPr>
          <w:noProof/>
        </w:rPr>
        <w:t>7</w:t>
      </w:r>
      <w:r w:rsidR="002C11E7">
        <w:rPr>
          <w:noProof/>
        </w:rPr>
        <w:fldChar w:fldCharType="end"/>
      </w:r>
      <w:r>
        <w:t>: DSSS</w:t>
      </w:r>
      <w:bookmarkEnd w:id="540"/>
    </w:p>
    <w:p w14:paraId="0F021BFC" w14:textId="77777777" w:rsidR="00516F9C" w:rsidRDefault="00516F9C" w:rsidP="0096785B">
      <w:pPr>
        <w:pStyle w:val="Heading4"/>
        <w:jc w:val="both"/>
      </w:pPr>
      <w:r>
        <w:t>FHSS (Frequency Hopping Spread Spectrum)</w:t>
      </w:r>
    </w:p>
    <w:p w14:paraId="461C6F4C" w14:textId="520FCBAC" w:rsidR="00F73C4E" w:rsidRDefault="00516F9C" w:rsidP="0096785B">
      <w:pPr>
        <w:pStyle w:val="Standard"/>
        <w:ind w:left="720" w:firstLine="0"/>
        <w:jc w:val="both"/>
        <w:rPr>
          <w:rFonts w:eastAsiaTheme="minorEastAsia"/>
          <w:lang w:val="x-none"/>
        </w:rPr>
      </w:pPr>
      <w:r w:rsidRPr="00516F9C">
        <w:rPr>
          <w:rFonts w:eastAsiaTheme="minorEastAsia"/>
          <w:lang w:val="x-none"/>
        </w:rPr>
        <w:t>Here original signal is modulated with Frequency Shift Keying as other methods like QAM etc are costly.</w:t>
      </w:r>
      <w:r w:rsidR="00E7665A">
        <w:rPr>
          <w:rFonts w:eastAsiaTheme="minorEastAsia"/>
        </w:rPr>
        <w:t xml:space="preserve"> </w:t>
      </w:r>
      <w:r w:rsidRPr="00516F9C">
        <w:rPr>
          <w:rFonts w:eastAsiaTheme="minorEastAsia"/>
          <w:lang w:val="x-none"/>
        </w:rPr>
        <w:t>Then it is passed to a spreader, where it is modulated with carrier from frequency synthesizer using code generated from PN Generator.</w:t>
      </w:r>
      <w:r w:rsidR="00E7665A">
        <w:rPr>
          <w:rFonts w:eastAsiaTheme="minorEastAsia"/>
        </w:rPr>
        <w:t xml:space="preserve"> </w:t>
      </w:r>
      <w:r w:rsidRPr="00516F9C">
        <w:rPr>
          <w:rFonts w:eastAsiaTheme="minorEastAsia"/>
          <w:lang w:val="x-none"/>
        </w:rPr>
        <w:t>Here with respect to time frequency gets changed. Frequency hopping occurs for set of frequencies for particular cycle and it repeats for next cycle.</w:t>
      </w:r>
    </w:p>
    <w:p w14:paraId="430570EF" w14:textId="77777777" w:rsidR="00E7665A" w:rsidRPr="00516F9C" w:rsidRDefault="00E7665A" w:rsidP="0096785B">
      <w:pPr>
        <w:pStyle w:val="Standard"/>
        <w:ind w:left="720" w:firstLine="0"/>
        <w:jc w:val="both"/>
        <w:rPr>
          <w:rFonts w:eastAsiaTheme="minorEastAsia"/>
          <w:lang w:val="x-none"/>
        </w:rPr>
      </w:pPr>
    </w:p>
    <w:p w14:paraId="4BE6A102"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FDM -&gt; Here channel will not change frequency with respect to time.</w:t>
      </w:r>
    </w:p>
    <w:p w14:paraId="69BBA0DE"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FHSS -&gt; Here channel are changing frequency w.r.t to time, in other words, frequency is hopping w.r.t to time for particular channel.</w:t>
      </w:r>
    </w:p>
    <w:p w14:paraId="5E174800"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Chip Period &gt; Bit Period → Slow Hopping, Chip Period &lt; Bit Period → Fast Hopping.</w:t>
      </w:r>
    </w:p>
    <w:p w14:paraId="3E3222A8" w14:textId="77777777" w:rsidR="00F73C4E" w:rsidRDefault="00516F9C" w:rsidP="0096785B">
      <w:pPr>
        <w:pStyle w:val="Standard"/>
        <w:ind w:left="720" w:firstLine="0"/>
        <w:jc w:val="both"/>
        <w:rPr>
          <w:rFonts w:eastAsiaTheme="minorEastAsia"/>
          <w:lang w:val="x-none"/>
        </w:rPr>
      </w:pPr>
      <w:r w:rsidRPr="00516F9C">
        <w:rPr>
          <w:rFonts w:eastAsiaTheme="minorEastAsia"/>
          <w:lang w:val="x-none"/>
        </w:rPr>
        <w:t>Applied in Bluetooth, Joint Tactical Radio System (JTRS) etc.</w:t>
      </w:r>
    </w:p>
    <w:p w14:paraId="42CA466F" w14:textId="77777777" w:rsidR="00E7665A" w:rsidRPr="00516F9C" w:rsidRDefault="00E7665A" w:rsidP="0096785B">
      <w:pPr>
        <w:pStyle w:val="Standard"/>
        <w:ind w:left="720" w:firstLine="0"/>
        <w:jc w:val="both"/>
        <w:rPr>
          <w:rFonts w:eastAsiaTheme="minorEastAsia"/>
          <w:lang w:val="x-none"/>
        </w:rPr>
      </w:pPr>
    </w:p>
    <w:p w14:paraId="24686E22" w14:textId="6B439D30" w:rsidR="00F73C4E" w:rsidRDefault="007D700C" w:rsidP="0096785B">
      <w:pPr>
        <w:pStyle w:val="Standard"/>
        <w:ind w:left="720" w:firstLine="0"/>
        <w:jc w:val="both"/>
        <w:rPr>
          <w:rFonts w:eastAsiaTheme="minorEastAsia"/>
          <w:lang w:val="x-none"/>
        </w:rPr>
      </w:pPr>
      <w:r>
        <w:rPr>
          <w:rFonts w:eastAsiaTheme="minorEastAsia"/>
          <w:lang w:val="x-none"/>
        </w:rPr>
        <w:t xml:space="preserve">Link: </w:t>
      </w:r>
      <w:hyperlink r:id="rId41" w:history="1">
        <w:r w:rsidR="00A330B1" w:rsidRPr="00516F9C">
          <w:rPr>
            <w:rFonts w:eastAsiaTheme="minorEastAsia"/>
            <w:lang w:val="x-none"/>
          </w:rPr>
          <w:t>https://www.youtube.com/watch?v=PUQMKrtUYz8</w:t>
        </w:r>
      </w:hyperlink>
      <w:r>
        <w:rPr>
          <w:rFonts w:eastAsiaTheme="minorEastAsia"/>
          <w:lang w:val="x-none"/>
        </w:rPr>
        <w:t xml:space="preserve"> </w:t>
      </w:r>
    </w:p>
    <w:p w14:paraId="110710AD" w14:textId="34D944DC" w:rsidR="00931971" w:rsidRPr="00516F9C" w:rsidRDefault="00931971" w:rsidP="0096785B">
      <w:pPr>
        <w:pStyle w:val="Standard"/>
        <w:ind w:left="720" w:firstLine="0"/>
        <w:jc w:val="both"/>
        <w:rPr>
          <w:rFonts w:eastAsiaTheme="minorEastAsia"/>
          <w:lang w:val="x-none"/>
        </w:rPr>
      </w:pPr>
      <w:r>
        <w:rPr>
          <w:rFonts w:eastAsiaTheme="minorEastAsia"/>
          <w:lang w:val="x-none"/>
        </w:rPr>
        <w:lastRenderedPageBreak/>
        <w:tab/>
      </w:r>
      <w:r>
        <w:rPr>
          <w:noProof/>
          <w:lang w:bidi="ar-SA"/>
        </w:rPr>
        <w:drawing>
          <wp:inline distT="0" distB="0" distL="0" distR="0" wp14:anchorId="5059394D" wp14:editId="3155C01C">
            <wp:extent cx="4572000" cy="3362325"/>
            <wp:effectExtent l="19050" t="19050" r="19050" b="28575"/>
            <wp:docPr id="16" name="Picture 16" descr="FS-FH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FHSS - Wikip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362325"/>
                    </a:xfrm>
                    <a:prstGeom prst="rect">
                      <a:avLst/>
                    </a:prstGeom>
                    <a:noFill/>
                    <a:ln>
                      <a:solidFill>
                        <a:schemeClr val="tx1"/>
                      </a:solidFill>
                    </a:ln>
                  </pic:spPr>
                </pic:pic>
              </a:graphicData>
            </a:graphic>
          </wp:inline>
        </w:drawing>
      </w:r>
    </w:p>
    <w:p w14:paraId="70B9C7DC" w14:textId="1B303826" w:rsidR="00516F9C" w:rsidRPr="00516F9C" w:rsidRDefault="00931971" w:rsidP="0096785B">
      <w:pPr>
        <w:pStyle w:val="Caption"/>
      </w:pPr>
      <w:r>
        <w:tab/>
      </w:r>
      <w:r>
        <w:tab/>
      </w:r>
      <w:r>
        <w:tab/>
      </w:r>
      <w:r>
        <w:tab/>
      </w:r>
      <w:r>
        <w:tab/>
      </w:r>
      <w:bookmarkStart w:id="541" w:name="_Toc59468862"/>
      <w:r>
        <w:t>Figure</w:t>
      </w:r>
      <w:r w:rsidR="0096785B">
        <w:t xml:space="preserve"> </w:t>
      </w:r>
      <w:r w:rsidR="002C11E7">
        <w:fldChar w:fldCharType="begin"/>
      </w:r>
      <w:r w:rsidR="002C11E7">
        <w:instrText xml:space="preserve"> SEQ Figure \* ARABIC </w:instrText>
      </w:r>
      <w:r w:rsidR="002C11E7">
        <w:fldChar w:fldCharType="separate"/>
      </w:r>
      <w:r w:rsidR="0028074F">
        <w:rPr>
          <w:noProof/>
        </w:rPr>
        <w:t>8</w:t>
      </w:r>
      <w:r w:rsidR="002C11E7">
        <w:rPr>
          <w:noProof/>
        </w:rPr>
        <w:fldChar w:fldCharType="end"/>
      </w:r>
      <w:r>
        <w:t>: FHSS</w:t>
      </w:r>
      <w:bookmarkEnd w:id="541"/>
      <w:r w:rsidR="00516F9C" w:rsidRPr="00516F9C">
        <w:rPr>
          <w:rFonts w:eastAsiaTheme="minorEastAsia"/>
          <w:lang w:val="x-none"/>
        </w:rPr>
        <w:br/>
      </w:r>
    </w:p>
    <w:p w14:paraId="43197444" w14:textId="77777777" w:rsidR="00E51687" w:rsidRDefault="00E51687" w:rsidP="001F7FE2">
      <w:pPr>
        <w:pStyle w:val="Heading2"/>
      </w:pPr>
      <w:bookmarkStart w:id="542" w:name="_Toc59468785"/>
      <w:r>
        <w:t>8. 802.11 MIMO</w:t>
      </w:r>
      <w:bookmarkEnd w:id="542"/>
    </w:p>
    <w:p w14:paraId="0D0B7F35" w14:textId="0D1BBC0B" w:rsidR="00516F9C" w:rsidRPr="00516F9C" w:rsidRDefault="00516F9C" w:rsidP="0096785B">
      <w:pPr>
        <w:pStyle w:val="Heading4"/>
        <w:jc w:val="both"/>
      </w:pPr>
      <w:r>
        <w:t>MIMO</w:t>
      </w:r>
    </w:p>
    <w:p w14:paraId="3DDB0CB1" w14:textId="77777777" w:rsidR="00516F9C" w:rsidRDefault="00516F9C" w:rsidP="0096785B">
      <w:pPr>
        <w:pStyle w:val="Standard"/>
        <w:ind w:left="720" w:firstLine="0"/>
        <w:jc w:val="both"/>
        <w:rPr>
          <w:lang w:val="x-none"/>
        </w:rPr>
      </w:pPr>
      <w:r w:rsidRPr="00516F9C">
        <w:rPr>
          <w:lang w:val="x-none"/>
        </w:rPr>
        <w:t>MIMO is a form of antenna technology that uses multiple antennas to enable signals travelling via different paths as a result of reflections, etc., to be separated and their capability used to improve the data throughput and / or the signal to noise ratio, thereby improving system performance.</w:t>
      </w:r>
    </w:p>
    <w:p w14:paraId="767F4F20" w14:textId="77777777" w:rsidR="00516F9C" w:rsidRPr="00516F9C" w:rsidRDefault="00516F9C" w:rsidP="0096785B">
      <w:pPr>
        <w:pStyle w:val="Standard"/>
        <w:ind w:left="720" w:firstLine="0"/>
        <w:jc w:val="both"/>
        <w:rPr>
          <w:lang w:val="x-none"/>
        </w:rPr>
      </w:pPr>
    </w:p>
    <w:p w14:paraId="1782BE51" w14:textId="77777777" w:rsidR="00516F9C" w:rsidRPr="00516F9C" w:rsidRDefault="00516F9C" w:rsidP="0096785B">
      <w:pPr>
        <w:pStyle w:val="Standard"/>
        <w:ind w:left="720" w:firstLine="0"/>
        <w:jc w:val="both"/>
        <w:rPr>
          <w:lang w:val="x-none"/>
        </w:rPr>
      </w:pPr>
      <w:r w:rsidRPr="00516F9C">
        <w:rPr>
          <w:lang w:val="x-none"/>
        </w:rPr>
        <w:t>The 802.11n standard allows for up to four spatial streams to give a significant improvement in the available data rate available as it allows a number of different data streams to be carried over the same channel.</w:t>
      </w:r>
    </w:p>
    <w:p w14:paraId="0DCBDF01" w14:textId="77777777" w:rsidR="00516F9C" w:rsidRPr="00516F9C" w:rsidRDefault="00516F9C" w:rsidP="0096785B">
      <w:pPr>
        <w:pStyle w:val="Standard"/>
        <w:ind w:left="720" w:firstLine="0"/>
        <w:jc w:val="both"/>
        <w:rPr>
          <w:lang w:val="x-none"/>
        </w:rPr>
      </w:pPr>
      <w:r w:rsidRPr="00516F9C">
        <w:rPr>
          <w:lang w:val="x-none"/>
        </w:rPr>
        <w:t>The number of data streams and hence the overall data capacity is limited by the number of spatial streams that can be carried - one of the limits for this is the number of antennas that are available at either end.</w:t>
      </w:r>
    </w:p>
    <w:p w14:paraId="21504DD0" w14:textId="153FDCC2" w:rsidR="00516F9C" w:rsidRDefault="00516F9C" w:rsidP="0096785B">
      <w:pPr>
        <w:pStyle w:val="Heading4"/>
        <w:jc w:val="both"/>
      </w:pPr>
      <w:r>
        <w:t>Antenna Technology</w:t>
      </w:r>
    </w:p>
    <w:p w14:paraId="1EA3DAF5" w14:textId="524C0BEA" w:rsidR="00516F9C" w:rsidRDefault="00516F9C" w:rsidP="0096785B">
      <w:pPr>
        <w:pStyle w:val="Standard"/>
        <w:ind w:left="720" w:firstLine="0"/>
        <w:jc w:val="both"/>
        <w:rPr>
          <w:lang w:val="x-none"/>
        </w:rPr>
      </w:pPr>
      <w:r w:rsidRPr="00516F9C">
        <w:rPr>
          <w:lang w:val="x-none"/>
        </w:rPr>
        <w:t>The antenna associated technologies have been significantly improved by the introduction of beam forming and diversity.</w:t>
      </w:r>
      <w:r w:rsidR="0096785B">
        <w:t xml:space="preserve"> </w:t>
      </w:r>
      <w:r w:rsidRPr="00516F9C">
        <w:rPr>
          <w:lang w:val="x-none"/>
        </w:rPr>
        <w:t>Beam forming focuses the radio signals directly along the path for the receiving antenna to improve the range and overall performance. A higher signal level and better signal to noise ratio will mean that the full use can be made of the channel.</w:t>
      </w:r>
    </w:p>
    <w:p w14:paraId="59A58566" w14:textId="75D68ED4" w:rsidR="0096785B" w:rsidRDefault="0096785B" w:rsidP="0096785B">
      <w:pPr>
        <w:pStyle w:val="Standard"/>
        <w:ind w:left="720" w:firstLine="0"/>
        <w:jc w:val="both"/>
        <w:rPr>
          <w:lang w:val="x-none"/>
        </w:rPr>
      </w:pPr>
    </w:p>
    <w:p w14:paraId="43325017" w14:textId="0916486E" w:rsidR="0096785B" w:rsidRDefault="0096785B" w:rsidP="0096785B">
      <w:pPr>
        <w:pStyle w:val="Standard"/>
        <w:ind w:left="720" w:firstLine="0"/>
        <w:jc w:val="both"/>
        <w:rPr>
          <w:lang w:val="x-none"/>
        </w:rPr>
      </w:pPr>
    </w:p>
    <w:p w14:paraId="36E56AFE" w14:textId="767F7B1C" w:rsidR="0096785B" w:rsidRDefault="0096785B" w:rsidP="0096785B">
      <w:pPr>
        <w:pStyle w:val="Standard"/>
        <w:ind w:left="720" w:firstLine="0"/>
        <w:jc w:val="both"/>
        <w:rPr>
          <w:lang w:val="x-none"/>
        </w:rPr>
      </w:pPr>
    </w:p>
    <w:p w14:paraId="13A2C834" w14:textId="77777777" w:rsidR="0096785B" w:rsidRPr="00516F9C" w:rsidRDefault="0096785B" w:rsidP="0096785B">
      <w:pPr>
        <w:pStyle w:val="Standard"/>
        <w:ind w:left="720" w:firstLine="0"/>
        <w:jc w:val="both"/>
        <w:rPr>
          <w:lang w:val="x-none"/>
        </w:rPr>
      </w:pPr>
    </w:p>
    <w:p w14:paraId="0F139870" w14:textId="77777777" w:rsidR="00516F9C" w:rsidRPr="00516F9C" w:rsidRDefault="00516F9C" w:rsidP="0096785B">
      <w:pPr>
        <w:pStyle w:val="Standard"/>
        <w:ind w:left="720" w:firstLine="0"/>
        <w:jc w:val="both"/>
        <w:rPr>
          <w:lang w:val="x-none"/>
        </w:rPr>
      </w:pPr>
      <w:r w:rsidRPr="00516F9C">
        <w:rPr>
          <w:lang w:val="x-none"/>
        </w:rPr>
        <w:t>Diversity uses the multiple antennas available and combines or selects the best subset from a larger number of antennas to obtain the optimum signal conditions. This can be achieved because there are often surplus antennas in a MIMO system. As 802.11n supports any number of antennas between one and four, it is possible that one device may have three antennas while another with which it is communicating will only have two. The supposedly surplus antenna can be used to provide diversity reception or transmission as appropriate.</w:t>
      </w:r>
    </w:p>
    <w:p w14:paraId="4F46777B" w14:textId="77777777" w:rsidR="00516F9C" w:rsidRPr="00516F9C" w:rsidRDefault="00516F9C" w:rsidP="0096785B">
      <w:pPr>
        <w:jc w:val="both"/>
      </w:pPr>
    </w:p>
    <w:p w14:paraId="428E3151" w14:textId="77777777" w:rsidR="00E51687" w:rsidRDefault="00E51687" w:rsidP="001F7FE2">
      <w:pPr>
        <w:pStyle w:val="Heading2"/>
      </w:pPr>
      <w:bookmarkStart w:id="543" w:name="_Toc59468786"/>
      <w:r>
        <w:t>9. Channel Bonding</w:t>
      </w:r>
      <w:bookmarkEnd w:id="543"/>
    </w:p>
    <w:p w14:paraId="4DF14D97" w14:textId="167B7665" w:rsidR="00B50A5D" w:rsidRPr="00EB5B9F" w:rsidRDefault="00EB5B9F" w:rsidP="0096785B">
      <w:pPr>
        <w:ind w:left="720" w:firstLine="0"/>
        <w:jc w:val="both"/>
      </w:pPr>
      <w:r w:rsidRPr="00EB5B9F">
        <w:rPr>
          <w:lang w:val="x-none"/>
        </w:rPr>
        <w:t>In simple terms channel bonding is use of more than one frequency or channel in the same bandwidth to increase throughput (Like going from 2 Lane to 4 Lane Highway).</w:t>
      </w:r>
      <w:r>
        <w:t xml:space="preserve"> </w:t>
      </w:r>
      <w:r w:rsidRPr="00EB5B9F">
        <w:rPr>
          <w:lang w:val="x-none"/>
        </w:rPr>
        <w:t>Came with 802.11n for 40 MHz Channels.</w:t>
      </w:r>
      <w:r>
        <w:t xml:space="preserve"> </w:t>
      </w:r>
      <w:r w:rsidRPr="00EB5B9F">
        <w:rPr>
          <w:lang w:val="x-none"/>
        </w:rPr>
        <w:t>Achievable data rate between 2 radios is a function of the Signal-to-Noise ratio (SNR) at a receiver. A higher Noise floor results in lower effective maximum transmission speed.</w:t>
      </w:r>
    </w:p>
    <w:p w14:paraId="6EAB1426" w14:textId="77777777" w:rsidR="00EB5B9F" w:rsidRDefault="00EB5B9F" w:rsidP="0096785B">
      <w:pPr>
        <w:ind w:left="720" w:firstLine="0"/>
        <w:jc w:val="both"/>
        <w:rPr>
          <w:lang w:val="x-none"/>
        </w:rPr>
      </w:pPr>
      <w:r w:rsidRPr="00EB5B9F">
        <w:rPr>
          <w:lang w:val="x-none"/>
        </w:rPr>
        <w:t>There are t</w:t>
      </w:r>
      <w:r>
        <w:rPr>
          <w:lang w:val="x-none"/>
        </w:rPr>
        <w:t>wo types of band</w:t>
      </w:r>
    </w:p>
    <w:p w14:paraId="5C0D1549" w14:textId="77777777" w:rsidR="00EB5B9F" w:rsidRDefault="00EB5B9F" w:rsidP="0096785B">
      <w:pPr>
        <w:ind w:left="720" w:firstLine="0"/>
        <w:jc w:val="both"/>
        <w:rPr>
          <w:lang w:val="x-none"/>
        </w:rPr>
      </w:pPr>
      <w:r w:rsidRPr="00EB5B9F">
        <w:rPr>
          <w:lang w:val="x-none"/>
        </w:rPr>
        <w:t xml:space="preserve">1. 2.4 Ghz  </w:t>
      </w:r>
    </w:p>
    <w:p w14:paraId="3D3A7964" w14:textId="7CF66CDB" w:rsidR="00B50A5D" w:rsidRDefault="00EB5B9F" w:rsidP="0096785B">
      <w:pPr>
        <w:ind w:left="720" w:firstLine="0"/>
        <w:jc w:val="both"/>
        <w:rPr>
          <w:lang w:val="x-none"/>
        </w:rPr>
      </w:pPr>
      <w:r w:rsidRPr="00EB5B9F">
        <w:rPr>
          <w:lang w:val="x-none"/>
        </w:rPr>
        <w:t>2. 5 Ghz</w:t>
      </w:r>
    </w:p>
    <w:p w14:paraId="14BAF783" w14:textId="77777777" w:rsidR="00EB5B9F" w:rsidRPr="00EB5B9F" w:rsidRDefault="00EB5B9F" w:rsidP="0096785B">
      <w:pPr>
        <w:ind w:left="720" w:firstLine="0"/>
        <w:jc w:val="both"/>
      </w:pPr>
    </w:p>
    <w:p w14:paraId="59AD3831" w14:textId="77777777" w:rsidR="00EB5B9F" w:rsidRDefault="00EB5B9F" w:rsidP="0096785B">
      <w:pPr>
        <w:ind w:left="720" w:firstLine="0"/>
        <w:jc w:val="both"/>
      </w:pPr>
      <w:r w:rsidRPr="00EB5B9F">
        <w:rPr>
          <w:lang w:val="x-none"/>
        </w:rPr>
        <w:t>The following link explains in depth about channel bonding and its rules and regulations</w:t>
      </w:r>
    </w:p>
    <w:p w14:paraId="7D4E6839" w14:textId="77777777" w:rsidR="00EB5B9F" w:rsidRDefault="00EB5B9F" w:rsidP="0096785B">
      <w:pPr>
        <w:ind w:left="720" w:firstLine="0"/>
        <w:jc w:val="both"/>
      </w:pPr>
      <w:r>
        <w:t xml:space="preserve">Link1: </w:t>
      </w:r>
      <w:hyperlink r:id="rId43" w:history="1">
        <w:r w:rsidR="00B50A5D" w:rsidRPr="00EB5B9F">
          <w:rPr>
            <w:rStyle w:val="Hyperlink"/>
            <w:lang w:val="x-none"/>
          </w:rPr>
          <w:t>https://www.networkcomputing.com/wireless-infrastructure/channel-bonding-wifi-rules-and-regulations</w:t>
        </w:r>
      </w:hyperlink>
    </w:p>
    <w:p w14:paraId="61125D7C" w14:textId="036EB408" w:rsidR="00B50A5D" w:rsidRPr="00EB5B9F" w:rsidRDefault="00EB5B9F" w:rsidP="0096785B">
      <w:pPr>
        <w:ind w:left="720" w:firstLine="0"/>
        <w:jc w:val="both"/>
      </w:pPr>
      <w:r>
        <w:t xml:space="preserve">Link2: </w:t>
      </w:r>
      <w:hyperlink r:id="rId44" w:history="1">
        <w:r w:rsidR="00B50A5D" w:rsidRPr="00EB5B9F">
          <w:rPr>
            <w:rStyle w:val="Hyperlink"/>
            <w:lang w:val="x-none"/>
          </w:rPr>
          <w:t>https://www.sourceonetechnology.com/802-11ac-wireless-channel-bonding-mimo-spatial-streams-and-beamforming/</w:t>
        </w:r>
      </w:hyperlink>
    </w:p>
    <w:p w14:paraId="5FA5DBA1" w14:textId="304749D7" w:rsidR="00EB5B9F" w:rsidRDefault="00EB5B9F" w:rsidP="0096785B">
      <w:pPr>
        <w:pStyle w:val="Heading4"/>
        <w:jc w:val="both"/>
      </w:pPr>
      <w:r>
        <w:t>2.4 GHz</w:t>
      </w:r>
    </w:p>
    <w:p w14:paraId="60DE70C2" w14:textId="77777777" w:rsidR="00EB5B9F" w:rsidRPr="00EB5B9F" w:rsidRDefault="00EB5B9F" w:rsidP="0096785B">
      <w:pPr>
        <w:jc w:val="both"/>
      </w:pPr>
    </w:p>
    <w:p w14:paraId="0C8D9542" w14:textId="36BE1447" w:rsidR="00B50A5D" w:rsidRDefault="00EB5B9F" w:rsidP="0096785B">
      <w:pPr>
        <w:ind w:left="720" w:firstLine="0"/>
        <w:jc w:val="both"/>
        <w:rPr>
          <w:lang w:val="x-none"/>
        </w:rPr>
      </w:pPr>
      <w:r w:rsidRPr="00EB5B9F">
        <w:rPr>
          <w:lang w:val="x-none"/>
        </w:rPr>
        <w:t xml:space="preserve">802.11 WLAN Standards specify a bandwidth of 20 </w:t>
      </w:r>
      <w:r w:rsidR="00B50A5D" w:rsidRPr="00EB5B9F">
        <w:rPr>
          <w:lang w:val="x-none"/>
        </w:rPr>
        <w:t>MHz</w:t>
      </w:r>
      <w:r w:rsidRPr="00EB5B9F">
        <w:rPr>
          <w:lang w:val="x-none"/>
        </w:rPr>
        <w:t xml:space="preserve"> and channels are on 5 </w:t>
      </w:r>
      <w:r w:rsidR="00B50A5D" w:rsidRPr="00EB5B9F">
        <w:rPr>
          <w:lang w:val="x-none"/>
        </w:rPr>
        <w:t>MHz</w:t>
      </w:r>
      <w:r w:rsidRPr="00EB5B9F">
        <w:rPr>
          <w:lang w:val="x-none"/>
        </w:rPr>
        <w:t xml:space="preserve"> incremental steps.</w:t>
      </w:r>
      <w:r w:rsidR="00B50A5D">
        <w:t xml:space="preserve"> </w:t>
      </w:r>
      <w:r w:rsidRPr="00EB5B9F">
        <w:rPr>
          <w:lang w:val="x-none"/>
        </w:rPr>
        <w:t>There are 14 channels defined in 2.4 Ghz</w:t>
      </w:r>
      <w:r w:rsidR="00B50A5D">
        <w:t xml:space="preserve">. </w:t>
      </w:r>
      <w:r w:rsidRPr="00EB5B9F">
        <w:rPr>
          <w:lang w:val="x-none"/>
        </w:rPr>
        <w:t xml:space="preserve">The </w:t>
      </w:r>
      <w:r w:rsidR="00D979B8" w:rsidRPr="00EB5B9F">
        <w:rPr>
          <w:lang w:val="x-none"/>
        </w:rPr>
        <w:t>differences</w:t>
      </w:r>
      <w:r w:rsidRPr="00EB5B9F">
        <w:rPr>
          <w:lang w:val="x-none"/>
        </w:rPr>
        <w:t xml:space="preserve"> occur in RF Modulation schemes used, but the WLAN channels are identical across all the Applicable 802.11 standards. Longer Range than 5 Ghz.</w:t>
      </w:r>
      <w:r w:rsidR="00B50A5D">
        <w:t xml:space="preserve"> </w:t>
      </w:r>
      <w:r w:rsidRPr="00EB5B9F">
        <w:rPr>
          <w:lang w:val="x-none"/>
        </w:rPr>
        <w:t>Non-Overlapping Channels for 2.4 Ghz band are 1,6 and 11. That is 2.41, 2.</w:t>
      </w:r>
      <w:r w:rsidRPr="00B50A5D">
        <w:rPr>
          <w:lang w:val="x-none"/>
        </w:rPr>
        <w:t>43 and 2.46 Ghz.</w:t>
      </w:r>
    </w:p>
    <w:p w14:paraId="351CAFE0" w14:textId="77777777" w:rsidR="00B50A5D" w:rsidRPr="00EB5B9F" w:rsidRDefault="00B50A5D" w:rsidP="0096785B">
      <w:pPr>
        <w:ind w:left="720" w:firstLine="0"/>
        <w:jc w:val="both"/>
      </w:pPr>
    </w:p>
    <w:p w14:paraId="2EA3CD5C" w14:textId="105224FE" w:rsidR="00B50A5D" w:rsidRPr="00B50A5D" w:rsidRDefault="00D979B8" w:rsidP="0096785B">
      <w:pPr>
        <w:ind w:left="720" w:firstLine="0"/>
        <w:jc w:val="both"/>
      </w:pPr>
      <w:r w:rsidRPr="00EB5B9F">
        <w:rPr>
          <w:lang w:val="x-none"/>
        </w:rPr>
        <w:t>Graphical</w:t>
      </w:r>
      <w:r w:rsidR="00EB5B9F" w:rsidRPr="00EB5B9F">
        <w:rPr>
          <w:lang w:val="x-none"/>
        </w:rPr>
        <w:t xml:space="preserve"> </w:t>
      </w:r>
      <w:r w:rsidRPr="00EB5B9F">
        <w:rPr>
          <w:lang w:val="x-none"/>
        </w:rPr>
        <w:t>representation</w:t>
      </w:r>
      <w:r w:rsidR="00EB5B9F" w:rsidRPr="00EB5B9F">
        <w:rPr>
          <w:lang w:val="x-none"/>
        </w:rPr>
        <w:t xml:space="preserve"> of 2.4 Ghz Band Channels Overlapping is shown</w:t>
      </w:r>
    </w:p>
    <w:p w14:paraId="5192EA8F" w14:textId="77777777" w:rsidR="00B50A5D" w:rsidRPr="00B50A5D" w:rsidRDefault="00B50A5D" w:rsidP="0096785B">
      <w:pPr>
        <w:ind w:left="720" w:firstLine="0"/>
        <w:jc w:val="both"/>
      </w:pPr>
    </w:p>
    <w:p w14:paraId="4FC2F498" w14:textId="3D096B49" w:rsidR="00B50A5D" w:rsidRPr="00EB5B9F" w:rsidRDefault="00B50A5D" w:rsidP="0096785B">
      <w:pPr>
        <w:ind w:left="720" w:firstLine="0"/>
        <w:jc w:val="both"/>
      </w:pPr>
      <w:r>
        <w:tab/>
      </w:r>
      <w:r w:rsidRPr="00B50A5D">
        <w:rPr>
          <w:noProof/>
          <w:lang w:bidi="ar-SA"/>
        </w:rPr>
        <w:drawing>
          <wp:inline distT="0" distB="0" distL="0" distR="0" wp14:anchorId="0C905F56" wp14:editId="19A61F6A">
            <wp:extent cx="4689000" cy="2107080"/>
            <wp:effectExtent l="0" t="0" r="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lum bright="-50000"/>
                      <a:alphaModFix/>
                    </a:blip>
                    <a:srcRect/>
                    <a:stretch>
                      <a:fillRect/>
                    </a:stretch>
                  </pic:blipFill>
                  <pic:spPr>
                    <a:xfrm>
                      <a:off x="0" y="0"/>
                      <a:ext cx="4689000" cy="2107080"/>
                    </a:xfrm>
                    <a:prstGeom prst="rect">
                      <a:avLst/>
                    </a:prstGeom>
                    <a:noFill/>
                    <a:ln>
                      <a:noFill/>
                    </a:ln>
                  </pic:spPr>
                </pic:pic>
              </a:graphicData>
            </a:graphic>
          </wp:inline>
        </w:drawing>
      </w:r>
    </w:p>
    <w:p w14:paraId="3B4B1F75" w14:textId="3A411DDC" w:rsidR="00EB5B9F" w:rsidRPr="00EB5B9F" w:rsidRDefault="00B50A5D" w:rsidP="0096785B">
      <w:pPr>
        <w:pStyle w:val="Caption"/>
        <w:jc w:val="both"/>
      </w:pPr>
      <w:r>
        <w:lastRenderedPageBreak/>
        <w:tab/>
      </w:r>
      <w:r>
        <w:tab/>
      </w:r>
      <w:r>
        <w:tab/>
      </w:r>
      <w:r>
        <w:tab/>
      </w:r>
      <w:r>
        <w:tab/>
      </w:r>
      <w:bookmarkStart w:id="544" w:name="_Toc59468863"/>
      <w:r>
        <w:t xml:space="preserve">Figure </w:t>
      </w:r>
      <w:r w:rsidR="002C11E7">
        <w:fldChar w:fldCharType="begin"/>
      </w:r>
      <w:r w:rsidR="002C11E7">
        <w:instrText xml:space="preserve"> SEQ Figure \* ARABIC </w:instrText>
      </w:r>
      <w:r w:rsidR="002C11E7">
        <w:fldChar w:fldCharType="separate"/>
      </w:r>
      <w:r w:rsidR="0028074F">
        <w:rPr>
          <w:noProof/>
        </w:rPr>
        <w:t>9</w:t>
      </w:r>
      <w:r w:rsidR="002C11E7">
        <w:rPr>
          <w:noProof/>
        </w:rPr>
        <w:fldChar w:fldCharType="end"/>
      </w:r>
      <w:r>
        <w:t>: 2.4 GHz Band Frequency Allocation</w:t>
      </w:r>
      <w:bookmarkEnd w:id="544"/>
    </w:p>
    <w:p w14:paraId="39E88CC1" w14:textId="296CA52D" w:rsidR="00EB5B9F" w:rsidRDefault="00EB5B9F" w:rsidP="0096785B">
      <w:pPr>
        <w:pStyle w:val="Heading4"/>
        <w:jc w:val="both"/>
      </w:pPr>
      <w:r>
        <w:t>5 GHz</w:t>
      </w:r>
    </w:p>
    <w:p w14:paraId="3716CAB4" w14:textId="7B47F6A3" w:rsidR="00B50A5D" w:rsidRDefault="00B50A5D" w:rsidP="0096785B">
      <w:pPr>
        <w:ind w:left="720" w:firstLine="0"/>
        <w:jc w:val="both"/>
        <w:rPr>
          <w:lang w:val="x-none"/>
        </w:rPr>
      </w:pPr>
      <w:r w:rsidRPr="00B50A5D">
        <w:rPr>
          <w:lang w:val="x-none"/>
        </w:rPr>
        <w:t>All  25 of the available 5 Ghz channels non-overlapping at 20 MHz incremental width.</w:t>
      </w:r>
      <w:r>
        <w:t xml:space="preserve"> </w:t>
      </w:r>
      <w:r w:rsidRPr="00B50A5D">
        <w:rPr>
          <w:lang w:val="x-none"/>
        </w:rPr>
        <w:t>Band is divided into several different sections, they are as follows: Unlicensed National Information Infrastructure (U-N II) – 1, 2a, 2c, 3, Industrial Scientific &amp; Medical (ISM).</w:t>
      </w:r>
    </w:p>
    <w:p w14:paraId="3285F1B6" w14:textId="77777777" w:rsidR="00B50A5D" w:rsidRDefault="00B50A5D" w:rsidP="0096785B">
      <w:pPr>
        <w:ind w:left="720" w:firstLine="0"/>
        <w:jc w:val="both"/>
        <w:rPr>
          <w:lang w:val="x-none"/>
        </w:rPr>
      </w:pPr>
    </w:p>
    <w:p w14:paraId="31E20996" w14:textId="582C2F55" w:rsidR="00B50A5D" w:rsidRDefault="00B50A5D" w:rsidP="0096785B">
      <w:pPr>
        <w:ind w:left="720" w:firstLine="0"/>
        <w:jc w:val="both"/>
      </w:pPr>
      <w:r>
        <w:t xml:space="preserve">1. </w:t>
      </w:r>
      <w:r w:rsidRPr="00B50A5D">
        <w:rPr>
          <w:lang w:val="x-none"/>
        </w:rPr>
        <w:t xml:space="preserve">UNII -1 = It is regulated by </w:t>
      </w:r>
      <w:hyperlink r:id="rId46" w:history="1">
        <w:r w:rsidRPr="00B50A5D">
          <w:rPr>
            <w:rStyle w:val="Hyperlink"/>
            <w:lang w:val="x-none"/>
          </w:rPr>
          <w:t>Federal Communication Commission (FCC)</w:t>
        </w:r>
      </w:hyperlink>
      <w:r w:rsidRPr="00B50A5D">
        <w:rPr>
          <w:lang w:val="x-none"/>
        </w:rPr>
        <w:t>. Allowed for Outdoor and Indoor Wi-Fi at the same power.  802.11ac and 802.11n client devices use this band.</w:t>
      </w:r>
      <w:r>
        <w:t xml:space="preserve"> </w:t>
      </w:r>
    </w:p>
    <w:p w14:paraId="1B638313" w14:textId="76996E27" w:rsidR="00B50A5D" w:rsidRPr="00B50A5D" w:rsidRDefault="00B50A5D" w:rsidP="0096785B">
      <w:pPr>
        <w:ind w:left="720" w:firstLine="0"/>
        <w:jc w:val="both"/>
      </w:pPr>
      <w:r>
        <w:t xml:space="preserve">2. </w:t>
      </w:r>
      <w:r w:rsidRPr="00B50A5D">
        <w:rPr>
          <w:lang w:val="x-none"/>
        </w:rPr>
        <w:t>UNII -2 = Reserved by FCC for weather radar system. Dynamic Frequency switching (DFS) is required by Access Point and Client services. Only higher end 802.11ac and older 802.11n.</w:t>
      </w:r>
    </w:p>
    <w:p w14:paraId="53A838F5" w14:textId="7723C693" w:rsidR="00B50A5D" w:rsidRPr="00B50A5D" w:rsidRDefault="00B50A5D" w:rsidP="0096785B">
      <w:pPr>
        <w:ind w:left="720" w:firstLine="0"/>
        <w:jc w:val="both"/>
      </w:pPr>
      <w:r>
        <w:t xml:space="preserve">3. </w:t>
      </w:r>
      <w:r w:rsidRPr="00B50A5D">
        <w:rPr>
          <w:lang w:val="x-none"/>
        </w:rPr>
        <w:t>UNII -2 Extended = Reserved by FCC for govt weather radar system.</w:t>
      </w:r>
    </w:p>
    <w:p w14:paraId="779DECA9" w14:textId="77777777" w:rsidR="00B50A5D" w:rsidRPr="00B50A5D" w:rsidRDefault="00B50A5D" w:rsidP="0096785B">
      <w:pPr>
        <w:ind w:left="720" w:firstLine="0"/>
        <w:jc w:val="both"/>
      </w:pPr>
      <w:r w:rsidRPr="00B50A5D">
        <w:rPr>
          <w:lang w:val="x-none"/>
        </w:rPr>
        <w:t>UNII -3 = Designed for Indoor &amp; Outdoor Usage by FCC. Supported by 802.11n and 802.11ac.</w:t>
      </w:r>
    </w:p>
    <w:p w14:paraId="008D118D" w14:textId="3220A825" w:rsidR="00B50A5D" w:rsidRPr="00B50A5D" w:rsidRDefault="00B50A5D" w:rsidP="0096785B">
      <w:pPr>
        <w:ind w:left="720" w:firstLine="0"/>
        <w:jc w:val="both"/>
      </w:pPr>
      <w:r>
        <w:t xml:space="preserve">4. </w:t>
      </w:r>
      <w:r w:rsidRPr="00B50A5D">
        <w:rPr>
          <w:lang w:val="x-none"/>
        </w:rPr>
        <w:t>ISM = Supported by 802.11a, 802.11n, 802.11ac</w:t>
      </w:r>
    </w:p>
    <w:p w14:paraId="6EE6FC48" w14:textId="63F80572" w:rsidR="00B50A5D" w:rsidRDefault="00B50A5D" w:rsidP="0096785B">
      <w:pPr>
        <w:ind w:left="720" w:firstLine="0"/>
        <w:jc w:val="both"/>
      </w:pPr>
      <w:r>
        <w:t xml:space="preserve">     </w:t>
      </w:r>
      <w:r w:rsidRPr="00B50A5D">
        <w:rPr>
          <w:noProof/>
          <w:lang w:bidi="ar-SA"/>
        </w:rPr>
        <w:drawing>
          <wp:inline distT="0" distB="0" distL="0" distR="0" wp14:anchorId="70444462" wp14:editId="06006442">
            <wp:extent cx="5472000" cy="236448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lum bright="-50000"/>
                      <a:alphaModFix/>
                    </a:blip>
                    <a:srcRect/>
                    <a:stretch>
                      <a:fillRect/>
                    </a:stretch>
                  </pic:blipFill>
                  <pic:spPr>
                    <a:xfrm>
                      <a:off x="0" y="0"/>
                      <a:ext cx="5472000" cy="2364480"/>
                    </a:xfrm>
                    <a:prstGeom prst="rect">
                      <a:avLst/>
                    </a:prstGeom>
                    <a:noFill/>
                    <a:ln>
                      <a:noFill/>
                    </a:ln>
                  </pic:spPr>
                </pic:pic>
              </a:graphicData>
            </a:graphic>
          </wp:inline>
        </w:drawing>
      </w:r>
    </w:p>
    <w:p w14:paraId="0A9F084C" w14:textId="77777777" w:rsidR="00B50A5D" w:rsidRPr="00B50A5D" w:rsidRDefault="00B50A5D" w:rsidP="0096785B">
      <w:pPr>
        <w:ind w:left="720" w:firstLine="0"/>
        <w:jc w:val="both"/>
      </w:pPr>
    </w:p>
    <w:p w14:paraId="612B76AE" w14:textId="5EC015E7" w:rsidR="00B50A5D" w:rsidRPr="00B50A5D" w:rsidRDefault="00B50A5D" w:rsidP="0096785B">
      <w:pPr>
        <w:pStyle w:val="Caption"/>
        <w:jc w:val="both"/>
      </w:pPr>
      <w:r>
        <w:tab/>
      </w:r>
      <w:r>
        <w:tab/>
      </w:r>
      <w:r>
        <w:tab/>
      </w:r>
      <w:r>
        <w:tab/>
      </w:r>
      <w:r>
        <w:tab/>
      </w:r>
      <w:bookmarkStart w:id="545" w:name="_Toc59468864"/>
      <w:r>
        <w:t xml:space="preserve">Figure </w:t>
      </w:r>
      <w:r w:rsidR="002C11E7">
        <w:fldChar w:fldCharType="begin"/>
      </w:r>
      <w:r w:rsidR="002C11E7">
        <w:instrText xml:space="preserve"> SEQ Figure \* ARABIC </w:instrText>
      </w:r>
      <w:r w:rsidR="002C11E7">
        <w:fldChar w:fldCharType="separate"/>
      </w:r>
      <w:r w:rsidR="0028074F">
        <w:rPr>
          <w:noProof/>
        </w:rPr>
        <w:t>10</w:t>
      </w:r>
      <w:r w:rsidR="002C11E7">
        <w:rPr>
          <w:noProof/>
        </w:rPr>
        <w:fldChar w:fldCharType="end"/>
      </w:r>
      <w:r>
        <w:t>: 5 GHz band Frequency Allocation</w:t>
      </w:r>
      <w:bookmarkEnd w:id="545"/>
    </w:p>
    <w:p w14:paraId="0BB0F292" w14:textId="3C6DE98F" w:rsidR="00EB5B9F" w:rsidRPr="00EB5B9F" w:rsidRDefault="00E51687" w:rsidP="001F7FE2">
      <w:pPr>
        <w:pStyle w:val="Heading2"/>
      </w:pPr>
      <w:bookmarkStart w:id="546" w:name="_Toc59468787"/>
      <w:r>
        <w:t>10. Active and Passive Scanning</w:t>
      </w:r>
      <w:bookmarkEnd w:id="546"/>
    </w:p>
    <w:p w14:paraId="00EBB86B" w14:textId="77777777" w:rsidR="00EB5B9F" w:rsidRDefault="00EB5B9F" w:rsidP="0096785B">
      <w:pPr>
        <w:pStyle w:val="Heading4"/>
        <w:jc w:val="both"/>
      </w:pPr>
      <w:r>
        <w:t>Reason</w:t>
      </w:r>
    </w:p>
    <w:p w14:paraId="3EE7952C" w14:textId="6E0E83C9" w:rsidR="00EB5B9F" w:rsidRDefault="00EB5B9F" w:rsidP="0096785B">
      <w:pPr>
        <w:ind w:left="720" w:firstLine="0"/>
        <w:jc w:val="both"/>
        <w:rPr>
          <w:lang w:val="x-none"/>
        </w:rPr>
      </w:pPr>
      <w:r>
        <w:t xml:space="preserve"> </w:t>
      </w:r>
      <w:r w:rsidRPr="00EB5B9F">
        <w:rPr>
          <w:lang w:val="x-none"/>
        </w:rPr>
        <w:t>Determine the suitable AP to which the client may need to co</w:t>
      </w:r>
      <w:r>
        <w:rPr>
          <w:lang w:val="x-none"/>
        </w:rPr>
        <w:t>nnect/roam now or in the future.</w:t>
      </w:r>
    </w:p>
    <w:p w14:paraId="16F37733" w14:textId="77777777" w:rsidR="00EB5B9F" w:rsidRDefault="00EB5B9F" w:rsidP="0096785B">
      <w:pPr>
        <w:ind w:left="720" w:firstLine="0"/>
        <w:jc w:val="both"/>
        <w:rPr>
          <w:lang w:val="x-none"/>
        </w:rPr>
      </w:pPr>
    </w:p>
    <w:p w14:paraId="0E21DD84" w14:textId="1992C670" w:rsidR="00EB5B9F" w:rsidRDefault="00EB5B9F" w:rsidP="0096785B">
      <w:pPr>
        <w:pStyle w:val="Heading4"/>
        <w:jc w:val="both"/>
      </w:pPr>
      <w:r>
        <w:t>Types of Scanning</w:t>
      </w:r>
    </w:p>
    <w:p w14:paraId="11AB23AA" w14:textId="77777777" w:rsidR="00EB5B9F" w:rsidRDefault="00EB5B9F" w:rsidP="0096785B">
      <w:pPr>
        <w:ind w:left="720" w:firstLine="0"/>
        <w:jc w:val="both"/>
        <w:rPr>
          <w:lang w:val="x-none"/>
        </w:rPr>
      </w:pPr>
      <w:r>
        <w:rPr>
          <w:lang w:val="x-none"/>
        </w:rPr>
        <w:tab/>
      </w:r>
      <w:r w:rsidRPr="00EB5B9F">
        <w:rPr>
          <w:lang w:val="x-none"/>
        </w:rPr>
        <w:t xml:space="preserve">1. Active Scanning </w:t>
      </w:r>
    </w:p>
    <w:p w14:paraId="79120AAC" w14:textId="77872716" w:rsidR="00B50A5D" w:rsidRDefault="00EB5B9F" w:rsidP="0096785B">
      <w:pPr>
        <w:ind w:left="720" w:firstLine="0"/>
        <w:jc w:val="both"/>
        <w:rPr>
          <w:lang w:val="x-none"/>
        </w:rPr>
      </w:pPr>
      <w:r>
        <w:rPr>
          <w:lang w:val="x-none"/>
        </w:rPr>
        <w:tab/>
      </w:r>
      <w:r w:rsidRPr="00EB5B9F">
        <w:rPr>
          <w:lang w:val="x-none"/>
        </w:rPr>
        <w:t>2. Passive Scanning</w:t>
      </w:r>
    </w:p>
    <w:p w14:paraId="15308AEA" w14:textId="77777777" w:rsidR="00EB5B9F" w:rsidRPr="00EB5B9F" w:rsidRDefault="00EB5B9F" w:rsidP="0096785B">
      <w:pPr>
        <w:ind w:left="720" w:firstLine="0"/>
        <w:jc w:val="both"/>
      </w:pPr>
    </w:p>
    <w:p w14:paraId="028A0979" w14:textId="77777777" w:rsidR="00EB5B9F" w:rsidRDefault="00EB5B9F" w:rsidP="0096785B">
      <w:pPr>
        <w:pStyle w:val="Heading4"/>
        <w:jc w:val="both"/>
      </w:pPr>
      <w:r>
        <w:t xml:space="preserve">Active Scanning </w:t>
      </w:r>
    </w:p>
    <w:p w14:paraId="443058CD" w14:textId="4C1B1B52" w:rsidR="00B50A5D" w:rsidRDefault="00EB5B9F" w:rsidP="0096785B">
      <w:pPr>
        <w:ind w:left="720" w:firstLine="0"/>
        <w:jc w:val="both"/>
        <w:rPr>
          <w:lang w:val="x-none"/>
        </w:rPr>
      </w:pPr>
      <w:r w:rsidRPr="00EB5B9F">
        <w:rPr>
          <w:lang w:val="x-none"/>
        </w:rPr>
        <w:t>Here Client Radio transmits probe request  to AP. A P sends probe response to Client where it ask about password. After successful authentication of password, AP gives acknowledgement to client.</w:t>
      </w:r>
    </w:p>
    <w:p w14:paraId="4B44D957" w14:textId="77777777" w:rsidR="00EB5B9F" w:rsidRPr="00EB5B9F" w:rsidRDefault="00EB5B9F" w:rsidP="0096785B">
      <w:pPr>
        <w:ind w:left="720" w:firstLine="0"/>
        <w:jc w:val="both"/>
      </w:pPr>
    </w:p>
    <w:p w14:paraId="1F7C2EFC" w14:textId="77777777" w:rsidR="00EB5B9F" w:rsidRDefault="00EB5B9F" w:rsidP="0096785B">
      <w:pPr>
        <w:pStyle w:val="Heading4"/>
        <w:jc w:val="both"/>
      </w:pPr>
      <w:r w:rsidRPr="00EB5B9F">
        <w:t>P</w:t>
      </w:r>
      <w:r>
        <w:t>assive Scanning</w:t>
      </w:r>
    </w:p>
    <w:p w14:paraId="0DCB951B" w14:textId="1FC67F6A" w:rsidR="00B50A5D" w:rsidRDefault="00EB5B9F" w:rsidP="0096785B">
      <w:pPr>
        <w:ind w:left="720" w:firstLine="0"/>
        <w:jc w:val="both"/>
        <w:rPr>
          <w:lang w:val="x-none"/>
        </w:rPr>
      </w:pPr>
      <w:r w:rsidRPr="00EB5B9F">
        <w:rPr>
          <w:lang w:val="x-none"/>
        </w:rPr>
        <w:t>Client radio listens on each channel for beacons sent periodically by an AP. A passive scan generally takes more time, since the client m</w:t>
      </w:r>
      <w:r>
        <w:rPr>
          <w:lang w:val="x-none"/>
        </w:rPr>
        <w:t>ust listen and wait for beacon.</w:t>
      </w:r>
    </w:p>
    <w:p w14:paraId="7A92F87A" w14:textId="77777777" w:rsidR="00EB5B9F" w:rsidRDefault="00EB5B9F" w:rsidP="0096785B">
      <w:pPr>
        <w:ind w:left="720" w:firstLine="0"/>
        <w:jc w:val="both"/>
      </w:pPr>
    </w:p>
    <w:p w14:paraId="5623DE1C" w14:textId="16E6B247" w:rsidR="00B50A5D" w:rsidRPr="00EB5B9F" w:rsidRDefault="001F7FE2" w:rsidP="0096785B">
      <w:pPr>
        <w:ind w:left="720" w:firstLine="0"/>
        <w:jc w:val="both"/>
      </w:pPr>
      <w:r>
        <w:rPr>
          <w:lang w:val="x-none"/>
        </w:rPr>
        <w:t>Link:</w:t>
      </w:r>
      <w:hyperlink r:id="rId48" w:history="1">
        <w:r w:rsidR="00B50A5D" w:rsidRPr="00EB5B9F">
          <w:rPr>
            <w:rStyle w:val="Hyperlink"/>
            <w:lang w:val="x-none"/>
          </w:rPr>
          <w:t>https://www.wi-fi.org/knowledge-center/faq/what-are-passive-and-active-scanning#:~:text=During%20an%20active%20scan%2C%20the,sent%20periodically%20by%20an%20AP</w:t>
        </w:r>
      </w:hyperlink>
      <w:r w:rsidR="00EB5B9F" w:rsidRPr="00EB5B9F">
        <w:rPr>
          <w:lang w:val="x-none"/>
        </w:rPr>
        <w:t xml:space="preserve"> </w:t>
      </w:r>
    </w:p>
    <w:p w14:paraId="6F59338B" w14:textId="7FFD057F" w:rsidR="00EB5B9F" w:rsidRPr="00EB5B9F" w:rsidRDefault="00EB5B9F" w:rsidP="0096785B">
      <w:pPr>
        <w:pStyle w:val="Heading4"/>
        <w:jc w:val="both"/>
      </w:pPr>
      <w:r>
        <w:t>Scanning Duration</w:t>
      </w:r>
    </w:p>
    <w:p w14:paraId="5B75FD5E" w14:textId="7FB9D5DF" w:rsidR="00B50A5D" w:rsidRPr="00EB5B9F" w:rsidRDefault="00EB5B9F" w:rsidP="0096785B">
      <w:pPr>
        <w:ind w:left="720" w:firstLine="0"/>
        <w:jc w:val="both"/>
      </w:pPr>
      <w:r w:rsidRPr="00EB5B9F">
        <w:rPr>
          <w:lang w:val="x-none"/>
        </w:rPr>
        <w:t>Scanning is sensitive to high priority (voice or video) traffic or heavy data traffic.</w:t>
      </w:r>
      <w:r>
        <w:t xml:space="preserve"> </w:t>
      </w:r>
      <w:r w:rsidRPr="00EB5B9F">
        <w:rPr>
          <w:lang w:val="x-none"/>
        </w:rPr>
        <w:t>If (voice or video traffic) at 64 Kbps or higher, in this case active- scanning scans for 30 ms every 60 seconds</w:t>
      </w:r>
      <w:r>
        <w:t xml:space="preserve">. </w:t>
      </w:r>
      <w:r w:rsidRPr="00EB5B9F">
        <w:rPr>
          <w:lang w:val="x-none"/>
        </w:rPr>
        <w:t>Heavy Data traffic is present at 4 Mbps or high, In this case, active scanning scans for 30 ms every 5 seconds</w:t>
      </w:r>
      <w:r>
        <w:t xml:space="preserve">. </w:t>
      </w:r>
      <w:r w:rsidRPr="00EB5B9F">
        <w:rPr>
          <w:lang w:val="x-none"/>
        </w:rPr>
        <w:t>In all other cases, it scans for 30 ms every seconds.</w:t>
      </w:r>
    </w:p>
    <w:p w14:paraId="6B02140D" w14:textId="45EEA0DD" w:rsidR="00EB5B9F" w:rsidRPr="00EB5B9F" w:rsidRDefault="00EB5B9F" w:rsidP="0096785B">
      <w:pPr>
        <w:pStyle w:val="Heading4"/>
        <w:jc w:val="both"/>
      </w:pPr>
      <w:r>
        <w:t>Probe Request</w:t>
      </w:r>
    </w:p>
    <w:p w14:paraId="4BC71071" w14:textId="115E0AC0" w:rsidR="00B50A5D" w:rsidRDefault="00EB5B9F" w:rsidP="0096785B">
      <w:pPr>
        <w:ind w:left="720" w:firstLine="0"/>
        <w:jc w:val="both"/>
        <w:rPr>
          <w:lang w:val="x-none"/>
        </w:rPr>
      </w:pPr>
      <w:r w:rsidRPr="00EB5B9F">
        <w:rPr>
          <w:lang w:val="x-none"/>
        </w:rPr>
        <w:t>Probe Request are sent to the broadcast DA address (ff:ff:ff:ff:ff:ff).</w:t>
      </w:r>
      <w:r>
        <w:t xml:space="preserve"> </w:t>
      </w:r>
      <w:r w:rsidRPr="00EB5B9F">
        <w:rPr>
          <w:lang w:val="x-none"/>
        </w:rPr>
        <w:t>Probe request are of two kinds, 1. Wildcard SSID or Null Probe Request 2. Directed Probe request.</w:t>
      </w:r>
      <w:r>
        <w:t xml:space="preserve"> </w:t>
      </w:r>
      <w:r w:rsidRPr="00EB5B9F">
        <w:rPr>
          <w:lang w:val="x-none"/>
        </w:rPr>
        <w:t>If the SSID value specified by STA is set to 0, it’s called Wild</w:t>
      </w:r>
      <w:r>
        <w:rPr>
          <w:lang w:val="x-none"/>
        </w:rPr>
        <w:t xml:space="preserve">card SSID or Null Probe Request. </w:t>
      </w:r>
      <w:r w:rsidRPr="00EB5B9F">
        <w:rPr>
          <w:lang w:val="x-none"/>
        </w:rPr>
        <w:t>SSID field is set to ‘OPEN’ indicating it is a directed probe request. It list all supported rates, HT capabilities, VHT capabilities and other vendor specific attributes of the client.</w:t>
      </w:r>
    </w:p>
    <w:p w14:paraId="7DB60640" w14:textId="77777777" w:rsidR="00EB5B9F" w:rsidRPr="00EB5B9F" w:rsidRDefault="00EB5B9F" w:rsidP="0096785B">
      <w:pPr>
        <w:ind w:left="720" w:firstLine="0"/>
        <w:jc w:val="both"/>
      </w:pPr>
    </w:p>
    <w:p w14:paraId="2ECEAAF3" w14:textId="77777777" w:rsidR="00B50A5D" w:rsidRPr="00EB5B9F" w:rsidRDefault="00EB5B9F" w:rsidP="0096785B">
      <w:pPr>
        <w:ind w:left="720" w:firstLine="0"/>
        <w:jc w:val="both"/>
      </w:pPr>
      <w:r w:rsidRPr="00EB5B9F">
        <w:rPr>
          <w:lang w:val="x-none"/>
        </w:rPr>
        <w:t xml:space="preserve">Link: </w:t>
      </w:r>
      <w:hyperlink r:id="rId49" w:history="1">
        <w:r w:rsidR="00B50A5D" w:rsidRPr="00EB5B9F">
          <w:rPr>
            <w:rStyle w:val="Hyperlink"/>
            <w:lang w:val="x-none"/>
          </w:rPr>
          <w:t>https://mrncciew.com/2014/10/27/cwap-802-11-probe-requestresponse/</w:t>
        </w:r>
      </w:hyperlink>
      <w:r w:rsidRPr="00EB5B9F">
        <w:rPr>
          <w:lang w:val="x-none"/>
        </w:rPr>
        <w:t xml:space="preserve"> </w:t>
      </w:r>
      <w:r w:rsidRPr="00EB5B9F">
        <w:rPr>
          <w:lang w:val="x-none"/>
        </w:rPr>
        <w:tab/>
      </w:r>
    </w:p>
    <w:p w14:paraId="232CC70A" w14:textId="564623DF" w:rsidR="00EB5B9F" w:rsidRPr="00EB5B9F" w:rsidRDefault="00EB5B9F" w:rsidP="0096785B">
      <w:pPr>
        <w:pStyle w:val="Heading4"/>
        <w:jc w:val="both"/>
      </w:pPr>
      <w:r>
        <w:t>Probe Response</w:t>
      </w:r>
    </w:p>
    <w:p w14:paraId="1EF3DFBD" w14:textId="5743D296" w:rsidR="00B50A5D" w:rsidRDefault="00EB5B9F" w:rsidP="0096785B">
      <w:pPr>
        <w:ind w:left="720" w:firstLine="0"/>
        <w:jc w:val="both"/>
        <w:rPr>
          <w:lang w:val="x-none"/>
        </w:rPr>
      </w:pPr>
      <w:r w:rsidRPr="00EB5B9F">
        <w:rPr>
          <w:lang w:val="x-none"/>
        </w:rPr>
        <w:t>Access Point to station. It sends 24 Mbps (As AP does not support any other rates below that.</w:t>
      </w:r>
      <w:r>
        <w:t xml:space="preserve"> </w:t>
      </w:r>
      <w:r w:rsidRPr="00EB5B9F">
        <w:rPr>
          <w:lang w:val="x-none"/>
        </w:rPr>
        <w:t>DA field is set to the STA MAC address for whic</w:t>
      </w:r>
      <w:r>
        <w:rPr>
          <w:lang w:val="x-none"/>
        </w:rPr>
        <w:t xml:space="preserve">h the probe request was send. </w:t>
      </w:r>
      <w:r w:rsidRPr="00EB5B9F">
        <w:rPr>
          <w:lang w:val="x-none"/>
        </w:rPr>
        <w:t>ACK is given by Station to AP.</w:t>
      </w:r>
    </w:p>
    <w:p w14:paraId="5FF2B927" w14:textId="77777777" w:rsidR="00EB5B9F" w:rsidRPr="00EB5B9F" w:rsidRDefault="00EB5B9F" w:rsidP="0096785B">
      <w:pPr>
        <w:ind w:left="720" w:firstLine="0"/>
        <w:jc w:val="both"/>
      </w:pPr>
    </w:p>
    <w:p w14:paraId="0CDB2A7C" w14:textId="77777777" w:rsidR="00B50A5D" w:rsidRPr="00EB5B9F" w:rsidRDefault="00EB5B9F" w:rsidP="0096785B">
      <w:pPr>
        <w:ind w:left="720" w:firstLine="0"/>
        <w:jc w:val="both"/>
      </w:pPr>
      <w:r w:rsidRPr="00EB5B9F">
        <w:rPr>
          <w:lang w:val="x-none"/>
        </w:rPr>
        <w:t xml:space="preserve">Link: </w:t>
      </w:r>
      <w:hyperlink r:id="rId50" w:history="1">
        <w:r w:rsidR="00B50A5D" w:rsidRPr="00EB5B9F">
          <w:rPr>
            <w:rStyle w:val="Hyperlink"/>
            <w:lang w:val="x-none"/>
          </w:rPr>
          <w:t>https://mrncciew.com/2014/10/27/cwap-802-11-probe-requestresponse/</w:t>
        </w:r>
      </w:hyperlink>
      <w:r w:rsidRPr="00EB5B9F">
        <w:rPr>
          <w:lang w:val="x-none"/>
        </w:rPr>
        <w:t xml:space="preserve"> </w:t>
      </w:r>
    </w:p>
    <w:p w14:paraId="7A3F4732" w14:textId="711FDC6D" w:rsidR="00EB5B9F" w:rsidRPr="00EB5B9F" w:rsidRDefault="00EB5B9F" w:rsidP="0096785B">
      <w:pPr>
        <w:pStyle w:val="Heading4"/>
        <w:jc w:val="both"/>
      </w:pPr>
      <w:r>
        <w:t>Difference between Probe Response and Beacon</w:t>
      </w:r>
    </w:p>
    <w:p w14:paraId="689B31C3" w14:textId="20A3BE6B" w:rsidR="00B50A5D" w:rsidRPr="00EB5B9F" w:rsidRDefault="00EB5B9F" w:rsidP="0096785B">
      <w:pPr>
        <w:ind w:left="720" w:firstLine="0"/>
        <w:jc w:val="both"/>
      </w:pPr>
      <w:r>
        <w:t xml:space="preserve">1. </w:t>
      </w:r>
      <w:r w:rsidRPr="00EB5B9F">
        <w:rPr>
          <w:lang w:val="x-none"/>
        </w:rPr>
        <w:t>Beacon frame contains a TIM, Probe response does not</w:t>
      </w:r>
      <w:r>
        <w:t>.</w:t>
      </w:r>
    </w:p>
    <w:p w14:paraId="24D0F58F" w14:textId="1F8C391C" w:rsidR="00B50A5D" w:rsidRPr="00EB5B9F" w:rsidRDefault="00EB5B9F" w:rsidP="0096785B">
      <w:pPr>
        <w:ind w:left="720" w:firstLine="0"/>
        <w:jc w:val="both"/>
      </w:pPr>
      <w:r>
        <w:t xml:space="preserve">2. </w:t>
      </w:r>
      <w:r w:rsidRPr="00EB5B9F">
        <w:rPr>
          <w:lang w:val="x-none"/>
        </w:rPr>
        <w:t>The Beacon frame is broadcast packet whereas Probe Response is unicast packet.</w:t>
      </w:r>
    </w:p>
    <w:p w14:paraId="7F69421E" w14:textId="3984F313" w:rsidR="00B50A5D" w:rsidRPr="00EB5B9F" w:rsidRDefault="00EB5B9F" w:rsidP="0096785B">
      <w:pPr>
        <w:ind w:left="720" w:firstLine="0"/>
        <w:jc w:val="both"/>
      </w:pPr>
      <w:r>
        <w:t xml:space="preserve">3. </w:t>
      </w:r>
      <w:r w:rsidRPr="00EB5B9F">
        <w:rPr>
          <w:lang w:val="x-none"/>
        </w:rPr>
        <w:t>Beacon frame contains all information element (IE), whereas the probe response contain the requested information element that may have been requested by the probing station</w:t>
      </w:r>
    </w:p>
    <w:p w14:paraId="134163B7" w14:textId="77777777" w:rsidR="00EB5B9F" w:rsidRPr="00EB5B9F" w:rsidRDefault="00EB5B9F" w:rsidP="0096785B">
      <w:pPr>
        <w:jc w:val="both"/>
      </w:pPr>
    </w:p>
    <w:p w14:paraId="70B604F6" w14:textId="77777777" w:rsidR="00E51687" w:rsidRDefault="00E51687" w:rsidP="001F7FE2">
      <w:pPr>
        <w:pStyle w:val="Heading2"/>
      </w:pPr>
      <w:bookmarkStart w:id="547" w:name="_Toc59468788"/>
      <w:r>
        <w:t>11. MAC Layer Specification (AMPDU &amp; AMSDU)</w:t>
      </w:r>
      <w:bookmarkEnd w:id="547"/>
    </w:p>
    <w:p w14:paraId="0D396078" w14:textId="77777777" w:rsidR="00EB5B9F" w:rsidRDefault="002C11E7" w:rsidP="0096785B">
      <w:pPr>
        <w:pStyle w:val="Heading4"/>
        <w:jc w:val="both"/>
      </w:pPr>
      <w:hyperlink r:id="rId51" w:history="1">
        <w:r w:rsidR="00B50A5D" w:rsidRPr="00EB5B9F">
          <w:rPr>
            <w:rStyle w:val="Hyperlink"/>
            <w:lang w:val="x-none"/>
          </w:rPr>
          <w:t xml:space="preserve">Service Data Unit (SDU) </w:t>
        </w:r>
      </w:hyperlink>
    </w:p>
    <w:p w14:paraId="35FA76A1" w14:textId="77777777" w:rsidR="0096785B" w:rsidRDefault="00EB5B9F" w:rsidP="0096785B">
      <w:pPr>
        <w:ind w:left="720" w:firstLine="0"/>
        <w:jc w:val="both"/>
        <w:rPr>
          <w:lang w:val="x-none"/>
        </w:rPr>
      </w:pPr>
      <w:r>
        <w:t xml:space="preserve">It </w:t>
      </w:r>
      <w:r w:rsidRPr="00EB5B9F">
        <w:rPr>
          <w:lang w:val="x-none"/>
        </w:rPr>
        <w:t xml:space="preserve">is unit of data passed down from OSI layer to Lower Layer without any kind of </w:t>
      </w:r>
      <w:hyperlink r:id="rId52" w:history="1">
        <w:r w:rsidR="00B50A5D" w:rsidRPr="00EB5B9F">
          <w:rPr>
            <w:rStyle w:val="Hyperlink"/>
            <w:lang w:val="x-none"/>
          </w:rPr>
          <w:t>encapsulation</w:t>
        </w:r>
      </w:hyperlink>
      <w:r w:rsidRPr="00EB5B9F">
        <w:rPr>
          <w:lang w:val="x-none"/>
        </w:rPr>
        <w:t>. Then it gets encapsulated into Lower layer Protocol Data Unit (PDU) and the process continues until reaching Physical layer.</w:t>
      </w:r>
      <w:r>
        <w:t xml:space="preserve"> </w:t>
      </w:r>
      <w:r w:rsidRPr="00EB5B9F">
        <w:rPr>
          <w:lang w:val="x-none"/>
        </w:rPr>
        <w:t xml:space="preserve">It is set of data sent of user of particular layer to lower layer. The SDU accepted by any </w:t>
      </w:r>
      <w:r w:rsidRPr="00EB5B9F">
        <w:rPr>
          <w:lang w:val="x-none"/>
        </w:rPr>
        <w:lastRenderedPageBreak/>
        <w:t>given layer (n) from layer (n</w:t>
      </w:r>
      <w:r>
        <w:rPr>
          <w:lang w:val="x-none"/>
        </w:rPr>
        <w:t>+1) is a PDU of</w:t>
      </w:r>
      <w:r w:rsidRPr="00EB5B9F">
        <w:rPr>
          <w:lang w:val="x-none"/>
        </w:rPr>
        <w:t xml:space="preserve"> the layer (n+1). In other words SDU is the payload of a given PDU.</w:t>
      </w:r>
      <w:r>
        <w:t xml:space="preserve"> </w:t>
      </w:r>
      <w:r w:rsidRPr="00EB5B9F">
        <w:rPr>
          <w:lang w:val="x-none"/>
        </w:rPr>
        <w:t xml:space="preserve">Layer may add up </w:t>
      </w:r>
      <w:hyperlink r:id="rId53" w:history="1">
        <w:r w:rsidR="00B50A5D" w:rsidRPr="00EB5B9F">
          <w:rPr>
            <w:rStyle w:val="Hyperlink"/>
            <w:lang w:val="x-none"/>
          </w:rPr>
          <w:t>headers</w:t>
        </w:r>
      </w:hyperlink>
      <w:r w:rsidRPr="00EB5B9F">
        <w:rPr>
          <w:lang w:val="x-none"/>
        </w:rPr>
        <w:t xml:space="preserve"> and </w:t>
      </w:r>
      <w:hyperlink r:id="rId54" w:history="1">
        <w:r w:rsidR="00B50A5D" w:rsidRPr="00EB5B9F">
          <w:rPr>
            <w:rStyle w:val="Hyperlink"/>
            <w:lang w:val="x-none"/>
          </w:rPr>
          <w:t>trailers</w:t>
        </w:r>
      </w:hyperlink>
      <w:r w:rsidRPr="00EB5B9F">
        <w:rPr>
          <w:lang w:val="x-none"/>
        </w:rPr>
        <w:t xml:space="preserve"> or both to SDU and may do other kinds of processing.</w:t>
      </w:r>
    </w:p>
    <w:p w14:paraId="2DFBC5E7" w14:textId="77777777" w:rsidR="0096785B" w:rsidRDefault="0096785B" w:rsidP="0096785B">
      <w:pPr>
        <w:ind w:left="720" w:firstLine="0"/>
        <w:jc w:val="both"/>
        <w:rPr>
          <w:lang w:val="x-none"/>
        </w:rPr>
      </w:pPr>
    </w:p>
    <w:p w14:paraId="10ECF157" w14:textId="77777777" w:rsidR="0096785B" w:rsidRDefault="0096785B" w:rsidP="0096785B">
      <w:pPr>
        <w:ind w:left="720" w:firstLine="0"/>
        <w:jc w:val="both"/>
        <w:rPr>
          <w:lang w:val="x-none"/>
        </w:rPr>
      </w:pPr>
    </w:p>
    <w:p w14:paraId="06902193" w14:textId="3E3497FD" w:rsidR="00B50A5D" w:rsidRPr="00EB5B9F" w:rsidRDefault="00EB5B9F" w:rsidP="0096785B">
      <w:pPr>
        <w:ind w:left="720" w:firstLine="0"/>
        <w:jc w:val="both"/>
      </w:pPr>
      <w:r w:rsidRPr="00EB5B9F">
        <w:rPr>
          <w:lang w:val="x-none"/>
        </w:rPr>
        <w:t>The primary goal of both 802.11n and 802.11ac was to provide high throughput and bigger data rates.</w:t>
      </w:r>
      <w:r>
        <w:t xml:space="preserve"> </w:t>
      </w:r>
      <w:r w:rsidRPr="00EB5B9F">
        <w:rPr>
          <w:lang w:val="x-none"/>
        </w:rPr>
        <w:t xml:space="preserve"> frame aggregation is one key aspect of 802.11n/ac that did enhance airtime efficiency.</w:t>
      </w:r>
      <w:r>
        <w:t xml:space="preserve"> </w:t>
      </w:r>
      <w:r w:rsidRPr="00EB5B9F">
        <w:rPr>
          <w:lang w:val="x-none"/>
        </w:rPr>
        <w:t>Fixed MAC layer overhead and medium contention overhead are reduced, which results in less airtime consumption.</w:t>
      </w:r>
    </w:p>
    <w:p w14:paraId="3B087EAD" w14:textId="77777777" w:rsidR="00EB5B9F" w:rsidRDefault="002C11E7" w:rsidP="0096785B">
      <w:pPr>
        <w:pStyle w:val="Heading4"/>
        <w:jc w:val="both"/>
      </w:pPr>
      <w:hyperlink r:id="rId55" w:history="1">
        <w:r w:rsidR="00EB5B9F" w:rsidRPr="007D700C">
          <w:t>MSDU</w:t>
        </w:r>
      </w:hyperlink>
      <w:r w:rsidR="00EB5B9F">
        <w:t xml:space="preserve"> </w:t>
      </w:r>
    </w:p>
    <w:p w14:paraId="06DE6C3B" w14:textId="33B4849B" w:rsidR="00EB5B9F" w:rsidRDefault="00EB5B9F" w:rsidP="0096785B">
      <w:pPr>
        <w:ind w:left="720" w:firstLine="0"/>
        <w:jc w:val="both"/>
        <w:rPr>
          <w:lang w:bidi="ar-SA"/>
        </w:rPr>
      </w:pPr>
      <w:r w:rsidRPr="00EB5B9F">
        <w:rPr>
          <w:lang w:val="x-none" w:bidi="ar-SA"/>
        </w:rPr>
        <w:t xml:space="preserve">Media Access Control is the service data unit that is received from the </w:t>
      </w:r>
      <w:hyperlink r:id="rId56" w:history="1">
        <w:r w:rsidRPr="00EB5B9F">
          <w:rPr>
            <w:rStyle w:val="Hyperlink"/>
            <w:lang w:val="x-none" w:bidi="ar-SA"/>
          </w:rPr>
          <w:t>Logical Link Control</w:t>
        </w:r>
      </w:hyperlink>
      <w:r w:rsidRPr="00EB5B9F">
        <w:rPr>
          <w:lang w:val="x-none" w:bidi="ar-SA"/>
        </w:rPr>
        <w:t xml:space="preserve"> sublayer which lies above MAC sub-layer in protocol stack. It is the layer 3–7 payload of an 802.11 data frame</w:t>
      </w:r>
    </w:p>
    <w:p w14:paraId="53EF6535" w14:textId="77777777" w:rsidR="00EB5B9F" w:rsidRDefault="00EB5B9F" w:rsidP="0096785B">
      <w:pPr>
        <w:pStyle w:val="Heading4"/>
        <w:jc w:val="both"/>
      </w:pPr>
      <w:r>
        <w:t>MPDU</w:t>
      </w:r>
    </w:p>
    <w:p w14:paraId="0A635867" w14:textId="77777777" w:rsidR="00EB5B9F" w:rsidRDefault="00EB5B9F" w:rsidP="0096785B">
      <w:pPr>
        <w:ind w:left="720" w:firstLine="0"/>
        <w:jc w:val="both"/>
        <w:rPr>
          <w:lang w:bidi="ar-SA"/>
        </w:rPr>
      </w:pPr>
      <w:r>
        <w:rPr>
          <w:lang w:val="x-none"/>
        </w:rPr>
        <w:t xml:space="preserve">It </w:t>
      </w:r>
      <w:r w:rsidRPr="00EB5B9F">
        <w:rPr>
          <w:lang w:val="x-none"/>
        </w:rPr>
        <w:t>is essentially a technical term for wireless frame. An MPDU consists of a frame header, body and trailer with the MSDU payload encapsulated in the frame body.</w:t>
      </w:r>
    </w:p>
    <w:p w14:paraId="7458F331" w14:textId="3CF7DFF3" w:rsidR="00EB5B9F" w:rsidRDefault="00EB5B9F" w:rsidP="0096785B">
      <w:pPr>
        <w:pStyle w:val="Heading4"/>
        <w:jc w:val="both"/>
      </w:pPr>
      <w:r w:rsidRPr="00EB5B9F">
        <w:t>Method</w:t>
      </w:r>
      <w:r>
        <w:t xml:space="preserve">s of Frame Aggregation </w:t>
      </w:r>
    </w:p>
    <w:p w14:paraId="792A8B5B" w14:textId="77777777" w:rsidR="00EB5B9F" w:rsidRDefault="00EB5B9F" w:rsidP="0096785B">
      <w:pPr>
        <w:ind w:left="720" w:firstLine="0"/>
        <w:jc w:val="both"/>
        <w:rPr>
          <w:lang w:val="x-none"/>
        </w:rPr>
      </w:pPr>
      <w:r>
        <w:rPr>
          <w:lang w:val="x-none"/>
        </w:rPr>
        <w:t xml:space="preserve">1. </w:t>
      </w:r>
      <w:r w:rsidRPr="00EB5B9F">
        <w:rPr>
          <w:lang w:val="x-none"/>
        </w:rPr>
        <w:t xml:space="preserve">A-MSDU -&gt; </w:t>
      </w:r>
      <w:r w:rsidRPr="00EB5B9F">
        <w:rPr>
          <w:i/>
          <w:iCs/>
          <w:lang w:val="x-none"/>
        </w:rPr>
        <w:t>Aggregation MAC Service Data Unit (A-MSDU)</w:t>
      </w:r>
      <w:r w:rsidRPr="00EB5B9F">
        <w:rPr>
          <w:lang w:val="x-none"/>
        </w:rPr>
        <w:t xml:space="preserve"> aggregates multiple MSDUs into a single frame transmission.</w:t>
      </w:r>
    </w:p>
    <w:p w14:paraId="165ECCB6" w14:textId="70310CE7" w:rsidR="00B50A5D" w:rsidRDefault="00EB5B9F" w:rsidP="0096785B">
      <w:pPr>
        <w:ind w:left="720" w:firstLine="0"/>
        <w:jc w:val="both"/>
        <w:rPr>
          <w:lang w:val="x-none"/>
        </w:rPr>
      </w:pPr>
      <w:r w:rsidRPr="00EB5B9F">
        <w:rPr>
          <w:lang w:val="x-none"/>
        </w:rPr>
        <w:t xml:space="preserve"> 2. A-MPDU -&gt; </w:t>
      </w:r>
      <w:r w:rsidRPr="00EB5B9F">
        <w:rPr>
          <w:i/>
          <w:iCs/>
          <w:lang w:val="x-none"/>
        </w:rPr>
        <w:t xml:space="preserve">Aggregate MAC Protocol Data Unit (A-MPDU) </w:t>
      </w:r>
      <w:r w:rsidRPr="00EB5B9F">
        <w:rPr>
          <w:lang w:val="x-none"/>
        </w:rPr>
        <w:t>aggregates multiple frames into a single transmission followed by a Block Acknowledgement.</w:t>
      </w:r>
    </w:p>
    <w:p w14:paraId="24C8FB05" w14:textId="77777777" w:rsidR="00EB5B9F" w:rsidRPr="00EB5B9F" w:rsidRDefault="00EB5B9F" w:rsidP="0096785B">
      <w:pPr>
        <w:ind w:left="720" w:firstLine="0"/>
        <w:jc w:val="both"/>
        <w:rPr>
          <w:lang w:bidi="ar-SA"/>
        </w:rPr>
      </w:pPr>
    </w:p>
    <w:p w14:paraId="2C60AF16" w14:textId="42E98288" w:rsidR="00B50A5D" w:rsidRPr="00EB5B9F" w:rsidRDefault="00EB5B9F" w:rsidP="0096785B">
      <w:pPr>
        <w:ind w:left="720" w:firstLine="0"/>
        <w:jc w:val="both"/>
      </w:pPr>
      <w:r w:rsidRPr="00EB5B9F">
        <w:rPr>
          <w:lang w:val="x-none"/>
        </w:rPr>
        <w:t>802.11ac used only AMPDU for frame aggregation and 802.11n used both AMPDU and AMSDU</w:t>
      </w:r>
      <w:r>
        <w:t xml:space="preserve">.  </w:t>
      </w:r>
      <w:r w:rsidRPr="00EB5B9F">
        <w:rPr>
          <w:lang w:val="x-none"/>
        </w:rPr>
        <w:t xml:space="preserve">80211ax introduces </w:t>
      </w:r>
      <w:r w:rsidRPr="00EB5B9F">
        <w:rPr>
          <w:b/>
          <w:bCs/>
          <w:i/>
          <w:iCs/>
          <w:lang w:val="x-none"/>
        </w:rPr>
        <w:t>Multi-Traffic Identifier Aggregated MAC Protocol Data Unit (Multi-TID AMPDU)</w:t>
      </w:r>
      <w:r w:rsidRPr="00EB5B9F">
        <w:rPr>
          <w:lang w:val="x-none"/>
        </w:rPr>
        <w:t>, which allows the aggregation of frames from multiple traffic identifiers (TIDs), from the same or different QoS access categories.</w:t>
      </w:r>
    </w:p>
    <w:p w14:paraId="1429A308" w14:textId="5BC06F22" w:rsidR="00B50A5D" w:rsidRPr="00EB5B9F" w:rsidRDefault="007D700C" w:rsidP="0096785B">
      <w:pPr>
        <w:ind w:left="720" w:firstLine="0"/>
        <w:jc w:val="both"/>
      </w:pPr>
      <w:r>
        <w:rPr>
          <w:lang w:val="x-none"/>
        </w:rPr>
        <w:t>Link:</w:t>
      </w:r>
      <w:hyperlink r:id="rId57" w:history="1">
        <w:r w:rsidR="00B50A5D" w:rsidRPr="00EB5B9F">
          <w:rPr>
            <w:rStyle w:val="Hyperlink"/>
            <w:lang w:val="x-none"/>
          </w:rPr>
          <w:t>https://www.extremenetworks.com/extreme-networks-blog/802-11ax-frame-aggregation-enhancements/?aliId=eyJpIjoiTFVRK3Vlamo2S3cyT0I1MCIsInQiOiI1S2M0dVVneFlPUFVHcW1JemhDeFJBPT0ifQ%253D%253D</w:t>
        </w:r>
      </w:hyperlink>
    </w:p>
    <w:p w14:paraId="4FE1DC4F" w14:textId="77777777" w:rsidR="000D6E39" w:rsidRPr="000D6E39" w:rsidRDefault="000D6E39" w:rsidP="0096785B">
      <w:pPr>
        <w:jc w:val="both"/>
      </w:pPr>
    </w:p>
    <w:p w14:paraId="11E953D2" w14:textId="6B91670B" w:rsidR="00E51687" w:rsidRDefault="00E51687" w:rsidP="005D025B">
      <w:pPr>
        <w:pStyle w:val="Heading2"/>
      </w:pPr>
      <w:bookmarkStart w:id="548" w:name="_Toc59468789"/>
      <w:r>
        <w:t>12. Wi-Fi Security (WEP, WPA, WPA2, WPA3)</w:t>
      </w:r>
      <w:bookmarkEnd w:id="548"/>
    </w:p>
    <w:p w14:paraId="0254690D" w14:textId="7B4ECD4B" w:rsidR="008E6F6E" w:rsidRDefault="008E6F6E" w:rsidP="0096785B">
      <w:pPr>
        <w:pStyle w:val="Heading4"/>
        <w:jc w:val="both"/>
      </w:pPr>
      <w:r>
        <w:t>WEP</w:t>
      </w:r>
    </w:p>
    <w:p w14:paraId="2E6DB740" w14:textId="43D9052F" w:rsidR="008E6F6E" w:rsidRPr="0096785B" w:rsidRDefault="008E6F6E" w:rsidP="0096785B">
      <w:pPr>
        <w:ind w:left="720" w:firstLine="0"/>
        <w:jc w:val="both"/>
        <w:rPr>
          <w:lang w:val="x-none"/>
        </w:rPr>
      </w:pPr>
      <w:r w:rsidRPr="0096785B">
        <w:rPr>
          <w:lang w:val="x-none"/>
        </w:rPr>
        <w:t>Earliest Security Protocol.  It provides privacy to wireless device equivalent to Wired Device.</w:t>
      </w:r>
      <w:r w:rsidRPr="0096785B">
        <w:t xml:space="preserve"> </w:t>
      </w:r>
      <w:r w:rsidRPr="0096785B">
        <w:rPr>
          <w:lang w:val="x-none"/>
        </w:rPr>
        <w:t>It uses the stream cipher RC4 for confidentiality and CRC-32 checksum for integrity.</w:t>
      </w:r>
      <w:r w:rsidRPr="0096785B">
        <w:t xml:space="preserve"> It </w:t>
      </w:r>
      <w:r w:rsidRPr="0096785B">
        <w:rPr>
          <w:lang w:val="x-none"/>
        </w:rPr>
        <w:t xml:space="preserve">aims at providing data encryption </w:t>
      </w:r>
      <w:hyperlink r:id="rId58" w:history="1">
        <w:r w:rsidRPr="0096785B">
          <w:rPr>
            <w:rStyle w:val="Hyperlink"/>
            <w:color w:val="auto"/>
            <w:u w:val="none"/>
            <w:lang w:val="x-none"/>
          </w:rPr>
          <w:t>confidentiality</w:t>
        </w:r>
      </w:hyperlink>
      <w:r w:rsidRPr="0096785B">
        <w:rPr>
          <w:lang w:val="x-none"/>
        </w:rPr>
        <w:t xml:space="preserve"> and </w:t>
      </w:r>
      <w:hyperlink r:id="rId59" w:history="1">
        <w:r w:rsidRPr="0096785B">
          <w:rPr>
            <w:rStyle w:val="Hyperlink"/>
            <w:color w:val="auto"/>
            <w:u w:val="none"/>
            <w:lang w:val="x-none"/>
          </w:rPr>
          <w:t>integrity</w:t>
        </w:r>
      </w:hyperlink>
      <w:r w:rsidRPr="0096785B">
        <w:rPr>
          <w:lang w:val="x-none"/>
        </w:rPr>
        <w:t xml:space="preserve"> protection for 802.11 standards.</w:t>
      </w:r>
      <w:r w:rsidRPr="0096785B">
        <w:t xml:space="preserve"> </w:t>
      </w:r>
      <w:r w:rsidRPr="0096785B">
        <w:rPr>
          <w:lang w:val="x-none"/>
        </w:rPr>
        <w:t>WEP clients share a secret key known as WEP key used for authentication and for encryption and decryption of messages.</w:t>
      </w:r>
    </w:p>
    <w:p w14:paraId="77A8A653" w14:textId="77777777" w:rsidR="008E6F6E" w:rsidRPr="0096785B" w:rsidRDefault="008E6F6E" w:rsidP="0096785B">
      <w:pPr>
        <w:ind w:left="720" w:firstLine="0"/>
        <w:jc w:val="both"/>
      </w:pPr>
    </w:p>
    <w:p w14:paraId="421BDE01" w14:textId="1CF9578E" w:rsidR="008E6F6E" w:rsidRPr="0096785B" w:rsidRDefault="008E6F6E" w:rsidP="0096785B">
      <w:pPr>
        <w:ind w:left="720" w:firstLine="0"/>
        <w:jc w:val="both"/>
      </w:pPr>
      <w:r w:rsidRPr="0096785B">
        <w:t xml:space="preserve">1. </w:t>
      </w:r>
      <w:r w:rsidRPr="0096785B">
        <w:rPr>
          <w:lang w:val="x-none"/>
        </w:rPr>
        <w:t xml:space="preserve">WEB Frame = Header + </w:t>
      </w:r>
      <w:hyperlink r:id="rId60" w:history="1">
        <w:r w:rsidRPr="0096785B">
          <w:rPr>
            <w:rStyle w:val="Hyperlink"/>
            <w:color w:val="auto"/>
            <w:u w:val="none"/>
            <w:lang w:val="x-none"/>
          </w:rPr>
          <w:t>Initialization vector</w:t>
        </w:r>
      </w:hyperlink>
      <w:r w:rsidRPr="0096785B">
        <w:rPr>
          <w:lang w:val="x-none"/>
        </w:rPr>
        <w:t xml:space="preserve">  + </w:t>
      </w:r>
      <w:hyperlink r:id="rId61" w:history="1">
        <w:r w:rsidRPr="0096785B">
          <w:rPr>
            <w:rStyle w:val="Hyperlink"/>
            <w:color w:val="auto"/>
            <w:u w:val="none"/>
            <w:lang w:val="x-none"/>
          </w:rPr>
          <w:t>Key</w:t>
        </w:r>
      </w:hyperlink>
      <w:r w:rsidRPr="0096785B">
        <w:rPr>
          <w:lang w:val="x-none"/>
        </w:rPr>
        <w:t xml:space="preserve"> Number +Payload + Integrity Check Value (CRC 32)</w:t>
      </w:r>
      <w:r w:rsidRPr="0096785B">
        <w:t xml:space="preserve">. </w:t>
      </w:r>
    </w:p>
    <w:p w14:paraId="5C644AD9" w14:textId="0BC750A7" w:rsidR="008E6F6E" w:rsidRPr="0096785B" w:rsidRDefault="008E6F6E" w:rsidP="0096785B">
      <w:pPr>
        <w:ind w:left="720" w:firstLine="0"/>
        <w:jc w:val="both"/>
      </w:pPr>
      <w:r w:rsidRPr="0096785B">
        <w:t xml:space="preserve">2. </w:t>
      </w:r>
      <w:r w:rsidRPr="0096785B">
        <w:rPr>
          <w:lang w:val="x-none"/>
        </w:rPr>
        <w:t>Data Encryption Scheme -&gt; (User) X-OR (Keystream (pseudorandom))</w:t>
      </w:r>
      <w:r w:rsidRPr="0096785B">
        <w:t xml:space="preserve"> </w:t>
      </w:r>
    </w:p>
    <w:p w14:paraId="2D98ACFE" w14:textId="0E985BA6" w:rsidR="008E6F6E" w:rsidRPr="0096785B" w:rsidRDefault="008E6F6E" w:rsidP="0096785B">
      <w:pPr>
        <w:ind w:left="720" w:firstLine="0"/>
        <w:jc w:val="both"/>
      </w:pPr>
      <w:r w:rsidRPr="0096785B">
        <w:t xml:space="preserve"> </w:t>
      </w:r>
      <w:hyperlink r:id="rId62" w:history="1">
        <w:r w:rsidRPr="0096785B">
          <w:rPr>
            <w:rStyle w:val="Hyperlink"/>
            <w:color w:val="auto"/>
            <w:u w:val="none"/>
            <w:lang w:val="x-none"/>
          </w:rPr>
          <w:t>Rivest Cipher 4</w:t>
        </w:r>
      </w:hyperlink>
      <w:r w:rsidRPr="0096785B">
        <w:rPr>
          <w:lang w:val="x-none"/>
        </w:rPr>
        <w:t xml:space="preserve"> (key stream) = Initialization vector (24 Bit) + key (40 Bit)</w:t>
      </w:r>
    </w:p>
    <w:p w14:paraId="09F91A7F" w14:textId="77777777" w:rsidR="008E6F6E" w:rsidRDefault="008E6F6E" w:rsidP="0096785B">
      <w:pPr>
        <w:jc w:val="both"/>
        <w:rPr>
          <w:lang w:val="x-none"/>
        </w:rPr>
      </w:pPr>
    </w:p>
    <w:p w14:paraId="786DBBD4" w14:textId="77777777" w:rsidR="008E6F6E" w:rsidRDefault="008E6F6E" w:rsidP="0096785B">
      <w:pPr>
        <w:ind w:left="720" w:firstLine="0"/>
        <w:jc w:val="both"/>
        <w:rPr>
          <w:lang w:val="x-none"/>
        </w:rPr>
      </w:pPr>
      <w:r w:rsidRPr="008E6F6E">
        <w:rPr>
          <w:lang w:val="x-none"/>
        </w:rPr>
        <w:t>Flaws :</w:t>
      </w:r>
    </w:p>
    <w:p w14:paraId="58D11F77" w14:textId="77777777" w:rsidR="008E6F6E" w:rsidRDefault="008E6F6E" w:rsidP="0096785B">
      <w:pPr>
        <w:ind w:left="720" w:firstLine="0"/>
        <w:jc w:val="both"/>
        <w:rPr>
          <w:lang w:val="x-none"/>
        </w:rPr>
      </w:pPr>
      <w:r>
        <w:rPr>
          <w:lang w:val="x-none"/>
        </w:rPr>
        <w:lastRenderedPageBreak/>
        <w:tab/>
      </w:r>
      <w:r w:rsidRPr="008E6F6E">
        <w:rPr>
          <w:lang w:val="x-none"/>
        </w:rPr>
        <w:t xml:space="preserve"> 1. WEB cannot prevent forgery of packets </w:t>
      </w:r>
    </w:p>
    <w:p w14:paraId="63876C08" w14:textId="77777777" w:rsidR="008E6F6E" w:rsidRDefault="008E6F6E" w:rsidP="0096785B">
      <w:pPr>
        <w:ind w:left="720" w:firstLine="0"/>
        <w:jc w:val="both"/>
        <w:rPr>
          <w:lang w:val="x-none"/>
        </w:rPr>
      </w:pPr>
      <w:r>
        <w:rPr>
          <w:lang w:val="x-none"/>
        </w:rPr>
        <w:tab/>
      </w:r>
      <w:r>
        <w:t xml:space="preserve"> </w:t>
      </w:r>
      <w:r w:rsidRPr="008E6F6E">
        <w:rPr>
          <w:lang w:val="x-none"/>
        </w:rPr>
        <w:t xml:space="preserve">2. Cannot prevent Replay of attack </w:t>
      </w:r>
    </w:p>
    <w:p w14:paraId="159BFDBF" w14:textId="3E291EDD" w:rsidR="008E6F6E" w:rsidRDefault="008E6F6E" w:rsidP="0096785B">
      <w:pPr>
        <w:ind w:left="720" w:firstLine="0"/>
        <w:jc w:val="both"/>
        <w:rPr>
          <w:lang w:val="x-none"/>
        </w:rPr>
      </w:pPr>
      <w:r>
        <w:t xml:space="preserve">                </w:t>
      </w:r>
      <w:r w:rsidRPr="008E6F6E">
        <w:rPr>
          <w:lang w:val="x-none"/>
        </w:rPr>
        <w:t>3. Reuses IV</w:t>
      </w:r>
    </w:p>
    <w:p w14:paraId="4A91D0A3" w14:textId="77777777" w:rsidR="008E6F6E" w:rsidRPr="008E6F6E" w:rsidRDefault="008E6F6E" w:rsidP="0096785B">
      <w:pPr>
        <w:ind w:left="720" w:firstLine="0"/>
        <w:jc w:val="both"/>
      </w:pPr>
    </w:p>
    <w:p w14:paraId="1C6242C2" w14:textId="77777777" w:rsidR="008E6F6E" w:rsidRPr="008E6F6E" w:rsidRDefault="008E6F6E" w:rsidP="0096785B">
      <w:pPr>
        <w:ind w:left="720" w:firstLine="0"/>
        <w:jc w:val="both"/>
      </w:pPr>
      <w:r w:rsidRPr="008E6F6E">
        <w:rPr>
          <w:lang w:val="x-none"/>
        </w:rPr>
        <w:t xml:space="preserve">Link: </w:t>
      </w:r>
      <w:hyperlink r:id="rId63" w:history="1">
        <w:r w:rsidRPr="008E6F6E">
          <w:rPr>
            <w:rStyle w:val="Hyperlink"/>
            <w:lang w:val="x-none"/>
          </w:rPr>
          <w:t>https://en.wikipedia.org/wiki/Wired_Equivalent_Privacy</w:t>
        </w:r>
      </w:hyperlink>
    </w:p>
    <w:p w14:paraId="56FDDA93" w14:textId="63B71FAD" w:rsidR="008E6F6E" w:rsidRDefault="008E6F6E" w:rsidP="0096785B">
      <w:pPr>
        <w:ind w:left="720" w:firstLine="0"/>
        <w:jc w:val="both"/>
      </w:pPr>
      <w:r w:rsidRPr="008E6F6E">
        <w:rPr>
          <w:lang w:val="x-none"/>
        </w:rPr>
        <w:t xml:space="preserve">Link: </w:t>
      </w:r>
      <w:hyperlink r:id="rId64" w:history="1">
        <w:r w:rsidRPr="008E6F6E">
          <w:rPr>
            <w:rStyle w:val="Hyperlink"/>
            <w:lang w:val="x-none"/>
          </w:rPr>
          <w:t>https://www.youtube.com/watch?v=dB3kfXtaugQ</w:t>
        </w:r>
      </w:hyperlink>
    </w:p>
    <w:p w14:paraId="03472DBB" w14:textId="0044D24D" w:rsidR="008E6F6E" w:rsidRPr="008E6F6E" w:rsidRDefault="00107B3B" w:rsidP="0096785B">
      <w:pPr>
        <w:pStyle w:val="Heading4"/>
        <w:jc w:val="both"/>
      </w:pPr>
      <w:r>
        <w:t>WPA</w:t>
      </w:r>
    </w:p>
    <w:p w14:paraId="47006432" w14:textId="138D5106" w:rsidR="008E6F6E" w:rsidRPr="008E6F6E" w:rsidRDefault="00107B3B" w:rsidP="0096785B">
      <w:pPr>
        <w:ind w:left="720" w:firstLine="0"/>
        <w:jc w:val="both"/>
      </w:pPr>
      <w:r>
        <w:t xml:space="preserve">It is </w:t>
      </w:r>
      <w:r w:rsidRPr="008E6F6E">
        <w:rPr>
          <w:lang w:val="x-none"/>
        </w:rPr>
        <w:t>known</w:t>
      </w:r>
      <w:r w:rsidR="008E6F6E" w:rsidRPr="008E6F6E">
        <w:rPr>
          <w:lang w:val="x-none"/>
        </w:rPr>
        <w:t xml:space="preserve"> as Wi-Fi protected Access.  It’s  a protocol which implements much of the IEEE  802.11i standards.</w:t>
      </w:r>
      <w:r>
        <w:t xml:space="preserve">  </w:t>
      </w:r>
      <w:r w:rsidR="008E6F6E" w:rsidRPr="008E6F6E">
        <w:rPr>
          <w:lang w:val="x-none"/>
        </w:rPr>
        <w:t>TKIP (Temporal Key Integrity Protocol) was adopted for WPA. t was a solution to replace WEP without replacing its hardware as it was already deployed. It’s a message integrity check algorithm to verify integrity of the packets.   It was a solution to replace WEP without replacing its hardware as it was already deployed.  It made following changes</w:t>
      </w:r>
    </w:p>
    <w:p w14:paraId="7510BBF6" w14:textId="7E7738DF" w:rsidR="008E6F6E" w:rsidRPr="008E6F6E" w:rsidRDefault="00107B3B" w:rsidP="0096785B">
      <w:pPr>
        <w:ind w:left="720" w:firstLine="0"/>
        <w:jc w:val="both"/>
      </w:pPr>
      <w:r>
        <w:tab/>
        <w:t xml:space="preserve"> </w:t>
      </w:r>
      <w:r w:rsidR="008E6F6E" w:rsidRPr="008E6F6E">
        <w:rPr>
          <w:lang w:val="x-none"/>
        </w:rPr>
        <w:t xml:space="preserve">1.   It implies a key mixing function that combines key with IV before passing it to RC4 cipher unlike in WEP where they were merely concatenated.  </w:t>
      </w:r>
    </w:p>
    <w:p w14:paraId="1E07B87E" w14:textId="2F6A17AA" w:rsidR="008E6F6E" w:rsidRPr="008E6F6E" w:rsidRDefault="00107B3B" w:rsidP="0096785B">
      <w:pPr>
        <w:ind w:left="720" w:firstLine="0"/>
        <w:jc w:val="both"/>
      </w:pPr>
      <w:r>
        <w:rPr>
          <w:lang w:val="x-none"/>
        </w:rPr>
        <w:tab/>
      </w:r>
      <w:r w:rsidR="008E6F6E" w:rsidRPr="008E6F6E">
        <w:rPr>
          <w:lang w:val="x-none"/>
        </w:rPr>
        <w:t xml:space="preserve">2.  It implements Sequence counter and Time stamps to prevent </w:t>
      </w:r>
      <w:hyperlink r:id="rId65" w:history="1">
        <w:r w:rsidR="008E6F6E" w:rsidRPr="008E6F6E">
          <w:rPr>
            <w:rStyle w:val="Hyperlink"/>
            <w:lang w:val="x-none"/>
          </w:rPr>
          <w:t>Replay attacks</w:t>
        </w:r>
      </w:hyperlink>
      <w:r w:rsidR="008E6F6E" w:rsidRPr="008E6F6E">
        <w:rPr>
          <w:lang w:val="x-none"/>
        </w:rPr>
        <w:t>. By this data packets received out of order or delayed would be rejected.</w:t>
      </w:r>
    </w:p>
    <w:p w14:paraId="293D7172" w14:textId="141AAF59" w:rsidR="008E6F6E" w:rsidRPr="008E6F6E" w:rsidRDefault="00107B3B" w:rsidP="0096785B">
      <w:pPr>
        <w:ind w:left="720" w:firstLine="0"/>
        <w:jc w:val="both"/>
      </w:pPr>
      <w:r>
        <w:rPr>
          <w:lang w:val="x-none"/>
        </w:rPr>
        <w:tab/>
      </w:r>
      <w:r w:rsidR="008E6F6E" w:rsidRPr="008E6F6E">
        <w:rPr>
          <w:lang w:val="x-none"/>
        </w:rPr>
        <w:t xml:space="preserve">3.  It Implements 64-Bit </w:t>
      </w:r>
      <w:hyperlink r:id="rId66" w:history="1">
        <w:r w:rsidR="008E6F6E" w:rsidRPr="008E6F6E">
          <w:rPr>
            <w:rStyle w:val="Hyperlink"/>
            <w:lang w:val="x-none"/>
          </w:rPr>
          <w:t>Message Integrity Check (MIC)</w:t>
        </w:r>
      </w:hyperlink>
      <w:r w:rsidR="008E6F6E" w:rsidRPr="008E6F6E">
        <w:rPr>
          <w:lang w:val="x-none"/>
        </w:rPr>
        <w:t xml:space="preserve"> and e-initialize the sequence number each time when a new key(Temporal key) is used.</w:t>
      </w:r>
    </w:p>
    <w:p w14:paraId="3535FAAE" w14:textId="5EC5B3F6" w:rsidR="008E6F6E" w:rsidRPr="008E6F6E" w:rsidRDefault="00107B3B" w:rsidP="0096785B">
      <w:pPr>
        <w:ind w:left="720" w:firstLine="0"/>
        <w:jc w:val="both"/>
      </w:pPr>
      <w:r>
        <w:rPr>
          <w:lang w:val="x-none"/>
        </w:rPr>
        <w:tab/>
      </w:r>
      <w:r w:rsidR="008E6F6E" w:rsidRPr="008E6F6E">
        <w:rPr>
          <w:lang w:val="x-none"/>
        </w:rPr>
        <w:t>4. TKIP ensures that every data packet is sent with a unique encryption key (Temporal key + packet sequence counter)</w:t>
      </w:r>
    </w:p>
    <w:p w14:paraId="72DEBE00" w14:textId="77777777" w:rsidR="008E6F6E" w:rsidRPr="008E6F6E" w:rsidRDefault="008E6F6E" w:rsidP="0096785B">
      <w:pPr>
        <w:ind w:left="360" w:firstLine="0"/>
        <w:jc w:val="both"/>
      </w:pPr>
      <w:r w:rsidRPr="008E6F6E">
        <w:rPr>
          <w:lang w:val="x-none"/>
        </w:rPr>
        <w:t xml:space="preserve">Link: </w:t>
      </w:r>
      <w:hyperlink r:id="rId67" w:history="1">
        <w:r w:rsidRPr="008E6F6E">
          <w:rPr>
            <w:rStyle w:val="Hyperlink"/>
            <w:lang w:val="x-none"/>
          </w:rPr>
          <w:t>https://en.wikipedia.org/wiki/Temporal_Key_Integrity_Protocol</w:t>
        </w:r>
      </w:hyperlink>
    </w:p>
    <w:p w14:paraId="69B65404" w14:textId="6195BAE8" w:rsidR="008E6F6E" w:rsidRDefault="00107B3B" w:rsidP="0096785B">
      <w:pPr>
        <w:pStyle w:val="Heading4"/>
        <w:jc w:val="both"/>
      </w:pPr>
      <w:r>
        <w:t>WPA2</w:t>
      </w:r>
    </w:p>
    <w:p w14:paraId="6EB0A9F5" w14:textId="44BB373D" w:rsidR="00D34022" w:rsidRDefault="00107B3B" w:rsidP="0096785B">
      <w:pPr>
        <w:ind w:left="720" w:firstLine="0"/>
        <w:jc w:val="both"/>
        <w:rPr>
          <w:lang w:val="x-none"/>
        </w:rPr>
      </w:pPr>
      <w:r w:rsidRPr="00107B3B">
        <w:rPr>
          <w:lang w:val="x-none"/>
        </w:rPr>
        <w:t>It’s an up gradation of WPA and its aim was to provide even more security then TKIP Algorithm used in WPA.</w:t>
      </w:r>
      <w:r>
        <w:t xml:space="preserve"> </w:t>
      </w:r>
      <w:r w:rsidRPr="00107B3B">
        <w:rPr>
          <w:lang w:val="x-none"/>
        </w:rPr>
        <w:t>It uses AES(Advanced Encryption Standards). TKIP is not as strong as AES because it relied on older weakness of WEP.</w:t>
      </w:r>
      <w:r>
        <w:t xml:space="preserve"> </w:t>
      </w:r>
      <w:r w:rsidRPr="00107B3B">
        <w:rPr>
          <w:lang w:val="x-none"/>
        </w:rPr>
        <w:t>AES is a variant of Rijndael which was recently chosen as the standard symmetric key encryption algorithm.</w:t>
      </w:r>
      <w:r>
        <w:t xml:space="preserve"> </w:t>
      </w:r>
      <w:r w:rsidRPr="00107B3B">
        <w:rPr>
          <w:lang w:val="x-none"/>
        </w:rPr>
        <w:t>It is based on design principle known as a substitution - permutation network.</w:t>
      </w:r>
    </w:p>
    <w:p w14:paraId="5D42EC56" w14:textId="77777777" w:rsidR="00107B3B" w:rsidRPr="00107B3B" w:rsidRDefault="00107B3B" w:rsidP="0096785B">
      <w:pPr>
        <w:ind w:left="720" w:firstLine="0"/>
        <w:jc w:val="both"/>
      </w:pPr>
    </w:p>
    <w:p w14:paraId="1520B119" w14:textId="2EE718B1" w:rsidR="00D34022" w:rsidRDefault="00107B3B" w:rsidP="0096785B">
      <w:pPr>
        <w:ind w:left="720" w:firstLine="0"/>
        <w:jc w:val="both"/>
        <w:rPr>
          <w:lang w:val="x-none"/>
        </w:rPr>
      </w:pPr>
      <w:r w:rsidRPr="00107B3B">
        <w:rPr>
          <w:lang w:val="x-none"/>
        </w:rPr>
        <w:t>Total number of rounds depends on the length of the data block being encrypted and the length of the encryption key being used.</w:t>
      </w:r>
      <w:r>
        <w:t xml:space="preserve"> </w:t>
      </w:r>
      <w:r>
        <w:rPr>
          <w:lang w:val="x-none"/>
        </w:rPr>
        <w:t>T</w:t>
      </w:r>
      <w:r w:rsidRPr="00107B3B">
        <w:rPr>
          <w:lang w:val="x-none"/>
        </w:rPr>
        <w:t>he Square block cipher which Rijndael improved upon was vulnerable to a set of attacks known collectively as the Square attack. Resistance to this was worked in by substituting the Shift Row transformation for a transpose of the square matrix of bytes which allowed diffusion over an entire data block via alternating Mix Column and Mix Row transformations.</w:t>
      </w:r>
      <w:r>
        <w:t xml:space="preserve"> </w:t>
      </w:r>
      <w:r w:rsidRPr="00107B3B">
        <w:rPr>
          <w:lang w:val="x-none"/>
        </w:rPr>
        <w:t>A round key before rounds was added to improve overall security.</w:t>
      </w:r>
      <w:r>
        <w:t xml:space="preserve"> </w:t>
      </w:r>
      <w:r w:rsidRPr="00107B3B">
        <w:rPr>
          <w:lang w:val="x-none"/>
        </w:rPr>
        <w:t>Process of encryption requires Substituting bytes, Shifting rows, Mixing columns with user input matrix and output of that was multiplied with the set of keys.</w:t>
      </w:r>
      <w:r>
        <w:t xml:space="preserve"> </w:t>
      </w:r>
      <w:r w:rsidRPr="00107B3B">
        <w:rPr>
          <w:lang w:val="x-none"/>
        </w:rPr>
        <w:t>A 128 bit / 4 word key is expanded to 44 words for 10 rounds + 1 usage of 4 words key matrix.</w:t>
      </w:r>
    </w:p>
    <w:p w14:paraId="72AB1477" w14:textId="77777777" w:rsidR="00107B3B" w:rsidRPr="00107B3B" w:rsidRDefault="00107B3B" w:rsidP="0096785B">
      <w:pPr>
        <w:ind w:left="720" w:firstLine="0"/>
        <w:jc w:val="both"/>
      </w:pPr>
    </w:p>
    <w:p w14:paraId="2236C568" w14:textId="77777777" w:rsidR="00D34022" w:rsidRPr="00107B3B" w:rsidRDefault="00107B3B" w:rsidP="0096785B">
      <w:pPr>
        <w:ind w:left="720" w:firstLine="0"/>
        <w:jc w:val="both"/>
      </w:pPr>
      <w:r w:rsidRPr="00107B3B">
        <w:rPr>
          <w:lang w:val="x-none"/>
        </w:rPr>
        <w:t xml:space="preserve">Link: </w:t>
      </w:r>
      <w:hyperlink r:id="rId68" w:history="1">
        <w:r w:rsidR="00D34022" w:rsidRPr="00107B3B">
          <w:rPr>
            <w:rStyle w:val="Hyperlink"/>
            <w:lang w:val="x-none"/>
          </w:rPr>
          <w:t>https://blog.finjan.com/rijndael-encryption-algorithm/</w:t>
        </w:r>
      </w:hyperlink>
    </w:p>
    <w:p w14:paraId="2A3FD889" w14:textId="77777777" w:rsidR="00D34022" w:rsidRPr="00107B3B" w:rsidRDefault="00107B3B" w:rsidP="0096785B">
      <w:pPr>
        <w:ind w:left="720" w:firstLine="0"/>
        <w:jc w:val="both"/>
      </w:pPr>
      <w:r w:rsidRPr="00107B3B">
        <w:rPr>
          <w:lang w:val="x-none"/>
        </w:rPr>
        <w:t xml:space="preserve">Link: </w:t>
      </w:r>
      <w:hyperlink r:id="rId69" w:history="1">
        <w:r w:rsidR="00D34022" w:rsidRPr="00107B3B">
          <w:rPr>
            <w:rStyle w:val="Hyperlink"/>
            <w:lang w:val="x-none"/>
          </w:rPr>
          <w:t>https://en.wikipedia.org/wiki/Advanced_Encryption_Standard</w:t>
        </w:r>
      </w:hyperlink>
    </w:p>
    <w:p w14:paraId="6B4491B6" w14:textId="4ED26E08" w:rsidR="00107B3B" w:rsidRDefault="00107B3B" w:rsidP="0096785B">
      <w:pPr>
        <w:pStyle w:val="Heading4"/>
        <w:jc w:val="both"/>
      </w:pPr>
      <w:r>
        <w:t>WPA3</w:t>
      </w:r>
    </w:p>
    <w:p w14:paraId="40692C84" w14:textId="3D4B9173" w:rsidR="00D34022" w:rsidRPr="00107B3B" w:rsidRDefault="00107B3B" w:rsidP="0096785B">
      <w:pPr>
        <w:ind w:left="720" w:firstLine="0"/>
        <w:jc w:val="both"/>
      </w:pPr>
      <w:r w:rsidRPr="00107B3B">
        <w:rPr>
          <w:lang w:val="x-none"/>
        </w:rPr>
        <w:t xml:space="preserve">WPA3 is more about personal level protection and to tackle few drawbacks of WPA2 such as </w:t>
      </w:r>
      <w:hyperlink r:id="rId70" w:history="1">
        <w:r w:rsidR="00D34022" w:rsidRPr="00107B3B">
          <w:rPr>
            <w:rStyle w:val="Hyperlink"/>
            <w:lang w:val="x-none"/>
          </w:rPr>
          <w:t>brute-force-attacks</w:t>
        </w:r>
      </w:hyperlink>
      <w:r w:rsidRPr="00107B3B">
        <w:rPr>
          <w:lang w:val="x-none"/>
        </w:rPr>
        <w:t xml:space="preserve"> which is a critical vulnerability of WPA2.</w:t>
      </w:r>
      <w:r>
        <w:t xml:space="preserve"> </w:t>
      </w:r>
      <w:r w:rsidRPr="00107B3B">
        <w:rPr>
          <w:lang w:val="x-none"/>
        </w:rPr>
        <w:t>In WPA2, once the hackers captured the right data from airwaves, they can take it to offshore and perform password guessing.</w:t>
      </w:r>
      <w:r>
        <w:t xml:space="preserve"> </w:t>
      </w:r>
      <w:r w:rsidRPr="00107B3B">
        <w:rPr>
          <w:lang w:val="x-none"/>
        </w:rPr>
        <w:t>Complexity of the network’s WPA2-</w:t>
      </w:r>
      <w:r w:rsidRPr="00107B3B">
        <w:rPr>
          <w:lang w:val="x-none"/>
        </w:rPr>
        <w:lastRenderedPageBreak/>
        <w:t>Personal passphrase had a correlation to the complexity of cracking the security and majority keep simple password.</w:t>
      </w:r>
      <w:r>
        <w:t xml:space="preserve"> </w:t>
      </w:r>
      <w:r w:rsidRPr="00107B3B">
        <w:rPr>
          <w:lang w:val="x-none"/>
        </w:rPr>
        <w:t>User with the passphrase could snoop on another user’s network traffic and perform attacks.</w:t>
      </w:r>
    </w:p>
    <w:p w14:paraId="1DDD97E0" w14:textId="40514D8D" w:rsidR="00D34022" w:rsidRDefault="00107B3B" w:rsidP="0096785B">
      <w:pPr>
        <w:ind w:left="720" w:firstLine="0"/>
        <w:jc w:val="both"/>
        <w:rPr>
          <w:lang w:val="x-none"/>
        </w:rPr>
      </w:pPr>
      <w:r w:rsidRPr="00107B3B">
        <w:rPr>
          <w:lang w:val="x-none"/>
        </w:rPr>
        <w:t>WPA adds the following notable features:</w:t>
      </w:r>
    </w:p>
    <w:p w14:paraId="0A18EC93" w14:textId="2576E921" w:rsidR="0096785B" w:rsidRDefault="0096785B" w:rsidP="0096785B">
      <w:pPr>
        <w:ind w:left="720" w:firstLine="0"/>
        <w:jc w:val="both"/>
        <w:rPr>
          <w:lang w:val="x-none"/>
        </w:rPr>
      </w:pPr>
    </w:p>
    <w:p w14:paraId="5DDA5075" w14:textId="77777777" w:rsidR="0096785B" w:rsidRPr="00107B3B" w:rsidRDefault="0096785B" w:rsidP="0096785B">
      <w:pPr>
        <w:ind w:left="720" w:firstLine="0"/>
        <w:jc w:val="both"/>
      </w:pPr>
    </w:p>
    <w:p w14:paraId="1362E30F" w14:textId="62AA347E" w:rsidR="00107B3B" w:rsidRPr="00107B3B" w:rsidRDefault="00107B3B" w:rsidP="0096785B">
      <w:pPr>
        <w:ind w:left="720" w:firstLine="0"/>
        <w:jc w:val="both"/>
        <w:rPr>
          <w:b/>
          <w:bCs/>
          <w:lang w:val="x-none"/>
        </w:rPr>
      </w:pPr>
      <w:r w:rsidRPr="00107B3B">
        <w:rPr>
          <w:b/>
          <w:bCs/>
        </w:rPr>
        <w:t xml:space="preserve">1. </w:t>
      </w:r>
      <w:r w:rsidRPr="00107B3B">
        <w:rPr>
          <w:b/>
          <w:bCs/>
          <w:lang w:val="x-none"/>
        </w:rPr>
        <w:t>Simultaneous Authentication of Equals (SAE) Protocol</w:t>
      </w:r>
    </w:p>
    <w:p w14:paraId="591830A2" w14:textId="68A305A4" w:rsidR="00D34022" w:rsidRDefault="00107B3B" w:rsidP="0096785B">
      <w:pPr>
        <w:ind w:left="720" w:firstLine="0"/>
        <w:jc w:val="both"/>
        <w:rPr>
          <w:lang w:val="x-none"/>
        </w:rPr>
      </w:pPr>
      <w:r w:rsidRPr="00107B3B">
        <w:rPr>
          <w:lang w:val="x-none"/>
        </w:rPr>
        <w:t>This is used to create a secure handshake, where a network device will connect with Wireless access point and both device communicate to verify authentication and connection</w:t>
      </w:r>
    </w:p>
    <w:p w14:paraId="56B7AFA2" w14:textId="77777777" w:rsidR="0096785B" w:rsidRPr="00107B3B" w:rsidRDefault="0096785B" w:rsidP="0096785B">
      <w:pPr>
        <w:ind w:left="720" w:firstLine="0"/>
        <w:jc w:val="both"/>
      </w:pPr>
    </w:p>
    <w:p w14:paraId="233E2095" w14:textId="629C04AA" w:rsidR="00107B3B" w:rsidRPr="00107B3B" w:rsidRDefault="00107B3B" w:rsidP="0096785B">
      <w:pPr>
        <w:ind w:left="720" w:firstLine="0"/>
        <w:jc w:val="both"/>
      </w:pPr>
      <w:r>
        <w:rPr>
          <w:b/>
          <w:bCs/>
        </w:rPr>
        <w:t xml:space="preserve">2. </w:t>
      </w:r>
      <w:r w:rsidRPr="00107B3B">
        <w:rPr>
          <w:b/>
          <w:bCs/>
          <w:lang w:val="x-none"/>
        </w:rPr>
        <w:t>Stronger Brutal force attacks</w:t>
      </w:r>
    </w:p>
    <w:p w14:paraId="100EA2E7" w14:textId="333E2A37" w:rsidR="00D34022" w:rsidRDefault="00107B3B" w:rsidP="0096785B">
      <w:pPr>
        <w:ind w:left="720" w:firstLine="0"/>
        <w:jc w:val="both"/>
        <w:rPr>
          <w:lang w:val="x-none"/>
        </w:rPr>
      </w:pPr>
      <w:r w:rsidRPr="00107B3B">
        <w:rPr>
          <w:lang w:val="x-none"/>
        </w:rPr>
        <w:t>Here WPA protects against offline password guess by allowing user only one guess, making the user to interact directly with the network which means he has to be physically present each time.</w:t>
      </w:r>
    </w:p>
    <w:p w14:paraId="7A8A5737" w14:textId="77777777" w:rsidR="0096785B" w:rsidRPr="00107B3B" w:rsidRDefault="0096785B" w:rsidP="0096785B">
      <w:pPr>
        <w:ind w:left="720" w:firstLine="0"/>
        <w:jc w:val="both"/>
      </w:pPr>
    </w:p>
    <w:p w14:paraId="1C8C288D" w14:textId="3C6E100B" w:rsidR="00D34022" w:rsidRDefault="00107B3B" w:rsidP="0096785B">
      <w:pPr>
        <w:ind w:left="720" w:firstLine="0"/>
        <w:jc w:val="both"/>
        <w:rPr>
          <w:lang w:val="x-none"/>
        </w:rPr>
      </w:pPr>
      <w:r>
        <w:rPr>
          <w:b/>
          <w:bCs/>
        </w:rPr>
        <w:t xml:space="preserve">3. </w:t>
      </w:r>
      <w:r w:rsidRPr="00107B3B">
        <w:rPr>
          <w:b/>
          <w:bCs/>
          <w:lang w:val="x-none"/>
        </w:rPr>
        <w:t>Individual Data Encryption</w:t>
      </w:r>
      <w:r w:rsidRPr="00107B3B">
        <w:rPr>
          <w:lang w:val="x-none"/>
        </w:rPr>
        <w:t>.</w:t>
      </w:r>
    </w:p>
    <w:p w14:paraId="656A5A23" w14:textId="3CCAF130" w:rsidR="007D700C" w:rsidRPr="007D700C" w:rsidRDefault="007D700C" w:rsidP="0096785B">
      <w:pPr>
        <w:ind w:left="720" w:firstLine="0"/>
        <w:jc w:val="both"/>
      </w:pPr>
      <w:r>
        <w:rPr>
          <w:bCs/>
        </w:rPr>
        <w:t xml:space="preserve">For the safety of each and every data we need Individual Data encryption.  </w:t>
      </w:r>
    </w:p>
    <w:p w14:paraId="11FE783A" w14:textId="77777777" w:rsidR="00107B3B" w:rsidRPr="00107B3B" w:rsidRDefault="00107B3B" w:rsidP="0096785B">
      <w:pPr>
        <w:jc w:val="both"/>
      </w:pPr>
    </w:p>
    <w:p w14:paraId="3F415BE8" w14:textId="77777777" w:rsidR="00E51687" w:rsidRDefault="00E51687" w:rsidP="005D025B">
      <w:pPr>
        <w:pStyle w:val="Heading2"/>
      </w:pPr>
      <w:bookmarkStart w:id="549" w:name="_Toc59468790"/>
      <w:r>
        <w:t>13. CSMA/CD &amp; CSMA/CA</w:t>
      </w:r>
      <w:bookmarkEnd w:id="549"/>
    </w:p>
    <w:p w14:paraId="4F4C83C9" w14:textId="45689C4C" w:rsidR="00EB5B9F" w:rsidRDefault="00EB5B9F" w:rsidP="0096785B">
      <w:pPr>
        <w:pStyle w:val="Heading4"/>
        <w:jc w:val="both"/>
      </w:pPr>
      <w:r>
        <w:t>CSMA/CD</w:t>
      </w:r>
    </w:p>
    <w:p w14:paraId="599A18D5" w14:textId="26FCD7D3" w:rsidR="00B50A5D" w:rsidRPr="00EB5B9F" w:rsidRDefault="00EB5B9F" w:rsidP="0096785B">
      <w:pPr>
        <w:ind w:left="720" w:firstLine="0"/>
        <w:jc w:val="both"/>
      </w:pPr>
      <w:r>
        <w:t xml:space="preserve">Known as Carrier Sense Multiple Access/Collision Detection. </w:t>
      </w:r>
      <w:r w:rsidRPr="00EB5B9F">
        <w:rPr>
          <w:lang w:val="x-none"/>
        </w:rPr>
        <w:t>Each computer first senses if the wire is idle, if its idle then it sends the data</w:t>
      </w:r>
      <w:r>
        <w:t xml:space="preserve">. </w:t>
      </w:r>
      <w:r w:rsidRPr="00EB5B9F">
        <w:rPr>
          <w:lang w:val="x-none"/>
        </w:rPr>
        <w:t>Since they all are sharing data on a cable, the cable must be regulated so that no computer send data at the same time.</w:t>
      </w:r>
      <w:r>
        <w:t xml:space="preserve"> </w:t>
      </w:r>
      <w:r w:rsidRPr="00EB5B9F">
        <w:rPr>
          <w:lang w:val="x-none"/>
        </w:rPr>
        <w:t>If collision happens between two signals then a jamming signal is sent by one computer which notifies all others and after that computer who had collision wait for an random time and transmission resumes whoever finds the path empty.</w:t>
      </w:r>
    </w:p>
    <w:p w14:paraId="07B7786D" w14:textId="77777777" w:rsidR="00B50A5D" w:rsidRDefault="00EB5B9F" w:rsidP="0096785B">
      <w:pPr>
        <w:ind w:left="720" w:firstLine="0"/>
        <w:jc w:val="both"/>
        <w:rPr>
          <w:lang w:val="x-none"/>
        </w:rPr>
      </w:pPr>
      <w:r w:rsidRPr="00EB5B9F">
        <w:rPr>
          <w:lang w:val="x-none"/>
        </w:rPr>
        <w:t xml:space="preserve">Link: </w:t>
      </w:r>
      <w:hyperlink r:id="rId71" w:history="1">
        <w:r w:rsidR="00B50A5D" w:rsidRPr="00EB5B9F">
          <w:rPr>
            <w:rStyle w:val="Hyperlink"/>
            <w:lang w:val="x-none"/>
          </w:rPr>
          <w:t>https://en.wikipedia.org/wiki/Carrier-sense_multiple_access_with_collision_detection</w:t>
        </w:r>
      </w:hyperlink>
      <w:r w:rsidRPr="00EB5B9F">
        <w:rPr>
          <w:lang w:val="x-none"/>
        </w:rPr>
        <w:t xml:space="preserve"> </w:t>
      </w:r>
    </w:p>
    <w:p w14:paraId="5633A76B" w14:textId="77777777" w:rsidR="00EB5B9F" w:rsidRDefault="00EB5B9F" w:rsidP="0096785B">
      <w:pPr>
        <w:ind w:left="720" w:firstLine="0"/>
        <w:jc w:val="both"/>
        <w:rPr>
          <w:lang w:val="x-none"/>
        </w:rPr>
      </w:pPr>
    </w:p>
    <w:p w14:paraId="1BAF2671" w14:textId="58449E2F" w:rsidR="00EB5B9F" w:rsidRDefault="00EB5B9F" w:rsidP="0096785B">
      <w:pPr>
        <w:ind w:left="720" w:firstLine="0"/>
        <w:jc w:val="both"/>
      </w:pPr>
      <w:r>
        <w:t xml:space="preserve">               </w:t>
      </w:r>
      <w:r w:rsidRPr="00EB5B9F">
        <w:rPr>
          <w:noProof/>
          <w:lang w:bidi="ar-SA"/>
        </w:rPr>
        <w:drawing>
          <wp:inline distT="0" distB="0" distL="0" distR="0" wp14:anchorId="5B754D62" wp14:editId="72AD7033">
            <wp:extent cx="4550009"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lum bright="-50000"/>
                      <a:alphaModFix/>
                    </a:blip>
                    <a:srcRect/>
                    <a:stretch>
                      <a:fillRect/>
                    </a:stretch>
                  </pic:blipFill>
                  <pic:spPr>
                    <a:xfrm>
                      <a:off x="0" y="0"/>
                      <a:ext cx="4556470" cy="2298785"/>
                    </a:xfrm>
                    <a:prstGeom prst="rect">
                      <a:avLst/>
                    </a:prstGeom>
                    <a:noFill/>
                    <a:ln>
                      <a:noFill/>
                    </a:ln>
                  </pic:spPr>
                </pic:pic>
              </a:graphicData>
            </a:graphic>
          </wp:inline>
        </w:drawing>
      </w:r>
    </w:p>
    <w:p w14:paraId="02B65170" w14:textId="77777777" w:rsidR="00EB5B9F" w:rsidRPr="00EB5B9F" w:rsidRDefault="00EB5B9F" w:rsidP="0096785B">
      <w:pPr>
        <w:ind w:left="720" w:firstLine="0"/>
        <w:jc w:val="both"/>
      </w:pPr>
    </w:p>
    <w:p w14:paraId="44AC6E5F" w14:textId="5D2A8385" w:rsidR="00EB5B9F" w:rsidRDefault="00EB5B9F" w:rsidP="0096785B">
      <w:pPr>
        <w:pStyle w:val="Caption"/>
        <w:jc w:val="both"/>
      </w:pPr>
      <w:r>
        <w:tab/>
      </w:r>
      <w:r>
        <w:tab/>
      </w:r>
      <w:r>
        <w:tab/>
      </w:r>
      <w:r>
        <w:tab/>
      </w:r>
      <w:r>
        <w:tab/>
      </w:r>
      <w:bookmarkStart w:id="550" w:name="_Toc59468865"/>
      <w:r>
        <w:t xml:space="preserve">Figure </w:t>
      </w:r>
      <w:r w:rsidR="002C11E7">
        <w:fldChar w:fldCharType="begin"/>
      </w:r>
      <w:r w:rsidR="002C11E7">
        <w:instrText xml:space="preserve"> SEQ Figure \* ARABIC </w:instrText>
      </w:r>
      <w:r w:rsidR="002C11E7">
        <w:fldChar w:fldCharType="separate"/>
      </w:r>
      <w:r w:rsidR="0028074F">
        <w:rPr>
          <w:noProof/>
        </w:rPr>
        <w:t>11</w:t>
      </w:r>
      <w:r w:rsidR="002C11E7">
        <w:rPr>
          <w:noProof/>
        </w:rPr>
        <w:fldChar w:fldCharType="end"/>
      </w:r>
      <w:r>
        <w:t>: CSMA/CD</w:t>
      </w:r>
      <w:bookmarkEnd w:id="550"/>
    </w:p>
    <w:p w14:paraId="13407CA2" w14:textId="2BFA0E0C" w:rsidR="00EB5B9F" w:rsidRDefault="00EB5B9F" w:rsidP="0096785B">
      <w:pPr>
        <w:pStyle w:val="Heading4"/>
        <w:jc w:val="both"/>
      </w:pPr>
      <w:r>
        <w:t>CSMA/CA</w:t>
      </w:r>
    </w:p>
    <w:p w14:paraId="0E5A6B2E" w14:textId="6FB67279" w:rsidR="00B50A5D" w:rsidRDefault="00EB5B9F" w:rsidP="0096785B">
      <w:pPr>
        <w:ind w:left="720" w:firstLine="0"/>
        <w:jc w:val="both"/>
        <w:rPr>
          <w:lang w:val="x-none"/>
        </w:rPr>
      </w:pPr>
      <w:r>
        <w:lastRenderedPageBreak/>
        <w:t xml:space="preserve">Known as Carrier Sense Multiple Access Collision Avoidance. </w:t>
      </w:r>
      <w:r w:rsidRPr="00EB5B9F">
        <w:rPr>
          <w:lang w:val="x-none"/>
        </w:rPr>
        <w:t>Used In wireless Networks.</w:t>
      </w:r>
      <w:r>
        <w:t xml:space="preserve"> </w:t>
      </w:r>
      <w:r w:rsidRPr="00EB5B9F">
        <w:rPr>
          <w:lang w:val="x-none"/>
        </w:rPr>
        <w:t>Here once the destination device receives the data, it will respond back with the ACK. If the sending computer does not receive an ACK from the destination, it will assume that it did not get the data and resend it again until it receives</w:t>
      </w:r>
      <w:r>
        <w:rPr>
          <w:lang w:val="x-none"/>
        </w:rPr>
        <w:t xml:space="preserve"> an ACK. </w:t>
      </w:r>
      <w:r w:rsidRPr="00EB5B9F">
        <w:rPr>
          <w:lang w:val="x-none"/>
        </w:rPr>
        <w:t>Here Carrier sensing is used but nodes attempt to avoid collision by beginning transmission after the channel is sensed to be idle.</w:t>
      </w:r>
    </w:p>
    <w:p w14:paraId="5B37C9E6" w14:textId="4314EFBF" w:rsidR="00EB5B9F" w:rsidRDefault="00EB5B9F" w:rsidP="0096785B">
      <w:pPr>
        <w:ind w:left="720" w:firstLine="0"/>
        <w:jc w:val="both"/>
        <w:rPr>
          <w:lang w:val="x-none"/>
        </w:rPr>
      </w:pPr>
      <w:r>
        <w:rPr>
          <w:lang w:val="x-none"/>
        </w:rPr>
        <w:tab/>
      </w:r>
      <w:r>
        <w:rPr>
          <w:lang w:val="x-none"/>
        </w:rPr>
        <w:tab/>
      </w:r>
      <w:r w:rsidRPr="00EB5B9F">
        <w:rPr>
          <w:noProof/>
          <w:lang w:bidi="ar-SA"/>
        </w:rPr>
        <w:drawing>
          <wp:inline distT="0" distB="0" distL="0" distR="0" wp14:anchorId="7E46E951" wp14:editId="35BD6BC3">
            <wp:extent cx="3924300" cy="3382777"/>
            <wp:effectExtent l="19050" t="19050" r="19050" b="273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3">
                      <a:lum bright="-50000"/>
                      <a:alphaModFix/>
                    </a:blip>
                    <a:srcRect/>
                    <a:stretch>
                      <a:fillRect/>
                    </a:stretch>
                  </pic:blipFill>
                  <pic:spPr>
                    <a:xfrm>
                      <a:off x="0" y="0"/>
                      <a:ext cx="3934227" cy="3391334"/>
                    </a:xfrm>
                    <a:prstGeom prst="rect">
                      <a:avLst/>
                    </a:prstGeom>
                    <a:noFill/>
                    <a:ln>
                      <a:solidFill>
                        <a:schemeClr val="tx1"/>
                      </a:solidFill>
                    </a:ln>
                  </pic:spPr>
                </pic:pic>
              </a:graphicData>
            </a:graphic>
          </wp:inline>
        </w:drawing>
      </w:r>
    </w:p>
    <w:p w14:paraId="45527C46" w14:textId="47BC95C7" w:rsidR="00EB5B9F" w:rsidRDefault="00EB5B9F" w:rsidP="0096785B">
      <w:pPr>
        <w:pStyle w:val="Caption"/>
        <w:jc w:val="both"/>
      </w:pPr>
      <w:r>
        <w:tab/>
      </w:r>
      <w:r>
        <w:tab/>
      </w:r>
      <w:r>
        <w:tab/>
      </w:r>
      <w:r>
        <w:tab/>
      </w:r>
      <w:r>
        <w:tab/>
      </w:r>
      <w:r>
        <w:tab/>
      </w:r>
      <w:bookmarkStart w:id="551" w:name="_Toc59468866"/>
      <w:r>
        <w:t xml:space="preserve">Figure </w:t>
      </w:r>
      <w:r w:rsidR="002C11E7">
        <w:fldChar w:fldCharType="begin"/>
      </w:r>
      <w:r w:rsidR="002C11E7">
        <w:instrText xml:space="preserve"> SEQ Figure \* ARABIC </w:instrText>
      </w:r>
      <w:r w:rsidR="002C11E7">
        <w:fldChar w:fldCharType="separate"/>
      </w:r>
      <w:r w:rsidR="0028074F">
        <w:rPr>
          <w:noProof/>
        </w:rPr>
        <w:t>12</w:t>
      </w:r>
      <w:r w:rsidR="002C11E7">
        <w:rPr>
          <w:noProof/>
        </w:rPr>
        <w:fldChar w:fldCharType="end"/>
      </w:r>
      <w:r>
        <w:t>: CSMA/CA</w:t>
      </w:r>
      <w:bookmarkEnd w:id="551"/>
    </w:p>
    <w:p w14:paraId="7D087F57" w14:textId="77777777" w:rsidR="00EB5B9F" w:rsidRPr="00EB5B9F" w:rsidRDefault="00EB5B9F" w:rsidP="0096785B">
      <w:pPr>
        <w:jc w:val="both"/>
      </w:pPr>
    </w:p>
    <w:p w14:paraId="3DCE7C35" w14:textId="77777777" w:rsidR="00B50A5D" w:rsidRPr="00EB5B9F" w:rsidRDefault="00EB5B9F" w:rsidP="0096785B">
      <w:pPr>
        <w:ind w:left="720" w:firstLine="0"/>
        <w:jc w:val="both"/>
      </w:pPr>
      <w:r w:rsidRPr="00EB5B9F">
        <w:rPr>
          <w:lang w:val="x-none"/>
        </w:rPr>
        <w:t xml:space="preserve">Link: </w:t>
      </w:r>
      <w:hyperlink r:id="rId74" w:history="1">
        <w:r w:rsidR="00B50A5D" w:rsidRPr="00EB5B9F">
          <w:rPr>
            <w:rStyle w:val="Hyperlink"/>
            <w:lang w:val="x-none"/>
          </w:rPr>
          <w:t>https://en.wikipedia.org/wiki/Carrier-sense_multiple_access_with_collision_avoidance</w:t>
        </w:r>
      </w:hyperlink>
      <w:r w:rsidRPr="00EB5B9F">
        <w:rPr>
          <w:lang w:val="x-none"/>
        </w:rPr>
        <w:t xml:space="preserve"> </w:t>
      </w:r>
    </w:p>
    <w:p w14:paraId="00E20905" w14:textId="05414272" w:rsidR="00EB5B9F" w:rsidRPr="00EB5B9F" w:rsidRDefault="00EB5B9F" w:rsidP="0096785B">
      <w:pPr>
        <w:jc w:val="both"/>
      </w:pPr>
    </w:p>
    <w:p w14:paraId="496FAB19" w14:textId="3E4EDC2E" w:rsidR="00E51687" w:rsidRDefault="00E51687" w:rsidP="005D025B">
      <w:pPr>
        <w:pStyle w:val="Heading2"/>
      </w:pPr>
      <w:bookmarkStart w:id="552" w:name="_Toc59468791"/>
      <w:r>
        <w:t>14. Hidden Terminal and Exposed Terminal Problem with MACA Solution.</w:t>
      </w:r>
      <w:bookmarkEnd w:id="552"/>
      <w:r>
        <w:t xml:space="preserve"> </w:t>
      </w:r>
    </w:p>
    <w:p w14:paraId="4A0A2564" w14:textId="02493FAE" w:rsidR="00EB5B9F" w:rsidRDefault="00EB5B9F" w:rsidP="0096785B">
      <w:pPr>
        <w:pStyle w:val="Heading4"/>
        <w:jc w:val="both"/>
      </w:pPr>
      <w:r>
        <w:t>Hidden Terminal Problem</w:t>
      </w:r>
    </w:p>
    <w:p w14:paraId="08A9BD8D" w14:textId="2D7CD6CB" w:rsidR="00B50A5D" w:rsidRPr="00EB5B9F" w:rsidRDefault="00EB5B9F" w:rsidP="0096785B">
      <w:pPr>
        <w:ind w:left="720" w:firstLine="0"/>
        <w:jc w:val="both"/>
      </w:pPr>
      <w:r w:rsidRPr="00EB5B9F">
        <w:rPr>
          <w:lang w:val="x-none"/>
        </w:rPr>
        <w:t>Suppose both A &amp; C wants to communicate with B, so they send it a frame. A &amp; C are unaware  of each other.</w:t>
      </w:r>
      <w:r>
        <w:t xml:space="preserve"> </w:t>
      </w:r>
      <w:r w:rsidRPr="00EB5B9F">
        <w:rPr>
          <w:lang w:val="x-none"/>
        </w:rPr>
        <w:t>When both of them send signal at a time, collision happens.</w:t>
      </w:r>
      <w:r>
        <w:t xml:space="preserve"> </w:t>
      </w:r>
      <w:r w:rsidRPr="00EB5B9F">
        <w:rPr>
          <w:lang w:val="x-none"/>
        </w:rPr>
        <w:t>Unlike Ethernet A &amp; C are unaware of each other and A &amp; C are said to be h</w:t>
      </w:r>
      <w:r>
        <w:rPr>
          <w:lang w:val="x-none"/>
        </w:rPr>
        <w:t xml:space="preserve">idden nodes with respect to each </w:t>
      </w:r>
      <w:r w:rsidRPr="00EB5B9F">
        <w:rPr>
          <w:lang w:val="x-none"/>
        </w:rPr>
        <w:t>other.</w:t>
      </w:r>
    </w:p>
    <w:p w14:paraId="72D97F0B"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B824243" w14:textId="68969CF4" w:rsidR="00EB5B9F" w:rsidRDefault="00EB5B9F" w:rsidP="0096785B">
      <w:pPr>
        <w:ind w:left="720" w:firstLine="0"/>
        <w:jc w:val="both"/>
        <w:rPr>
          <w:b/>
          <w:bCs/>
          <w:lang w:val="x-none"/>
        </w:rPr>
      </w:pPr>
      <w:r>
        <w:rPr>
          <w:b/>
          <w:bCs/>
          <w:lang w:val="x-none"/>
        </w:rPr>
        <w:lastRenderedPageBreak/>
        <w:tab/>
      </w:r>
      <w:r>
        <w:rPr>
          <w:b/>
          <w:bCs/>
          <w:lang w:val="x-none"/>
        </w:rPr>
        <w:tab/>
      </w:r>
      <w:r>
        <w:rPr>
          <w:b/>
          <w:bCs/>
          <w:lang w:val="x-none"/>
        </w:rPr>
        <w:tab/>
      </w:r>
      <w:r w:rsidRPr="00EB5B9F">
        <w:rPr>
          <w:b/>
          <w:bCs/>
          <w:noProof/>
          <w:lang w:bidi="ar-SA"/>
        </w:rPr>
        <w:drawing>
          <wp:inline distT="0" distB="0" distL="0" distR="0" wp14:anchorId="145B3F81" wp14:editId="7C8B42D5">
            <wp:extent cx="2038350" cy="1821056"/>
            <wp:effectExtent l="19050" t="19050" r="19050" b="273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5">
                      <a:lum bright="-50000"/>
                      <a:alphaModFix/>
                    </a:blip>
                    <a:srcRect/>
                    <a:stretch>
                      <a:fillRect/>
                    </a:stretch>
                  </pic:blipFill>
                  <pic:spPr>
                    <a:xfrm>
                      <a:off x="0" y="0"/>
                      <a:ext cx="2042049" cy="1824361"/>
                    </a:xfrm>
                    <a:prstGeom prst="rect">
                      <a:avLst/>
                    </a:prstGeom>
                    <a:noFill/>
                    <a:ln>
                      <a:solidFill>
                        <a:schemeClr val="tx1"/>
                      </a:solidFill>
                    </a:ln>
                  </pic:spPr>
                </pic:pic>
              </a:graphicData>
            </a:graphic>
          </wp:inline>
        </w:drawing>
      </w:r>
    </w:p>
    <w:p w14:paraId="0E8D6109" w14:textId="77777777" w:rsidR="00EB5B9F" w:rsidRPr="00EB5B9F" w:rsidRDefault="00EB5B9F" w:rsidP="0096785B">
      <w:pPr>
        <w:ind w:left="720" w:firstLine="0"/>
        <w:jc w:val="both"/>
        <w:rPr>
          <w:b/>
          <w:bCs/>
          <w:lang w:val="x-none"/>
        </w:rPr>
      </w:pPr>
    </w:p>
    <w:p w14:paraId="29490622" w14:textId="0002493B" w:rsidR="00EB5B9F" w:rsidRPr="00EB5B9F" w:rsidRDefault="00EB5B9F" w:rsidP="0096785B">
      <w:pPr>
        <w:pStyle w:val="Caption"/>
        <w:jc w:val="both"/>
      </w:pPr>
      <w:r>
        <w:tab/>
      </w:r>
      <w:r>
        <w:tab/>
      </w:r>
      <w:r>
        <w:tab/>
      </w:r>
      <w:r>
        <w:tab/>
      </w:r>
      <w:bookmarkStart w:id="553" w:name="_Toc59468867"/>
      <w:r>
        <w:t xml:space="preserve">Figure </w:t>
      </w:r>
      <w:r w:rsidR="002C11E7">
        <w:fldChar w:fldCharType="begin"/>
      </w:r>
      <w:r w:rsidR="002C11E7">
        <w:instrText xml:space="preserve"> SEQ Figure \* ARABIC </w:instrText>
      </w:r>
      <w:r w:rsidR="002C11E7">
        <w:fldChar w:fldCharType="separate"/>
      </w:r>
      <w:r w:rsidR="0028074F">
        <w:rPr>
          <w:noProof/>
        </w:rPr>
        <w:t>13</w:t>
      </w:r>
      <w:r w:rsidR="002C11E7">
        <w:rPr>
          <w:noProof/>
        </w:rPr>
        <w:fldChar w:fldCharType="end"/>
      </w:r>
      <w:r>
        <w:t>: Hidden Terminal Problem</w:t>
      </w:r>
      <w:bookmarkEnd w:id="553"/>
    </w:p>
    <w:p w14:paraId="1CEBCB60" w14:textId="77777777" w:rsidR="00B50A5D" w:rsidRPr="00EB5B9F" w:rsidRDefault="00EB5B9F" w:rsidP="0096785B">
      <w:pPr>
        <w:ind w:left="720" w:firstLine="0"/>
        <w:jc w:val="both"/>
      </w:pPr>
      <w:r w:rsidRPr="00EB5B9F">
        <w:rPr>
          <w:lang w:val="x-none"/>
        </w:rPr>
        <w:t xml:space="preserve">Link: </w:t>
      </w:r>
      <w:hyperlink r:id="rId76" w:history="1">
        <w:r w:rsidR="00B50A5D" w:rsidRPr="00EB5B9F">
          <w:rPr>
            <w:rStyle w:val="Hyperlink"/>
            <w:lang w:val="x-none"/>
          </w:rPr>
          <w:t>https://www.youtube.com/watch?v=_oz4WTWRfGs</w:t>
        </w:r>
      </w:hyperlink>
      <w:r w:rsidRPr="00EB5B9F">
        <w:rPr>
          <w:lang w:val="x-none"/>
        </w:rPr>
        <w:t xml:space="preserve">  </w:t>
      </w:r>
    </w:p>
    <w:p w14:paraId="1FE18C78" w14:textId="717D1EC4" w:rsidR="00EB5B9F" w:rsidRDefault="00EB5B9F" w:rsidP="0096785B">
      <w:pPr>
        <w:pStyle w:val="Heading4"/>
        <w:jc w:val="both"/>
      </w:pPr>
      <w:r>
        <w:t>Exposed Terminal Problem</w:t>
      </w:r>
    </w:p>
    <w:p w14:paraId="0DDB455B" w14:textId="4D40FD20" w:rsidR="00B50A5D" w:rsidRPr="00EB5B9F" w:rsidRDefault="00EB5B9F" w:rsidP="0096785B">
      <w:pPr>
        <w:ind w:left="720" w:firstLine="0"/>
        <w:jc w:val="both"/>
      </w:pPr>
      <w:r w:rsidRPr="00EB5B9F">
        <w:rPr>
          <w:lang w:val="x-none"/>
        </w:rPr>
        <w:t>If B is communicating with A. Node C is aware of this communication because it hears B’s Transmission.</w:t>
      </w:r>
      <w:r>
        <w:t xml:space="preserve"> </w:t>
      </w:r>
      <w:r w:rsidRPr="00EB5B9F">
        <w:rPr>
          <w:lang w:val="x-none"/>
        </w:rPr>
        <w:t>It would be a mistake for C to conclude that it cannot transmit to anyone just because it can hear B’s Transmission.</w:t>
      </w:r>
      <w:r>
        <w:t xml:space="preserve"> </w:t>
      </w:r>
      <w:r w:rsidRPr="00EB5B9F">
        <w:rPr>
          <w:lang w:val="x-none"/>
        </w:rPr>
        <w:t xml:space="preserve">C can transmit to </w:t>
      </w:r>
      <w:r>
        <w:t>D</w:t>
      </w:r>
      <w:r w:rsidRPr="00EB5B9F">
        <w:rPr>
          <w:lang w:val="x-none"/>
        </w:rPr>
        <w:t xml:space="preserve"> with any effect on A</w:t>
      </w:r>
    </w:p>
    <w:p w14:paraId="3000704D"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AE4F9C0" w14:textId="77777777" w:rsidR="00EB5B9F" w:rsidRDefault="00EB5B9F" w:rsidP="0096785B">
      <w:pPr>
        <w:ind w:left="720" w:firstLine="0"/>
        <w:jc w:val="both"/>
        <w:rPr>
          <w:lang w:val="x-none"/>
        </w:rPr>
      </w:pPr>
    </w:p>
    <w:p w14:paraId="51209C4C" w14:textId="0B2F46A8" w:rsidR="00EB5B9F" w:rsidRDefault="00EB5B9F" w:rsidP="0096785B">
      <w:pPr>
        <w:ind w:left="720" w:firstLine="0"/>
        <w:jc w:val="both"/>
        <w:rPr>
          <w:b/>
          <w:bCs/>
          <w:lang w:val="x-none"/>
        </w:rPr>
      </w:pPr>
      <w:r>
        <w:rPr>
          <w:b/>
          <w:bCs/>
          <w:lang w:val="x-none"/>
        </w:rPr>
        <w:tab/>
      </w:r>
      <w:r>
        <w:rPr>
          <w:b/>
          <w:bCs/>
          <w:lang w:val="x-none"/>
        </w:rPr>
        <w:tab/>
      </w:r>
      <w:r w:rsidRPr="00EB5B9F">
        <w:rPr>
          <w:b/>
          <w:bCs/>
          <w:noProof/>
          <w:lang w:bidi="ar-SA"/>
        </w:rPr>
        <w:drawing>
          <wp:inline distT="0" distB="0" distL="0" distR="0" wp14:anchorId="2FB64FEF" wp14:editId="00254072">
            <wp:extent cx="3563640" cy="2376000"/>
            <wp:effectExtent l="0" t="0" r="0" b="571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7">
                      <a:lum bright="-50000"/>
                      <a:alphaModFix/>
                    </a:blip>
                    <a:srcRect/>
                    <a:stretch>
                      <a:fillRect/>
                    </a:stretch>
                  </pic:blipFill>
                  <pic:spPr>
                    <a:xfrm>
                      <a:off x="0" y="0"/>
                      <a:ext cx="3563640" cy="2376000"/>
                    </a:xfrm>
                    <a:prstGeom prst="rect">
                      <a:avLst/>
                    </a:prstGeom>
                    <a:noFill/>
                    <a:ln>
                      <a:noFill/>
                    </a:ln>
                  </pic:spPr>
                </pic:pic>
              </a:graphicData>
            </a:graphic>
          </wp:inline>
        </w:drawing>
      </w:r>
    </w:p>
    <w:p w14:paraId="61D83538" w14:textId="77777777" w:rsidR="00EB5B9F" w:rsidRDefault="00EB5B9F" w:rsidP="0096785B">
      <w:pPr>
        <w:ind w:left="720" w:firstLine="0"/>
        <w:jc w:val="both"/>
        <w:rPr>
          <w:lang w:val="x-none"/>
        </w:rPr>
      </w:pPr>
    </w:p>
    <w:p w14:paraId="513B8E63" w14:textId="199121BC" w:rsidR="00EB5B9F" w:rsidRPr="00EB5B9F" w:rsidRDefault="00EB5B9F" w:rsidP="0096785B">
      <w:pPr>
        <w:pStyle w:val="Caption"/>
        <w:spacing w:line="360" w:lineRule="auto"/>
        <w:jc w:val="both"/>
      </w:pPr>
      <w:r>
        <w:tab/>
      </w:r>
      <w:r>
        <w:tab/>
      </w:r>
      <w:r>
        <w:tab/>
      </w:r>
      <w:r>
        <w:tab/>
      </w:r>
      <w:bookmarkStart w:id="554" w:name="_Toc59468868"/>
      <w:r>
        <w:t xml:space="preserve">Figure </w:t>
      </w:r>
      <w:r w:rsidR="002C11E7">
        <w:fldChar w:fldCharType="begin"/>
      </w:r>
      <w:r w:rsidR="002C11E7">
        <w:instrText xml:space="preserve"> SEQ Figure \* ARABIC </w:instrText>
      </w:r>
      <w:r w:rsidR="002C11E7">
        <w:fldChar w:fldCharType="separate"/>
      </w:r>
      <w:r w:rsidR="0028074F">
        <w:rPr>
          <w:noProof/>
        </w:rPr>
        <w:t>14</w:t>
      </w:r>
      <w:r w:rsidR="002C11E7">
        <w:rPr>
          <w:noProof/>
        </w:rPr>
        <w:fldChar w:fldCharType="end"/>
      </w:r>
      <w:r>
        <w:t>: Exposed Terminal Problem</w:t>
      </w:r>
      <w:bookmarkEnd w:id="554"/>
    </w:p>
    <w:p w14:paraId="741CA127" w14:textId="095F47BD" w:rsidR="00EB5B9F" w:rsidRDefault="00EB5B9F" w:rsidP="0096785B">
      <w:pPr>
        <w:ind w:left="720" w:firstLine="0"/>
        <w:jc w:val="both"/>
        <w:rPr>
          <w:lang w:val="x-none"/>
        </w:rPr>
      </w:pPr>
      <w:r w:rsidRPr="00EB5B9F">
        <w:rPr>
          <w:lang w:val="x-none"/>
        </w:rPr>
        <w:t xml:space="preserve">Link: </w:t>
      </w:r>
      <w:hyperlink r:id="rId78" w:history="1">
        <w:r w:rsidR="00B50A5D" w:rsidRPr="00EB5B9F">
          <w:rPr>
            <w:rStyle w:val="Hyperlink"/>
            <w:lang w:val="x-none"/>
          </w:rPr>
          <w:t>https://www.youtube.com/watch?v=mhuXdaRoLzA</w:t>
        </w:r>
      </w:hyperlink>
      <w:r w:rsidRPr="00EB5B9F">
        <w:rPr>
          <w:lang w:val="x-none"/>
        </w:rPr>
        <w:t xml:space="preserve"> </w:t>
      </w:r>
    </w:p>
    <w:p w14:paraId="274FC6CC" w14:textId="3A8A4F3C" w:rsidR="00EB5B9F" w:rsidRDefault="00EB5B9F" w:rsidP="0096785B">
      <w:pPr>
        <w:pStyle w:val="Heading4"/>
        <w:jc w:val="both"/>
      </w:pPr>
      <w:r>
        <w:t>MACA Solution</w:t>
      </w:r>
    </w:p>
    <w:p w14:paraId="7DC61FCB" w14:textId="78522739" w:rsidR="00EB5B9F" w:rsidRDefault="00EB5B9F" w:rsidP="0096785B">
      <w:pPr>
        <w:jc w:val="both"/>
        <w:rPr>
          <w:lang w:val="en-IN"/>
        </w:rPr>
      </w:pPr>
      <w:r>
        <w:rPr>
          <w:lang w:val="en-IN"/>
        </w:rPr>
        <w:t>Key Idea:</w:t>
      </w:r>
    </w:p>
    <w:p w14:paraId="0F0B1755" w14:textId="70A12811" w:rsidR="00EB5B9F" w:rsidRDefault="00EB5B9F" w:rsidP="0096785B">
      <w:pPr>
        <w:ind w:left="720" w:firstLine="0"/>
        <w:jc w:val="both"/>
        <w:rPr>
          <w:lang w:val="en-IN"/>
        </w:rPr>
      </w:pPr>
      <w:r w:rsidRPr="00EB5B9F">
        <w:rPr>
          <w:lang w:val="en-IN"/>
        </w:rPr>
        <w:t xml:space="preserve"> </w:t>
      </w:r>
      <w:r w:rsidRPr="00EB5B9F">
        <w:rPr>
          <w:lang w:val="x-none"/>
        </w:rPr>
        <w:t>Sender and Receiver Exchange Control frames with each other before the sender actually transmit the data.</w:t>
      </w:r>
    </w:p>
    <w:p w14:paraId="126CF07A" w14:textId="77777777" w:rsidR="00EB5B9F" w:rsidRPr="00EB5B9F" w:rsidRDefault="00EB5B9F" w:rsidP="0096785B">
      <w:pPr>
        <w:ind w:left="720" w:firstLine="0"/>
        <w:jc w:val="both"/>
        <w:rPr>
          <w:lang w:val="x-none"/>
        </w:rPr>
      </w:pPr>
    </w:p>
    <w:p w14:paraId="344B4CAD" w14:textId="4658EEA2" w:rsidR="00EB5B9F" w:rsidRDefault="00EB5B9F" w:rsidP="0096785B">
      <w:pPr>
        <w:ind w:left="720" w:firstLine="0"/>
        <w:jc w:val="both"/>
        <w:rPr>
          <w:lang w:val="x-none"/>
        </w:rPr>
      </w:pPr>
      <w:r w:rsidRPr="00EB5B9F">
        <w:rPr>
          <w:lang w:val="x-none"/>
        </w:rPr>
        <w:lastRenderedPageBreak/>
        <w:t>This exchange informs all nearby nodes that transmission is about to begin. Sender Transmits RTS frame to receiver and it replies with CTS frame. RTS frame and CTS frame are shown below. Any node that sees CTS frame knows that it is close to the receiver, therefore cannot transmit for the period of time it takes to send a frame of the specified length. Any node that sees the RTS frame but not the CTS frame knows that it is not close enough to the receiver and therefore it won’t interfere with it.</w:t>
      </w:r>
    </w:p>
    <w:p w14:paraId="7AF6F723" w14:textId="77777777" w:rsidR="00EB5B9F" w:rsidRPr="00EB5B9F" w:rsidRDefault="00EB5B9F" w:rsidP="0096785B">
      <w:pPr>
        <w:ind w:left="720" w:firstLine="0"/>
        <w:jc w:val="both"/>
        <w:rPr>
          <w:lang w:val="x-none"/>
        </w:rPr>
      </w:pPr>
    </w:p>
    <w:p w14:paraId="00B0B1BE" w14:textId="02B7AAAD" w:rsidR="00EB5B9F" w:rsidRDefault="00EB5B9F" w:rsidP="0096785B">
      <w:pPr>
        <w:jc w:val="both"/>
        <w:rPr>
          <w:lang w:val="en-IN"/>
        </w:rPr>
      </w:pPr>
      <w:r>
        <w:rPr>
          <w:lang w:val="en-IN"/>
        </w:rPr>
        <w:t>Usage of ACK in MACA:</w:t>
      </w:r>
    </w:p>
    <w:p w14:paraId="48BFEEAB" w14:textId="6E9A7FDD" w:rsidR="00B50A5D" w:rsidRDefault="00B50A5D" w:rsidP="0096785B">
      <w:pPr>
        <w:ind w:left="720" w:firstLine="0"/>
        <w:jc w:val="both"/>
        <w:rPr>
          <w:lang w:val="en-IN"/>
        </w:rPr>
      </w:pPr>
      <w:r w:rsidRPr="00EB5B9F">
        <w:rPr>
          <w:lang w:val="en-IN"/>
        </w:rPr>
        <w:t>Receiver sends an ACK to the sender after successfully receiving a frame. All nodes must wait for an ACK before trying to transmit.</w:t>
      </w:r>
      <w:r w:rsidR="00EB5B9F">
        <w:t xml:space="preserve"> </w:t>
      </w:r>
      <w:r w:rsidRPr="00EB5B9F">
        <w:rPr>
          <w:lang w:val="en-IN"/>
        </w:rPr>
        <w:t xml:space="preserve">If 2 or </w:t>
      </w:r>
      <w:r w:rsidR="00EB5B9F" w:rsidRPr="00EB5B9F">
        <w:rPr>
          <w:lang w:val="en-IN"/>
        </w:rPr>
        <w:t>more</w:t>
      </w:r>
      <w:r w:rsidRPr="00EB5B9F">
        <w:rPr>
          <w:lang w:val="en-IN"/>
        </w:rPr>
        <w:t xml:space="preserve"> nodes detect an idle line and try to transmit, an RTS frame at the same time then collision happens. </w:t>
      </w:r>
      <w:r w:rsidR="0096785B" w:rsidRPr="00EB5B9F">
        <w:rPr>
          <w:lang w:val="en-IN"/>
        </w:rPr>
        <w:t>Unfortunately,</w:t>
      </w:r>
      <w:r w:rsidRPr="00EB5B9F">
        <w:rPr>
          <w:lang w:val="en-IN"/>
        </w:rPr>
        <w:t xml:space="preserve"> 802.11 does not support collision. When they </w:t>
      </w:r>
      <w:r w:rsidR="00EB5B9F" w:rsidRPr="00EB5B9F">
        <w:rPr>
          <w:lang w:val="en-IN"/>
        </w:rPr>
        <w:t>don’t</w:t>
      </w:r>
      <w:r w:rsidR="00EB5B9F">
        <w:rPr>
          <w:lang w:val="en-IN"/>
        </w:rPr>
        <w:t xml:space="preserve"> get CTS, they realise that a</w:t>
      </w:r>
      <w:r w:rsidRPr="00EB5B9F">
        <w:rPr>
          <w:lang w:val="en-IN"/>
        </w:rPr>
        <w:t xml:space="preserve"> Collision has happened.</w:t>
      </w:r>
      <w:r w:rsidR="00EB5B9F">
        <w:t xml:space="preserve"> </w:t>
      </w:r>
      <w:r w:rsidRPr="00EB5B9F">
        <w:rPr>
          <w:lang w:val="en-IN"/>
        </w:rPr>
        <w:t xml:space="preserve">They resend this whole thing again after waiting for time defined by the same exponential </w:t>
      </w:r>
      <w:r w:rsidR="00EB5B9F" w:rsidRPr="00EB5B9F">
        <w:rPr>
          <w:lang w:val="en-IN"/>
        </w:rPr>
        <w:t>back off</w:t>
      </w:r>
      <w:r w:rsidRPr="00EB5B9F">
        <w:rPr>
          <w:lang w:val="en-IN"/>
        </w:rPr>
        <w:t xml:space="preserve"> algorithm used in the </w:t>
      </w:r>
      <w:r w:rsidR="00EB5B9F" w:rsidRPr="00EB5B9F">
        <w:rPr>
          <w:lang w:val="en-IN"/>
        </w:rPr>
        <w:t>Ethernet</w:t>
      </w:r>
      <w:r w:rsidRPr="00EB5B9F">
        <w:rPr>
          <w:lang w:val="en-IN"/>
        </w:rPr>
        <w:t>.</w:t>
      </w:r>
    </w:p>
    <w:p w14:paraId="382821A5" w14:textId="77777777" w:rsidR="0096785B" w:rsidRPr="00EB5B9F" w:rsidRDefault="0096785B" w:rsidP="0096785B">
      <w:pPr>
        <w:ind w:left="720" w:firstLine="0"/>
        <w:jc w:val="both"/>
      </w:pPr>
    </w:p>
    <w:p w14:paraId="0633E95F" w14:textId="77777777" w:rsidR="00B50A5D" w:rsidRPr="00EB5B9F" w:rsidRDefault="00B50A5D" w:rsidP="0096785B">
      <w:pPr>
        <w:ind w:left="720" w:firstLine="0"/>
        <w:jc w:val="both"/>
      </w:pPr>
      <w:r w:rsidRPr="00EB5B9F">
        <w:rPr>
          <w:lang w:val="en-IN"/>
        </w:rPr>
        <w:t xml:space="preserve">Link: </w:t>
      </w:r>
      <w:hyperlink r:id="rId79" w:history="1">
        <w:r w:rsidRPr="00EB5B9F">
          <w:rPr>
            <w:rStyle w:val="Hyperlink"/>
            <w:lang w:val="en-IN"/>
          </w:rPr>
          <w:t>https://www.youtube.com/watch?v=mhuXdaRoLzA</w:t>
        </w:r>
      </w:hyperlink>
      <w:r w:rsidRPr="00EB5B9F">
        <w:rPr>
          <w:lang w:val="en-IN"/>
        </w:rPr>
        <w:t xml:space="preserve">  </w:t>
      </w:r>
    </w:p>
    <w:p w14:paraId="1FD18E86" w14:textId="77777777" w:rsidR="00EB5B9F" w:rsidRDefault="00EB5B9F" w:rsidP="0096785B">
      <w:pPr>
        <w:jc w:val="both"/>
        <w:rPr>
          <w:lang w:val="en-IN"/>
        </w:rPr>
      </w:pPr>
    </w:p>
    <w:p w14:paraId="3C90D56F" w14:textId="73EA5AF7" w:rsidR="00EB5B9F" w:rsidRDefault="00EB5B9F" w:rsidP="0096785B">
      <w:pPr>
        <w:jc w:val="both"/>
        <w:rPr>
          <w:lang w:val="en-IN"/>
        </w:rPr>
      </w:pPr>
      <w:r>
        <w:rPr>
          <w:lang w:val="en-IN"/>
        </w:rPr>
        <w:tab/>
      </w:r>
      <w:r>
        <w:rPr>
          <w:lang w:val="en-IN"/>
        </w:rPr>
        <w:tab/>
      </w:r>
      <w:r>
        <w:rPr>
          <w:noProof/>
          <w:lang w:bidi="ar-SA"/>
        </w:rPr>
        <w:drawing>
          <wp:inline distT="0" distB="0" distL="0" distR="0" wp14:anchorId="77F717D7" wp14:editId="4E40C93E">
            <wp:extent cx="4234505" cy="2171700"/>
            <wp:effectExtent l="0" t="0" r="0" b="0"/>
            <wp:docPr id="11" name="Picture 11" descr="The MAC definition of RTS and CTS fram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C definition of RTS and CTS frame | Download Scientific 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480" cy="2178867"/>
                    </a:xfrm>
                    <a:prstGeom prst="rect">
                      <a:avLst/>
                    </a:prstGeom>
                    <a:noFill/>
                    <a:ln>
                      <a:noFill/>
                    </a:ln>
                  </pic:spPr>
                </pic:pic>
              </a:graphicData>
            </a:graphic>
          </wp:inline>
        </w:drawing>
      </w:r>
    </w:p>
    <w:p w14:paraId="4018CB2C" w14:textId="77777777" w:rsidR="00EB5B9F" w:rsidRDefault="00EB5B9F" w:rsidP="0096785B">
      <w:pPr>
        <w:jc w:val="both"/>
        <w:rPr>
          <w:lang w:val="en-IN"/>
        </w:rPr>
      </w:pPr>
    </w:p>
    <w:p w14:paraId="5CC79724" w14:textId="2BD2766B" w:rsidR="00EB5B9F" w:rsidRPr="00EB5B9F" w:rsidRDefault="00EB5B9F" w:rsidP="0096785B">
      <w:pPr>
        <w:pStyle w:val="Caption"/>
        <w:jc w:val="both"/>
      </w:pPr>
      <w:r>
        <w:tab/>
      </w:r>
      <w:r>
        <w:tab/>
      </w:r>
      <w:r>
        <w:tab/>
      </w:r>
      <w:r>
        <w:tab/>
      </w:r>
      <w:bookmarkStart w:id="555" w:name="_Toc59468869"/>
      <w:r>
        <w:t xml:space="preserve">Figure </w:t>
      </w:r>
      <w:r w:rsidR="002C11E7">
        <w:fldChar w:fldCharType="begin"/>
      </w:r>
      <w:r w:rsidR="002C11E7">
        <w:instrText xml:space="preserve"> SEQ Figure \* ARABIC </w:instrText>
      </w:r>
      <w:r w:rsidR="002C11E7">
        <w:fldChar w:fldCharType="separate"/>
      </w:r>
      <w:r w:rsidR="0028074F">
        <w:rPr>
          <w:noProof/>
        </w:rPr>
        <w:t>15</w:t>
      </w:r>
      <w:r w:rsidR="002C11E7">
        <w:rPr>
          <w:noProof/>
        </w:rPr>
        <w:fldChar w:fldCharType="end"/>
      </w:r>
      <w:r>
        <w:t>: CTS &amp; RTS Frame</w:t>
      </w:r>
      <w:bookmarkEnd w:id="555"/>
    </w:p>
    <w:p w14:paraId="4FC9F356" w14:textId="50013037" w:rsidR="00EB5B9F" w:rsidRPr="00EB5B9F" w:rsidRDefault="00EB5B9F" w:rsidP="0096785B">
      <w:pPr>
        <w:jc w:val="both"/>
      </w:pPr>
    </w:p>
    <w:p w14:paraId="2D1E0D3D" w14:textId="77777777" w:rsidR="00EB5B9F" w:rsidRPr="00EB5B9F" w:rsidRDefault="00EB5B9F" w:rsidP="0096785B">
      <w:pPr>
        <w:jc w:val="both"/>
      </w:pPr>
    </w:p>
    <w:p w14:paraId="442AF03B" w14:textId="726194E5" w:rsidR="00E51687" w:rsidRDefault="00E51687" w:rsidP="005D025B">
      <w:pPr>
        <w:pStyle w:val="Heading2"/>
      </w:pPr>
      <w:bookmarkStart w:id="556" w:name="_Toc59468792"/>
      <w:r>
        <w:t>15. Important Protocols</w:t>
      </w:r>
      <w:bookmarkEnd w:id="556"/>
    </w:p>
    <w:p w14:paraId="22C52510" w14:textId="69FD2E06" w:rsidR="00501C1F" w:rsidRDefault="00501C1F" w:rsidP="0096785B">
      <w:pPr>
        <w:pStyle w:val="Heading4"/>
        <w:jc w:val="both"/>
      </w:pPr>
      <w:r>
        <w:t>EAPOL Protocol</w:t>
      </w:r>
    </w:p>
    <w:p w14:paraId="002B9B4D" w14:textId="00297305" w:rsidR="00501C1F" w:rsidRDefault="00501C1F" w:rsidP="0096785B">
      <w:pPr>
        <w:ind w:left="720" w:firstLine="0"/>
        <w:jc w:val="both"/>
        <w:rPr>
          <w:lang w:val="en-IN"/>
        </w:rPr>
      </w:pPr>
      <w:r w:rsidRPr="00501C1F">
        <w:rPr>
          <w:lang w:val="en-IN"/>
        </w:rPr>
        <w:t>The 4-way handshake is the process of exchanging 4 messages between an access point (authenticator) and the client device (supplicant) to generate some encryption keys which can be used to encrypt actual data sent over Wireless Medium</w:t>
      </w:r>
      <w:r>
        <w:rPr>
          <w:lang w:val="en-IN"/>
        </w:rPr>
        <w:t xml:space="preserve">. </w:t>
      </w:r>
    </w:p>
    <w:p w14:paraId="512E412F" w14:textId="3B0AAD5D" w:rsidR="00E95C97" w:rsidRDefault="00EE68DC" w:rsidP="0096785B">
      <w:pPr>
        <w:ind w:left="720" w:firstLine="0"/>
        <w:jc w:val="both"/>
        <w:rPr>
          <w:lang w:val="en-IN"/>
        </w:rPr>
      </w:pPr>
      <w:r>
        <w:rPr>
          <w:lang w:val="en-IN"/>
        </w:rPr>
        <w:t>Link:</w:t>
      </w:r>
      <w:hyperlink r:id="rId81" w:anchor=":~:text=Extensible%20Authentication%20Protocol%20(EAP)%20over,on%20to%20access%20network%20resources" w:history="1">
        <w:r w:rsidR="00E95C97" w:rsidRPr="001853DB">
          <w:rPr>
            <w:rStyle w:val="Hyperlink"/>
            <w:lang w:val="en-IN"/>
          </w:rPr>
          <w:t>https://www.vocal.com/secure-communication/eapol-extensible-authentication-protocol-over-lan/#:~:text=Extensible%20Authentication%20Protocol%20(EAP)%20over,on%20to%20access%20network%20resources</w:t>
        </w:r>
      </w:hyperlink>
      <w:r w:rsidR="00E95C97" w:rsidRPr="00E95C97">
        <w:rPr>
          <w:lang w:val="en-IN"/>
        </w:rPr>
        <w:t>.</w:t>
      </w:r>
      <w:r w:rsidR="00E95C97">
        <w:rPr>
          <w:lang w:val="en-IN"/>
        </w:rPr>
        <w:t xml:space="preserve"> </w:t>
      </w:r>
    </w:p>
    <w:p w14:paraId="727A17B6" w14:textId="4678FB9C" w:rsidR="00501C1F" w:rsidRDefault="00501C1F" w:rsidP="0096785B">
      <w:pPr>
        <w:ind w:left="720" w:firstLine="0"/>
        <w:jc w:val="both"/>
        <w:rPr>
          <w:lang w:val="en-IN"/>
        </w:rPr>
      </w:pPr>
      <w:r>
        <w:rPr>
          <w:lang w:val="en-IN"/>
        </w:rPr>
        <w:lastRenderedPageBreak/>
        <w:tab/>
      </w:r>
      <w:r>
        <w:rPr>
          <w:noProof/>
          <w:lang w:bidi="ar-SA"/>
        </w:rPr>
        <w:drawing>
          <wp:inline distT="0" distB="0" distL="0" distR="0" wp14:anchorId="766DC676" wp14:editId="2B611540">
            <wp:extent cx="4257675" cy="3389109"/>
            <wp:effectExtent l="0" t="0" r="0" b="1905"/>
            <wp:docPr id="17" name="Picture 17" descr="4-Way Handshake | WLAN by germa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Way Handshake | WLAN by german engineeri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8710" cy="3389933"/>
                    </a:xfrm>
                    <a:prstGeom prst="rect">
                      <a:avLst/>
                    </a:prstGeom>
                    <a:noFill/>
                    <a:ln>
                      <a:noFill/>
                    </a:ln>
                  </pic:spPr>
                </pic:pic>
              </a:graphicData>
            </a:graphic>
          </wp:inline>
        </w:drawing>
      </w:r>
    </w:p>
    <w:p w14:paraId="72440AA6" w14:textId="77777777" w:rsidR="00501C1F" w:rsidRDefault="00501C1F" w:rsidP="0096785B">
      <w:pPr>
        <w:ind w:left="720" w:firstLine="0"/>
        <w:jc w:val="both"/>
        <w:rPr>
          <w:lang w:val="en-IN"/>
        </w:rPr>
      </w:pPr>
    </w:p>
    <w:p w14:paraId="25F2054A" w14:textId="7A242701" w:rsidR="00501C1F" w:rsidRDefault="00501C1F" w:rsidP="0096785B">
      <w:pPr>
        <w:pStyle w:val="Caption"/>
        <w:jc w:val="both"/>
      </w:pPr>
      <w:r>
        <w:tab/>
      </w:r>
      <w:r>
        <w:tab/>
      </w:r>
      <w:r>
        <w:tab/>
      </w:r>
      <w:r>
        <w:tab/>
      </w:r>
      <w:r>
        <w:tab/>
      </w:r>
      <w:bookmarkStart w:id="557" w:name="_Toc59468870"/>
      <w:r>
        <w:t xml:space="preserve">Figure </w:t>
      </w:r>
      <w:r w:rsidR="002C11E7">
        <w:fldChar w:fldCharType="begin"/>
      </w:r>
      <w:r w:rsidR="002C11E7">
        <w:instrText xml:space="preserve"> SEQ Figure \* ARABIC </w:instrText>
      </w:r>
      <w:r w:rsidR="002C11E7">
        <w:fldChar w:fldCharType="separate"/>
      </w:r>
      <w:r w:rsidR="0028074F">
        <w:rPr>
          <w:noProof/>
        </w:rPr>
        <w:t>16</w:t>
      </w:r>
      <w:r w:rsidR="002C11E7">
        <w:rPr>
          <w:noProof/>
        </w:rPr>
        <w:fldChar w:fldCharType="end"/>
      </w:r>
      <w:r>
        <w:t>: EAPOL Handshake</w:t>
      </w:r>
      <w:bookmarkEnd w:id="557"/>
    </w:p>
    <w:p w14:paraId="30DB8741" w14:textId="77777777" w:rsidR="00501C1F" w:rsidRDefault="00501C1F" w:rsidP="0096785B">
      <w:pPr>
        <w:jc w:val="both"/>
        <w:rPr>
          <w:lang w:val="en-IN"/>
        </w:rPr>
      </w:pPr>
    </w:p>
    <w:p w14:paraId="70E091BE" w14:textId="38CDCE8B" w:rsidR="00501C1F" w:rsidRDefault="00501C1F" w:rsidP="00A035D8">
      <w:pPr>
        <w:pStyle w:val="Heading4"/>
      </w:pPr>
      <w:r w:rsidRPr="00133205">
        <w:t>ICMP</w:t>
      </w:r>
      <w:r w:rsidR="00133205">
        <w:t xml:space="preserve"> (Internet Control Message Protocol)</w:t>
      </w:r>
    </w:p>
    <w:p w14:paraId="279FFFF9" w14:textId="77777777" w:rsidR="00133205" w:rsidRPr="00133205" w:rsidRDefault="00133205" w:rsidP="0096785B">
      <w:pPr>
        <w:jc w:val="both"/>
        <w:rPr>
          <w:rFonts w:ascii="Cambria" w:hAnsi="Cambria"/>
          <w:i/>
          <w:iCs/>
          <w:color w:val="629DD1"/>
          <w:sz w:val="24"/>
          <w:szCs w:val="24"/>
        </w:rPr>
      </w:pPr>
    </w:p>
    <w:p w14:paraId="5EE4AA71" w14:textId="460775DC" w:rsidR="00501C1F" w:rsidRDefault="00501C1F" w:rsidP="0096785B">
      <w:pPr>
        <w:ind w:left="720" w:firstLine="0"/>
        <w:jc w:val="both"/>
        <w:rPr>
          <w:lang w:val="en-IN"/>
        </w:rPr>
      </w:pPr>
      <w:r w:rsidRPr="00133205">
        <w:rPr>
          <w:lang w:val="en-IN"/>
        </w:rPr>
        <w:t>ICMP is a transport level protocol within TCP/IP which communicates information about network connectivity issues back to the source of the compromised transmission. It sends control messages such as destination network unreachable, source route failed, and source quench. It uses a data packet structure with an 8-byte header and variable-size data section.</w:t>
      </w:r>
    </w:p>
    <w:p w14:paraId="448FC17F" w14:textId="77777777" w:rsidR="00133205" w:rsidRPr="00133205" w:rsidRDefault="00133205" w:rsidP="0096785B">
      <w:pPr>
        <w:ind w:left="720" w:firstLine="0"/>
        <w:jc w:val="both"/>
        <w:rPr>
          <w:lang w:val="en-IN"/>
        </w:rPr>
      </w:pPr>
    </w:p>
    <w:p w14:paraId="27414580" w14:textId="54D56D28" w:rsidR="00501C1F" w:rsidRDefault="00133205" w:rsidP="0096785B">
      <w:pPr>
        <w:ind w:left="720" w:firstLine="0"/>
        <w:jc w:val="both"/>
        <w:rPr>
          <w:lang w:val="en-IN"/>
        </w:rPr>
      </w:pPr>
      <w:r w:rsidRPr="00133205">
        <w:rPr>
          <w:lang w:val="en-IN"/>
        </w:rPr>
        <w:t>ICMP is used by a device, like a router, to communicate with the source of a data packet about transmission issues. For example, if a datagram is not delivered, ICMP might report this back to the host with details to help discern where the transmission went wrong. It's a protocol that believes in direct communication in the workplace.</w:t>
      </w:r>
    </w:p>
    <w:p w14:paraId="59FEF934" w14:textId="77777777" w:rsidR="00133205" w:rsidRPr="00133205" w:rsidRDefault="00133205" w:rsidP="0096785B">
      <w:pPr>
        <w:ind w:left="720" w:firstLine="0"/>
        <w:jc w:val="both"/>
        <w:rPr>
          <w:lang w:val="en-IN"/>
        </w:rPr>
      </w:pPr>
    </w:p>
    <w:p w14:paraId="664A8B78" w14:textId="37C7F7A1" w:rsidR="00133205" w:rsidRDefault="00133205" w:rsidP="0096785B">
      <w:pPr>
        <w:ind w:left="720" w:firstLine="0"/>
        <w:jc w:val="both"/>
        <w:rPr>
          <w:lang w:val="en-IN"/>
        </w:rPr>
      </w:pPr>
      <w:r w:rsidRPr="00133205">
        <w:rPr>
          <w:lang w:val="en-IN"/>
        </w:rPr>
        <w:t>Ping is a utility which uses ICMP messages to report back information on network connectivity and the speed of data relay between a host and a destination computer. It's one of the few instances where a user can interact directly with ICMP, which typically only functions to allow networked computers to communicate with one another automatically.</w:t>
      </w:r>
    </w:p>
    <w:p w14:paraId="0D73A05A" w14:textId="08DD275F" w:rsidR="00E95C97" w:rsidRPr="00133205" w:rsidRDefault="00E95C97" w:rsidP="0096785B">
      <w:pPr>
        <w:ind w:left="720" w:firstLine="0"/>
        <w:jc w:val="both"/>
        <w:rPr>
          <w:lang w:val="en-IN"/>
        </w:rPr>
      </w:pPr>
      <w:r>
        <w:rPr>
          <w:lang w:val="en-IN"/>
        </w:rPr>
        <w:t xml:space="preserve">Link: </w:t>
      </w:r>
      <w:hyperlink r:id="rId83" w:history="1">
        <w:r w:rsidRPr="001853DB">
          <w:rPr>
            <w:rStyle w:val="Hyperlink"/>
            <w:lang w:val="en-IN"/>
          </w:rPr>
          <w:t>https://geek-university.com/ccna/internet-control-message-protocol-icmp/</w:t>
        </w:r>
      </w:hyperlink>
      <w:r>
        <w:rPr>
          <w:lang w:val="en-IN"/>
        </w:rPr>
        <w:t xml:space="preserve"> </w:t>
      </w:r>
    </w:p>
    <w:p w14:paraId="269B0F93" w14:textId="77777777" w:rsidR="00133205" w:rsidRDefault="00133205" w:rsidP="0096785B">
      <w:pPr>
        <w:jc w:val="both"/>
        <w:rPr>
          <w:rFonts w:ascii="Lato" w:hAnsi="Lato"/>
          <w:color w:val="424242"/>
          <w:shd w:val="clear" w:color="auto" w:fill="FFFFFF"/>
        </w:rPr>
      </w:pPr>
    </w:p>
    <w:p w14:paraId="1D934138" w14:textId="3014E446" w:rsidR="00E23A7C" w:rsidRPr="00E23A7C" w:rsidRDefault="00133205" w:rsidP="0096785B">
      <w:pPr>
        <w:jc w:val="both"/>
        <w:rPr>
          <w:rFonts w:ascii="Lato" w:hAnsi="Lato"/>
          <w:color w:val="424242"/>
          <w:shd w:val="clear" w:color="auto" w:fill="FFFFFF"/>
        </w:rPr>
      </w:pPr>
      <w:r>
        <w:rPr>
          <w:rFonts w:ascii="Lato" w:hAnsi="Lato"/>
          <w:color w:val="424242"/>
          <w:shd w:val="clear" w:color="auto" w:fill="FFFFFF"/>
        </w:rPr>
        <w:lastRenderedPageBreak/>
        <w:tab/>
      </w:r>
      <w:r>
        <w:rPr>
          <w:rFonts w:ascii="Lato" w:hAnsi="Lato"/>
          <w:color w:val="424242"/>
          <w:shd w:val="clear" w:color="auto" w:fill="FFFFFF"/>
        </w:rPr>
        <w:tab/>
      </w:r>
      <w:r>
        <w:rPr>
          <w:rFonts w:ascii="Lato" w:hAnsi="Lato"/>
          <w:color w:val="424242"/>
          <w:shd w:val="clear" w:color="auto" w:fill="FFFFFF"/>
        </w:rPr>
        <w:tab/>
      </w:r>
      <w:r>
        <w:rPr>
          <w:noProof/>
          <w:lang w:bidi="ar-SA"/>
        </w:rPr>
        <w:drawing>
          <wp:inline distT="0" distB="0" distL="0" distR="0" wp14:anchorId="124D13EA" wp14:editId="38AED7D6">
            <wp:extent cx="3851031" cy="1771650"/>
            <wp:effectExtent l="0" t="0" r="0" b="0"/>
            <wp:docPr id="22" name="Picture 22" descr="Internet Control Message Protocol (ICMP) | C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Control Message Protocol (ICMP) | CCN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4738" cy="1773356"/>
                    </a:xfrm>
                    <a:prstGeom prst="rect">
                      <a:avLst/>
                    </a:prstGeom>
                    <a:noFill/>
                    <a:ln>
                      <a:noFill/>
                    </a:ln>
                  </pic:spPr>
                </pic:pic>
              </a:graphicData>
            </a:graphic>
          </wp:inline>
        </w:drawing>
      </w:r>
    </w:p>
    <w:p w14:paraId="02EC9FCA" w14:textId="0757D175" w:rsidR="00E23A7C" w:rsidRDefault="00E23A7C" w:rsidP="0096785B">
      <w:pPr>
        <w:pStyle w:val="Caption"/>
        <w:ind w:left="3600" w:firstLine="0"/>
        <w:jc w:val="both"/>
        <w:rPr>
          <w:rFonts w:ascii="Lato" w:hAnsi="Lato"/>
          <w:color w:val="424242"/>
          <w:shd w:val="clear" w:color="auto" w:fill="FFFFFF"/>
        </w:rPr>
      </w:pPr>
      <w:r>
        <w:rPr>
          <w:rFonts w:ascii="Lato" w:hAnsi="Lato"/>
          <w:color w:val="424242"/>
          <w:shd w:val="clear" w:color="auto" w:fill="FFFFFF"/>
        </w:rPr>
        <w:br/>
      </w:r>
      <w:bookmarkStart w:id="558" w:name="_Toc59468871"/>
      <w:r>
        <w:t xml:space="preserve">Figure </w:t>
      </w:r>
      <w:r w:rsidR="002C11E7">
        <w:fldChar w:fldCharType="begin"/>
      </w:r>
      <w:r w:rsidR="002C11E7">
        <w:instrText xml:space="preserve"> SEQ Figure \* ARABIC </w:instrText>
      </w:r>
      <w:r w:rsidR="002C11E7">
        <w:fldChar w:fldCharType="separate"/>
      </w:r>
      <w:r w:rsidR="0028074F">
        <w:rPr>
          <w:noProof/>
        </w:rPr>
        <w:t>17</w:t>
      </w:r>
      <w:r w:rsidR="002C11E7">
        <w:rPr>
          <w:noProof/>
        </w:rPr>
        <w:fldChar w:fldCharType="end"/>
      </w:r>
      <w:r>
        <w:t>: ICMP Echo</w:t>
      </w:r>
      <w:bookmarkEnd w:id="558"/>
    </w:p>
    <w:p w14:paraId="15BC5CB7" w14:textId="569EB8DF" w:rsidR="00133205" w:rsidRDefault="00E23A7C" w:rsidP="0096785B">
      <w:pPr>
        <w:pStyle w:val="CommentText"/>
        <w:jc w:val="both"/>
        <w:rPr>
          <w:rFonts w:ascii="Lato" w:hAnsi="Lato"/>
          <w:color w:val="424242"/>
          <w:shd w:val="clear" w:color="auto" w:fill="FFFFFF"/>
        </w:rPr>
      </w:pPr>
      <w:r>
        <w:rPr>
          <w:rFonts w:ascii="Lato" w:hAnsi="Lato"/>
          <w:color w:val="424242"/>
          <w:shd w:val="clear" w:color="auto" w:fill="FFFFFF"/>
        </w:rPr>
        <w:t xml:space="preserve"> </w:t>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sidR="00133205">
        <w:rPr>
          <w:rFonts w:ascii="Lato" w:hAnsi="Lato"/>
          <w:color w:val="424242"/>
          <w:shd w:val="clear" w:color="auto" w:fill="FFFFFF"/>
        </w:rPr>
        <w:tab/>
        <w:t xml:space="preserve">         </w:t>
      </w:r>
      <w:r w:rsidR="00133205">
        <w:rPr>
          <w:noProof/>
          <w:lang w:bidi="ar-SA"/>
        </w:rPr>
        <w:tab/>
      </w:r>
      <w:r w:rsidR="00133205">
        <w:rPr>
          <w:noProof/>
          <w:lang w:bidi="ar-SA"/>
        </w:rPr>
        <w:tab/>
      </w:r>
      <w:r w:rsidR="00133205">
        <w:rPr>
          <w:noProof/>
          <w:lang w:bidi="ar-SA"/>
        </w:rPr>
        <w:tab/>
      </w:r>
      <w:r w:rsidR="00133205">
        <w:rPr>
          <w:noProof/>
          <w:lang w:bidi="ar-SA"/>
        </w:rPr>
        <w:tab/>
      </w:r>
      <w:r w:rsidR="00133205">
        <w:rPr>
          <w:noProof/>
          <w:lang w:bidi="ar-SA"/>
        </w:rPr>
        <w:tab/>
        <w:t xml:space="preserve">              </w:t>
      </w:r>
      <w:r w:rsidR="00133205">
        <w:rPr>
          <w:noProof/>
          <w:lang w:bidi="ar-SA"/>
        </w:rPr>
        <w:tab/>
      </w:r>
      <w:r w:rsidR="00133205">
        <w:rPr>
          <w:noProof/>
          <w:lang w:bidi="ar-SA"/>
        </w:rPr>
        <w:tab/>
      </w:r>
      <w:r>
        <w:rPr>
          <w:noProof/>
          <w:lang w:bidi="ar-SA"/>
        </w:rPr>
        <w:t xml:space="preserve">     </w:t>
      </w:r>
      <w:r w:rsidR="00133205">
        <w:rPr>
          <w:noProof/>
          <w:lang w:bidi="ar-SA"/>
        </w:rPr>
        <w:tab/>
      </w:r>
      <w:r w:rsidR="00133205">
        <w:rPr>
          <w:noProof/>
          <w:lang w:bidi="ar-SA"/>
        </w:rPr>
        <w:drawing>
          <wp:inline distT="0" distB="0" distL="0" distR="0" wp14:anchorId="7BEF8751" wp14:editId="05D4ED36">
            <wp:extent cx="3371850" cy="1476375"/>
            <wp:effectExtent l="19050" t="19050" r="19050" b="28575"/>
            <wp:docPr id="21" name="Picture 21" descr="Internet Control Message Protocol (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 Control Message Protocol (IC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solidFill>
                        <a:schemeClr val="tx1"/>
                      </a:solidFill>
                    </a:ln>
                  </pic:spPr>
                </pic:pic>
              </a:graphicData>
            </a:graphic>
          </wp:inline>
        </w:drawing>
      </w:r>
    </w:p>
    <w:p w14:paraId="6E7BBB38" w14:textId="45707B45" w:rsidR="00133205" w:rsidRDefault="00133205" w:rsidP="0096785B">
      <w:pPr>
        <w:pStyle w:val="Caption"/>
        <w:jc w:val="both"/>
      </w:pPr>
      <w:r>
        <w:tab/>
      </w:r>
      <w:r>
        <w:tab/>
      </w:r>
      <w:r>
        <w:tab/>
      </w:r>
      <w:r>
        <w:tab/>
      </w:r>
      <w:r>
        <w:tab/>
      </w:r>
      <w:bookmarkStart w:id="559" w:name="_Toc59468872"/>
      <w:r>
        <w:t xml:space="preserve">Figure </w:t>
      </w:r>
      <w:r w:rsidR="002C11E7">
        <w:fldChar w:fldCharType="begin"/>
      </w:r>
      <w:r w:rsidR="002C11E7">
        <w:instrText xml:space="preserve"> SEQ Figure \* ARABIC </w:instrText>
      </w:r>
      <w:r w:rsidR="002C11E7">
        <w:fldChar w:fldCharType="separate"/>
      </w:r>
      <w:r w:rsidR="0028074F">
        <w:rPr>
          <w:noProof/>
        </w:rPr>
        <w:t>18</w:t>
      </w:r>
      <w:r w:rsidR="002C11E7">
        <w:rPr>
          <w:noProof/>
        </w:rPr>
        <w:fldChar w:fldCharType="end"/>
      </w:r>
      <w:r>
        <w:t>: ICMP Protocol</w:t>
      </w:r>
      <w:bookmarkEnd w:id="559"/>
    </w:p>
    <w:p w14:paraId="25AB3874" w14:textId="317566DF" w:rsidR="00133205" w:rsidRDefault="00133205" w:rsidP="0096785B">
      <w:pPr>
        <w:pStyle w:val="Heading4"/>
        <w:jc w:val="both"/>
      </w:pPr>
      <w:r>
        <w:t>DHCP (Dynamic Host Configuration Protocol)</w:t>
      </w:r>
    </w:p>
    <w:p w14:paraId="1AB83398" w14:textId="318EE2BA" w:rsidR="00133205" w:rsidRPr="00A04CC3" w:rsidRDefault="00133205" w:rsidP="0096785B">
      <w:pPr>
        <w:ind w:left="720" w:firstLine="0"/>
        <w:jc w:val="both"/>
        <w:rPr>
          <w:lang w:val="en-IN"/>
        </w:rPr>
      </w:pPr>
      <w:r w:rsidRPr="00A04CC3">
        <w:rPr>
          <w:lang w:val="en-IN"/>
        </w:rPr>
        <w:t>It is a </w:t>
      </w:r>
      <w:hyperlink r:id="rId86" w:tooltip="Network protocol" w:history="1">
        <w:r w:rsidRPr="00A04CC3">
          <w:rPr>
            <w:lang w:val="en-IN"/>
          </w:rPr>
          <w:t>network management protocol</w:t>
        </w:r>
      </w:hyperlink>
      <w:r w:rsidRPr="00A04CC3">
        <w:rPr>
          <w:lang w:val="en-IN"/>
        </w:rPr>
        <w:t> used on </w:t>
      </w:r>
      <w:hyperlink r:id="rId87" w:tooltip="Internet Protocol" w:history="1">
        <w:r w:rsidRPr="00A04CC3">
          <w:rPr>
            <w:lang w:val="en-IN"/>
          </w:rPr>
          <w:t>Internet Protocol</w:t>
        </w:r>
      </w:hyperlink>
      <w:r w:rsidRPr="00A04CC3">
        <w:rPr>
          <w:lang w:val="en-IN"/>
        </w:rPr>
        <w:t> (IP) </w:t>
      </w:r>
      <w:hyperlink r:id="rId88" w:tooltip="Computer network" w:history="1">
        <w:r w:rsidRPr="00A04CC3">
          <w:rPr>
            <w:lang w:val="en-IN"/>
          </w:rPr>
          <w:t>networks</w:t>
        </w:r>
      </w:hyperlink>
      <w:r w:rsidRPr="00A04CC3">
        <w:rPr>
          <w:lang w:val="en-IN"/>
        </w:rPr>
        <w:t>, whereby a DHCP </w:t>
      </w:r>
      <w:hyperlink r:id="rId89" w:tooltip="Server (computing)" w:history="1">
        <w:r w:rsidRPr="00A04CC3">
          <w:rPr>
            <w:lang w:val="en-IN"/>
          </w:rPr>
          <w:t>server</w:t>
        </w:r>
      </w:hyperlink>
      <w:r w:rsidRPr="00A04CC3">
        <w:rPr>
          <w:lang w:val="en-IN"/>
        </w:rPr>
        <w:t> dynamically assigns an </w:t>
      </w:r>
      <w:hyperlink r:id="rId90" w:tooltip="IP address" w:history="1">
        <w:r w:rsidRPr="00A04CC3">
          <w:rPr>
            <w:lang w:val="en-IN"/>
          </w:rPr>
          <w:t>IP address</w:t>
        </w:r>
      </w:hyperlink>
      <w:r w:rsidRPr="00A04CC3">
        <w:rPr>
          <w:lang w:val="en-IN"/>
        </w:rPr>
        <w:t> and other network configuration parameters to each device on the network, so they can communicate with other IP networks.</w:t>
      </w:r>
    </w:p>
    <w:p w14:paraId="519CD13C" w14:textId="7910A573" w:rsidR="00133205" w:rsidRPr="00A04CC3" w:rsidRDefault="00133205" w:rsidP="0096785B">
      <w:pPr>
        <w:ind w:left="720" w:firstLine="0"/>
        <w:jc w:val="both"/>
        <w:rPr>
          <w:lang w:val="en-IN"/>
        </w:rPr>
      </w:pPr>
      <w:r w:rsidRPr="00A04CC3">
        <w:rPr>
          <w:lang w:val="en-IN"/>
        </w:rPr>
        <w:t>A DHCP server enables computers to </w:t>
      </w:r>
      <w:hyperlink r:id="rId91" w:tooltip="Request–response" w:history="1">
        <w:r w:rsidRPr="00A04CC3">
          <w:rPr>
            <w:lang w:val="en-IN"/>
          </w:rPr>
          <w:t>request</w:t>
        </w:r>
      </w:hyperlink>
      <w:r w:rsidRPr="00A04CC3">
        <w:rPr>
          <w:lang w:val="en-IN"/>
        </w:rPr>
        <w:t> IP addresses and networking parameters automatically from the </w:t>
      </w:r>
      <w:hyperlink r:id="rId92" w:tooltip="Internet service provider" w:history="1">
        <w:r w:rsidRPr="00A04CC3">
          <w:rPr>
            <w:lang w:val="en-IN"/>
          </w:rPr>
          <w:t>Internet service provider</w:t>
        </w:r>
      </w:hyperlink>
      <w:r w:rsidRPr="00A04CC3">
        <w:rPr>
          <w:lang w:val="en-IN"/>
        </w:rPr>
        <w:t> (ISP), reducing the need for a </w:t>
      </w:r>
      <w:hyperlink r:id="rId93" w:tooltip="Network administrator" w:history="1">
        <w:r w:rsidRPr="00A04CC3">
          <w:rPr>
            <w:lang w:val="en-IN"/>
          </w:rPr>
          <w:t>network administrator</w:t>
        </w:r>
      </w:hyperlink>
      <w:r w:rsidRPr="00A04CC3">
        <w:rPr>
          <w:lang w:val="en-IN"/>
        </w:rPr>
        <w:t> or a </w:t>
      </w:r>
      <w:hyperlink r:id="rId94" w:tooltip="User (computing)" w:history="1">
        <w:r w:rsidRPr="00A04CC3">
          <w:rPr>
            <w:lang w:val="en-IN"/>
          </w:rPr>
          <w:t>user</w:t>
        </w:r>
      </w:hyperlink>
      <w:r w:rsidRPr="00A04CC3">
        <w:rPr>
          <w:lang w:val="en-IN"/>
        </w:rPr>
        <w:t> to manually assign IP addresses to all network devices.</w:t>
      </w:r>
    </w:p>
    <w:p w14:paraId="0EA820B2" w14:textId="6EC6E3B7" w:rsidR="00133205" w:rsidRDefault="00A04CC3" w:rsidP="0096785B">
      <w:pPr>
        <w:ind w:left="720" w:firstLine="0"/>
        <w:jc w:val="both"/>
        <w:rPr>
          <w:lang w:val="en-IN"/>
        </w:rPr>
      </w:pPr>
      <w:r w:rsidRPr="00A04CC3">
        <w:rPr>
          <w:lang w:val="en-IN"/>
        </w:rPr>
        <w:t> In the absence of a DHCP server, a computer or other device on the network needs to be manually assigned an IP address.</w:t>
      </w:r>
    </w:p>
    <w:p w14:paraId="5F1ADDD6" w14:textId="21C23564" w:rsidR="00E95C97" w:rsidRPr="00A04CC3" w:rsidRDefault="00E95C97" w:rsidP="0096785B">
      <w:pPr>
        <w:ind w:left="720" w:firstLine="0"/>
        <w:jc w:val="both"/>
        <w:rPr>
          <w:lang w:val="en-IN"/>
        </w:rPr>
      </w:pPr>
      <w:r>
        <w:rPr>
          <w:lang w:val="en-IN"/>
        </w:rPr>
        <w:t xml:space="preserve">Link: </w:t>
      </w:r>
      <w:hyperlink r:id="rId95" w:history="1">
        <w:r w:rsidRPr="001853DB">
          <w:rPr>
            <w:rStyle w:val="Hyperlink"/>
            <w:lang w:val="en-IN"/>
          </w:rPr>
          <w:t>https://geek-university.com/ccna/dynamic-host-configuration-protocol-dhcp/</w:t>
        </w:r>
      </w:hyperlink>
      <w:r>
        <w:rPr>
          <w:lang w:val="en-IN"/>
        </w:rPr>
        <w:t xml:space="preserve"> </w:t>
      </w:r>
    </w:p>
    <w:p w14:paraId="1E0916E3" w14:textId="2AB859CB" w:rsidR="00A04CC3" w:rsidRDefault="00A04CC3" w:rsidP="0096785B">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ab/>
      </w:r>
      <w:r>
        <w:rPr>
          <w:rFonts w:ascii="Arial" w:hAnsi="Arial" w:cs="Arial"/>
          <w:color w:val="202122"/>
          <w:sz w:val="21"/>
          <w:szCs w:val="21"/>
          <w:shd w:val="clear" w:color="auto" w:fill="FFFFFF"/>
        </w:rPr>
        <w:tab/>
      </w:r>
      <w:r>
        <w:rPr>
          <w:rFonts w:ascii="Arial" w:hAnsi="Arial" w:cs="Arial"/>
          <w:color w:val="202122"/>
          <w:sz w:val="21"/>
          <w:szCs w:val="21"/>
          <w:shd w:val="clear" w:color="auto" w:fill="FFFFFF"/>
        </w:rPr>
        <w:tab/>
      </w:r>
      <w:r w:rsidRPr="00097D99">
        <w:rPr>
          <w:noProof/>
          <w:bdr w:val="single" w:sz="4" w:space="0" w:color="auto"/>
          <w:lang w:bidi="ar-SA"/>
        </w:rPr>
        <w:drawing>
          <wp:inline distT="0" distB="0" distL="0" distR="0" wp14:anchorId="5C3569CA" wp14:editId="6FBA09E4">
            <wp:extent cx="2886075" cy="2305050"/>
            <wp:effectExtent l="0" t="0" r="9525" b="0"/>
            <wp:docPr id="23" name="Picture 23" descr="DHCP Implementation - CloudEngine 8800, 7800, 6800, and 5800 V200R005C00  Configuration Guide - IP Service - 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CP Implementation - CloudEngine 8800, 7800, 6800, and 5800 V200R005C00  Configuration Guide - IP Service - Huawe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6075" cy="2305050"/>
                    </a:xfrm>
                    <a:prstGeom prst="rect">
                      <a:avLst/>
                    </a:prstGeom>
                    <a:noFill/>
                    <a:ln>
                      <a:noFill/>
                    </a:ln>
                  </pic:spPr>
                </pic:pic>
              </a:graphicData>
            </a:graphic>
          </wp:inline>
        </w:drawing>
      </w:r>
    </w:p>
    <w:p w14:paraId="7D597F62" w14:textId="77777777" w:rsidR="00097D99" w:rsidRDefault="00097D99" w:rsidP="0096785B">
      <w:pPr>
        <w:jc w:val="both"/>
        <w:rPr>
          <w:rFonts w:ascii="Arial" w:hAnsi="Arial" w:cs="Arial"/>
          <w:color w:val="202122"/>
          <w:sz w:val="21"/>
          <w:szCs w:val="21"/>
          <w:shd w:val="clear" w:color="auto" w:fill="FFFFFF"/>
        </w:rPr>
      </w:pPr>
    </w:p>
    <w:p w14:paraId="3FE81D3B" w14:textId="0B5C8C84" w:rsidR="00A04CC3" w:rsidRDefault="00A04CC3" w:rsidP="0096785B">
      <w:pPr>
        <w:pStyle w:val="Caption"/>
        <w:jc w:val="both"/>
      </w:pPr>
      <w:r>
        <w:tab/>
      </w:r>
      <w:r>
        <w:tab/>
      </w:r>
      <w:r>
        <w:tab/>
      </w:r>
      <w:r>
        <w:tab/>
      </w:r>
      <w:r>
        <w:tab/>
      </w:r>
      <w:bookmarkStart w:id="560" w:name="_Toc59468873"/>
      <w:r>
        <w:t xml:space="preserve">Figure </w:t>
      </w:r>
      <w:r w:rsidR="002C11E7">
        <w:fldChar w:fldCharType="begin"/>
      </w:r>
      <w:r w:rsidR="002C11E7">
        <w:instrText xml:space="preserve"> SEQ Figure \* ARABIC </w:instrText>
      </w:r>
      <w:r w:rsidR="002C11E7">
        <w:fldChar w:fldCharType="separate"/>
      </w:r>
      <w:r w:rsidR="0028074F">
        <w:rPr>
          <w:noProof/>
        </w:rPr>
        <w:t>19</w:t>
      </w:r>
      <w:r w:rsidR="002C11E7">
        <w:rPr>
          <w:noProof/>
        </w:rPr>
        <w:fldChar w:fldCharType="end"/>
      </w:r>
      <w:r>
        <w:t>: DHCP Protocol</w:t>
      </w:r>
      <w:bookmarkEnd w:id="560"/>
    </w:p>
    <w:p w14:paraId="3239E99B" w14:textId="77777777" w:rsidR="00E95C97" w:rsidRPr="00E95C97" w:rsidRDefault="00E95C97" w:rsidP="0096785B">
      <w:pPr>
        <w:jc w:val="both"/>
      </w:pPr>
    </w:p>
    <w:p w14:paraId="1F54A793" w14:textId="12C9A3A9" w:rsidR="00E95C97" w:rsidRDefault="00E95C97" w:rsidP="0096785B">
      <w:pPr>
        <w:pStyle w:val="Heading4"/>
        <w:jc w:val="both"/>
      </w:pPr>
      <w:r>
        <w:t>ARP (Address Resolution Protocol)</w:t>
      </w:r>
    </w:p>
    <w:p w14:paraId="5C983C25" w14:textId="1EAC2746" w:rsidR="00E95C97" w:rsidRDefault="00E95C97" w:rsidP="0096785B">
      <w:pPr>
        <w:ind w:left="720" w:firstLine="0"/>
        <w:jc w:val="both"/>
        <w:rPr>
          <w:lang w:val="en-IN"/>
        </w:rPr>
      </w:pPr>
      <w:r w:rsidRPr="00E95C97">
        <w:rPr>
          <w:lang w:val="en-IN"/>
        </w:rPr>
        <w:t>It is a network protocol used to find the hardware (MAC) address of a host from an IP address. ARP is used on Ethernet LANs because hosts that want to communicate with each other need to know their respective MAC addresses. It is a request-reply protocol; ARP request messages are used to request the MAC address, while ARP reply messages are used to send the requested MAC address.</w:t>
      </w:r>
    </w:p>
    <w:p w14:paraId="4D6B7A8D" w14:textId="77843C55" w:rsidR="00E95C97" w:rsidRPr="00E95C97" w:rsidRDefault="00E95C97" w:rsidP="0096785B">
      <w:pPr>
        <w:ind w:left="720" w:firstLine="0"/>
        <w:jc w:val="both"/>
        <w:rPr>
          <w:lang w:val="en-IN"/>
        </w:rPr>
      </w:pPr>
      <w:r>
        <w:rPr>
          <w:lang w:val="en-IN"/>
        </w:rPr>
        <w:t xml:space="preserve">Link: </w:t>
      </w:r>
      <w:hyperlink r:id="rId97" w:history="1">
        <w:r w:rsidRPr="00681DE1">
          <w:rPr>
            <w:rStyle w:val="Hyperlink"/>
            <w:lang w:val="en-IN"/>
          </w:rPr>
          <w:t>https://geek-university.com/ccna/address-resolution-protocol-arp/</w:t>
        </w:r>
      </w:hyperlink>
      <w:r>
        <w:rPr>
          <w:lang w:val="en-IN"/>
        </w:rPr>
        <w:t xml:space="preserve"> </w:t>
      </w:r>
    </w:p>
    <w:p w14:paraId="29405860" w14:textId="77777777" w:rsidR="00E95C97" w:rsidRDefault="00E95C97" w:rsidP="0096785B">
      <w:pPr>
        <w:jc w:val="both"/>
        <w:rPr>
          <w:rFonts w:ascii="Arial" w:hAnsi="Arial" w:cs="Arial"/>
          <w:color w:val="313B3D"/>
          <w:shd w:val="clear" w:color="auto" w:fill="FFFFFF"/>
        </w:rPr>
      </w:pPr>
    </w:p>
    <w:p w14:paraId="354283CE" w14:textId="2AC8A708" w:rsidR="00E95C97" w:rsidRDefault="00E95C97" w:rsidP="0096785B">
      <w:pPr>
        <w:ind w:left="1440" w:firstLine="720"/>
        <w:jc w:val="both"/>
      </w:pPr>
      <w:r w:rsidRPr="00E95C97">
        <w:rPr>
          <w:noProof/>
        </w:rPr>
        <w:drawing>
          <wp:inline distT="0" distB="0" distL="0" distR="0" wp14:anchorId="3A317431" wp14:editId="780D645F">
            <wp:extent cx="3790950" cy="23118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8595" cy="2316508"/>
                    </a:xfrm>
                    <a:prstGeom prst="rect">
                      <a:avLst/>
                    </a:prstGeom>
                  </pic:spPr>
                </pic:pic>
              </a:graphicData>
            </a:graphic>
          </wp:inline>
        </w:drawing>
      </w:r>
    </w:p>
    <w:p w14:paraId="6EBCA802" w14:textId="77777777" w:rsidR="00E95C97" w:rsidRPr="00E95C97" w:rsidRDefault="00E95C97" w:rsidP="0096785B">
      <w:pPr>
        <w:ind w:left="1440" w:firstLine="720"/>
        <w:jc w:val="both"/>
      </w:pPr>
    </w:p>
    <w:p w14:paraId="7A2A252D" w14:textId="673803FE" w:rsidR="00E95C97" w:rsidRDefault="00E95C97" w:rsidP="0096785B">
      <w:pPr>
        <w:pStyle w:val="Caption"/>
        <w:ind w:left="3600" w:firstLine="720"/>
        <w:jc w:val="both"/>
      </w:pPr>
      <w:bookmarkStart w:id="561" w:name="_Toc59468874"/>
      <w:r>
        <w:t xml:space="preserve">Figure </w:t>
      </w:r>
      <w:r w:rsidR="002C11E7">
        <w:fldChar w:fldCharType="begin"/>
      </w:r>
      <w:r w:rsidR="002C11E7">
        <w:instrText xml:space="preserve"> SEQ Figure \* ARABIC </w:instrText>
      </w:r>
      <w:r w:rsidR="002C11E7">
        <w:fldChar w:fldCharType="separate"/>
      </w:r>
      <w:r w:rsidR="0028074F">
        <w:rPr>
          <w:noProof/>
        </w:rPr>
        <w:t>20</w:t>
      </w:r>
      <w:r w:rsidR="002C11E7">
        <w:rPr>
          <w:noProof/>
        </w:rPr>
        <w:fldChar w:fldCharType="end"/>
      </w:r>
      <w:r>
        <w:t>: ARP Protocol</w:t>
      </w:r>
      <w:bookmarkEnd w:id="561"/>
    </w:p>
    <w:p w14:paraId="7B3AA6C7" w14:textId="1412A3C2" w:rsidR="00097D99" w:rsidRDefault="00871A0B" w:rsidP="00871A0B">
      <w:pPr>
        <w:pStyle w:val="Heading4"/>
      </w:pPr>
      <w:r>
        <w:t>Transmission Control Protocol (TCP)</w:t>
      </w:r>
    </w:p>
    <w:p w14:paraId="2A20FF47" w14:textId="1F8CA1BF" w:rsidR="00871A0B" w:rsidRDefault="00871A0B" w:rsidP="00871A0B">
      <w:pPr>
        <w:ind w:firstLine="0"/>
      </w:pPr>
      <w:r>
        <w:t xml:space="preserve">TCP is a standard that defines how to establish and maintain a network conversation through which application programs can be exchanged. TCP works with Internet Protocol which defines how computers send packets of data to each other. </w:t>
      </w:r>
    </w:p>
    <w:p w14:paraId="7125D2DB" w14:textId="073A75F8" w:rsidR="00871A0B" w:rsidRDefault="00871A0B" w:rsidP="00871A0B">
      <w:pPr>
        <w:ind w:firstLine="0"/>
      </w:pPr>
      <w:r w:rsidRPr="00871A0B">
        <w:lastRenderedPageBreak/>
        <w:t>TCP is a </w:t>
      </w:r>
      <w:hyperlink r:id="rId99" w:history="1">
        <w:r w:rsidRPr="00871A0B">
          <w:t>connection-oriented</w:t>
        </w:r>
      </w:hyperlink>
      <w:r w:rsidRPr="00871A0B">
        <w:t> protocol, which means a connection is established and maintained until the application programs at each end have finished exchanging messages. It determines how to break application data into packets that networks can deliver, sends packets to and accepts packets from the network layer, manages </w:t>
      </w:r>
      <w:hyperlink r:id="rId100" w:history="1">
        <w:r w:rsidRPr="00871A0B">
          <w:t>flow control</w:t>
        </w:r>
      </w:hyperlink>
      <w:r w:rsidRPr="00871A0B">
        <w:t> and -- because it is meant to provide error-free data transmission -- handles retransmission of dropped or garbled packets and acknowledges all packets that arrive. </w:t>
      </w:r>
    </w:p>
    <w:p w14:paraId="68CC5D98" w14:textId="035DCEDF" w:rsidR="00871A0B" w:rsidRDefault="00871A0B" w:rsidP="00871A0B">
      <w:pPr>
        <w:ind w:firstLine="0"/>
      </w:pPr>
    </w:p>
    <w:p w14:paraId="40D5FA2F" w14:textId="0A52BEEF" w:rsidR="00871A0B" w:rsidRPr="004B5E5B" w:rsidRDefault="00871A0B" w:rsidP="00871A0B">
      <w:pPr>
        <w:ind w:firstLine="0"/>
      </w:pPr>
      <w:r w:rsidRPr="004B5E5B">
        <w:t>TCP is used for organizing data in a way that ensures the secure transmission between the server and client. It guarantees the integrity of data sent over the network, regardless of the amount.</w:t>
      </w:r>
    </w:p>
    <w:p w14:paraId="237388F4" w14:textId="6A5E5CFA" w:rsidR="00871A0B" w:rsidRDefault="00871A0B" w:rsidP="00871A0B">
      <w:pPr>
        <w:ind w:left="720" w:firstLine="720"/>
        <w:rPr>
          <w:rFonts w:ascii="Arial" w:hAnsi="Arial" w:cs="Arial"/>
          <w:color w:val="6C6C6C"/>
          <w:sz w:val="27"/>
          <w:szCs w:val="27"/>
          <w:shd w:val="clear" w:color="auto" w:fill="FFFFFF"/>
        </w:rPr>
      </w:pPr>
      <w:r w:rsidRPr="00871A0B">
        <w:rPr>
          <w:noProof/>
        </w:rPr>
        <w:drawing>
          <wp:inline distT="0" distB="0" distL="0" distR="0" wp14:anchorId="4121CAF9" wp14:editId="4874785D">
            <wp:extent cx="4457700"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7700" cy="2705100"/>
                    </a:xfrm>
                    <a:prstGeom prst="rect">
                      <a:avLst/>
                    </a:prstGeom>
                  </pic:spPr>
                </pic:pic>
              </a:graphicData>
            </a:graphic>
          </wp:inline>
        </w:drawing>
      </w:r>
    </w:p>
    <w:p w14:paraId="196426F7" w14:textId="538D2B1F" w:rsidR="00871A0B" w:rsidRDefault="00871A0B" w:rsidP="00871A0B">
      <w:pPr>
        <w:pStyle w:val="Caption"/>
        <w:ind w:left="3600" w:firstLine="720"/>
      </w:pPr>
      <w:bookmarkStart w:id="562" w:name="_Toc59468875"/>
      <w:r>
        <w:t xml:space="preserve">Figure </w:t>
      </w:r>
      <w:r w:rsidR="002C11E7">
        <w:fldChar w:fldCharType="begin"/>
      </w:r>
      <w:r w:rsidR="002C11E7">
        <w:instrText xml:space="preserve"> SEQ Figure \* ARABIC </w:instrText>
      </w:r>
      <w:r w:rsidR="002C11E7">
        <w:fldChar w:fldCharType="separate"/>
      </w:r>
      <w:r w:rsidR="0028074F">
        <w:rPr>
          <w:noProof/>
        </w:rPr>
        <w:t>21</w:t>
      </w:r>
      <w:r w:rsidR="002C11E7">
        <w:rPr>
          <w:noProof/>
        </w:rPr>
        <w:fldChar w:fldCharType="end"/>
      </w:r>
      <w:r>
        <w:t>: TCP</w:t>
      </w:r>
      <w:bookmarkEnd w:id="562"/>
    </w:p>
    <w:p w14:paraId="3CDE52A0" w14:textId="77777777" w:rsidR="004B5E5B" w:rsidRPr="004B5E5B" w:rsidRDefault="004B5E5B" w:rsidP="004B5E5B"/>
    <w:p w14:paraId="2418D9A0" w14:textId="6EAE9437" w:rsidR="004B5E5B" w:rsidRDefault="004B5E5B" w:rsidP="004B5E5B">
      <w:pPr>
        <w:pStyle w:val="Heading4"/>
      </w:pPr>
      <w:r>
        <w:t>User Datagram Protocol (UDP)</w:t>
      </w:r>
    </w:p>
    <w:p w14:paraId="3A78FB37" w14:textId="180F649A" w:rsidR="004B5E5B" w:rsidRDefault="004B5E5B" w:rsidP="00A035D8">
      <w:pPr>
        <w:ind w:firstLine="0"/>
      </w:pPr>
      <w:r>
        <w:t xml:space="preserve">Simplest Transport Layer Communication Protocol. It involves Minimum Amount of Communication mechanism. In UDP, </w:t>
      </w:r>
      <w:r w:rsidRPr="004B5E5B">
        <w:t>the receiver does not generate an acknowledgement of packet received and in turn, the sender does not wait for any acknowledgement of packet sent. This shortcoming makes this protocol unreliable as well as easier on processing</w:t>
      </w:r>
      <w:r>
        <w:t xml:space="preserve">. </w:t>
      </w:r>
    </w:p>
    <w:p w14:paraId="219321CB" w14:textId="7D162AE2" w:rsidR="004B5E5B" w:rsidRDefault="004B5E5B" w:rsidP="004B5E5B">
      <w:pPr>
        <w:ind w:firstLine="0"/>
      </w:pPr>
    </w:p>
    <w:p w14:paraId="56780AB9" w14:textId="6A41478E" w:rsidR="004B5E5B" w:rsidRDefault="004B5E5B" w:rsidP="004B5E5B">
      <w:pPr>
        <w:ind w:firstLine="0"/>
      </w:pPr>
      <w:r>
        <w:t xml:space="preserve">UDP is deployed where the </w:t>
      </w:r>
      <w:r w:rsidRPr="004B5E5B">
        <w:t>acknowledgement packets share significant amount of bandwidth along with the actual data. For example, in case of video streaming, thousands of packets are forwarded towards its users. Acknowledging all the packets is troublesome and may contain huge amount of bandwidth wastage. The best delivery mechanism of underlying IP protocol ensures best efforts to deliver its packets, but even if some packets in video streaming get lost, the impact is not calamitous and can be ignored easily. Loss of few packets in video and voice traffic sometimes goes unnoticed.</w:t>
      </w:r>
    </w:p>
    <w:p w14:paraId="6562FE7B" w14:textId="21DE20E8" w:rsidR="004B5E5B" w:rsidRDefault="004B5E5B" w:rsidP="004B5E5B">
      <w:pPr>
        <w:ind w:firstLine="0"/>
      </w:pPr>
    </w:p>
    <w:p w14:paraId="61A12F6F" w14:textId="709A13FF" w:rsidR="004B5E5B" w:rsidRDefault="004B5E5B" w:rsidP="004B5E5B">
      <w:pPr>
        <w:ind w:firstLine="0"/>
      </w:pPr>
      <w:r>
        <w:t>UDP Header contains,</w:t>
      </w:r>
    </w:p>
    <w:p w14:paraId="61FE14D9" w14:textId="0794C07F" w:rsidR="004B5E5B" w:rsidRDefault="004B5E5B" w:rsidP="004B5E5B">
      <w:pPr>
        <w:pStyle w:val="ListParagraph"/>
        <w:numPr>
          <w:ilvl w:val="0"/>
          <w:numId w:val="14"/>
        </w:numPr>
      </w:pPr>
      <w:r>
        <w:t>Source Port</w:t>
      </w:r>
    </w:p>
    <w:p w14:paraId="70A96B93" w14:textId="21A72911" w:rsidR="004B5E5B" w:rsidRDefault="004B5E5B" w:rsidP="004B5E5B">
      <w:pPr>
        <w:pStyle w:val="ListParagraph"/>
        <w:numPr>
          <w:ilvl w:val="0"/>
          <w:numId w:val="14"/>
        </w:numPr>
      </w:pPr>
      <w:r>
        <w:t xml:space="preserve">Destination Port </w:t>
      </w:r>
    </w:p>
    <w:p w14:paraId="24DF2A46" w14:textId="306086AE" w:rsidR="004B5E5B" w:rsidRDefault="004B5E5B" w:rsidP="004B5E5B">
      <w:pPr>
        <w:pStyle w:val="ListParagraph"/>
        <w:numPr>
          <w:ilvl w:val="0"/>
          <w:numId w:val="14"/>
        </w:numPr>
      </w:pPr>
      <w:r>
        <w:t xml:space="preserve">Length </w:t>
      </w:r>
    </w:p>
    <w:p w14:paraId="021BA193" w14:textId="28BE3695" w:rsidR="004B5E5B" w:rsidRDefault="004B5E5B" w:rsidP="004B5E5B">
      <w:pPr>
        <w:pStyle w:val="ListParagraph"/>
        <w:numPr>
          <w:ilvl w:val="0"/>
          <w:numId w:val="14"/>
        </w:numPr>
      </w:pPr>
      <w:r>
        <w:t>Checksum</w:t>
      </w:r>
    </w:p>
    <w:p w14:paraId="4AA9B52E" w14:textId="132B3471" w:rsidR="004B5E5B" w:rsidRDefault="004B5E5B" w:rsidP="004B5E5B">
      <w:pPr>
        <w:ind w:firstLine="0"/>
      </w:pPr>
    </w:p>
    <w:p w14:paraId="7B8784CD" w14:textId="2E8842B8" w:rsidR="004B5E5B" w:rsidRDefault="004B5E5B" w:rsidP="004B5E5B">
      <w:pPr>
        <w:ind w:firstLine="0"/>
      </w:pPr>
      <w:r>
        <w:t xml:space="preserve">Application of UDP, </w:t>
      </w:r>
    </w:p>
    <w:p w14:paraId="3C7455D3" w14:textId="386CA003" w:rsidR="004B5E5B" w:rsidRDefault="004B5E5B" w:rsidP="004B5E5B">
      <w:pPr>
        <w:pStyle w:val="ListParagraph"/>
        <w:numPr>
          <w:ilvl w:val="0"/>
          <w:numId w:val="13"/>
        </w:numPr>
      </w:pPr>
      <w:r>
        <w:t>Domain Name Services</w:t>
      </w:r>
    </w:p>
    <w:p w14:paraId="3A435C5F" w14:textId="244D615B" w:rsidR="004B5E5B" w:rsidRDefault="004B5E5B" w:rsidP="004B5E5B">
      <w:pPr>
        <w:pStyle w:val="ListParagraph"/>
        <w:numPr>
          <w:ilvl w:val="0"/>
          <w:numId w:val="13"/>
        </w:numPr>
      </w:pPr>
      <w:r>
        <w:t>Simple Network Management Protocol.</w:t>
      </w:r>
    </w:p>
    <w:p w14:paraId="479CAA2A" w14:textId="1FF8936D" w:rsidR="004B5E5B" w:rsidRDefault="004B5E5B" w:rsidP="004B5E5B">
      <w:pPr>
        <w:pStyle w:val="ListParagraph"/>
        <w:numPr>
          <w:ilvl w:val="0"/>
          <w:numId w:val="13"/>
        </w:numPr>
      </w:pPr>
      <w:r>
        <w:t xml:space="preserve">Trivial File Transfer Protocol. </w:t>
      </w:r>
    </w:p>
    <w:p w14:paraId="1E3C8AAD" w14:textId="6BA5D42D" w:rsidR="004B5E5B" w:rsidRDefault="004B5E5B" w:rsidP="004B5E5B">
      <w:pPr>
        <w:pStyle w:val="ListParagraph"/>
        <w:numPr>
          <w:ilvl w:val="0"/>
          <w:numId w:val="13"/>
        </w:numPr>
      </w:pPr>
      <w:r>
        <w:t>Routing Information Protocol.</w:t>
      </w:r>
    </w:p>
    <w:p w14:paraId="53C9AA59" w14:textId="77777777" w:rsidR="00A035D8" w:rsidRDefault="00A035D8" w:rsidP="00A035D8">
      <w:pPr>
        <w:pStyle w:val="ListParagraph"/>
        <w:ind w:firstLine="0"/>
      </w:pPr>
    </w:p>
    <w:p w14:paraId="3C4FC893" w14:textId="6B7C1377" w:rsidR="00A035D8" w:rsidRDefault="00A035D8" w:rsidP="00A035D8">
      <w:pPr>
        <w:pStyle w:val="ListParagraph"/>
        <w:ind w:firstLine="0"/>
      </w:pPr>
      <w:r w:rsidRPr="00A035D8">
        <w:rPr>
          <w:noProof/>
        </w:rPr>
        <w:drawing>
          <wp:inline distT="0" distB="0" distL="0" distR="0" wp14:anchorId="5A554DC0" wp14:editId="3C2B07B9">
            <wp:extent cx="4905907" cy="23444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9316" cy="2346049"/>
                    </a:xfrm>
                    <a:prstGeom prst="rect">
                      <a:avLst/>
                    </a:prstGeom>
                  </pic:spPr>
                </pic:pic>
              </a:graphicData>
            </a:graphic>
          </wp:inline>
        </w:drawing>
      </w:r>
    </w:p>
    <w:p w14:paraId="6E698D27" w14:textId="6B2452C5" w:rsidR="004B5E5B" w:rsidRDefault="004B5E5B" w:rsidP="00A035D8">
      <w:pPr>
        <w:pStyle w:val="Caption"/>
        <w:ind w:left="3600" w:firstLine="0"/>
      </w:pPr>
      <w:bookmarkStart w:id="563" w:name="_Toc59468876"/>
      <w:r>
        <w:t xml:space="preserve">Figure </w:t>
      </w:r>
      <w:r w:rsidR="002C11E7">
        <w:fldChar w:fldCharType="begin"/>
      </w:r>
      <w:r w:rsidR="002C11E7">
        <w:instrText xml:space="preserve"> SEQ Figure \* ARABIC </w:instrText>
      </w:r>
      <w:r w:rsidR="002C11E7">
        <w:fldChar w:fldCharType="separate"/>
      </w:r>
      <w:r w:rsidR="0028074F">
        <w:rPr>
          <w:noProof/>
        </w:rPr>
        <w:t>22</w:t>
      </w:r>
      <w:r w:rsidR="002C11E7">
        <w:rPr>
          <w:noProof/>
        </w:rPr>
        <w:fldChar w:fldCharType="end"/>
      </w:r>
      <w:r>
        <w:t>: UDP</w:t>
      </w:r>
      <w:bookmarkEnd w:id="563"/>
      <w:r w:rsidR="00A035D8">
        <w:t xml:space="preserve"> </w:t>
      </w:r>
    </w:p>
    <w:p w14:paraId="283DE92A" w14:textId="442A0091" w:rsidR="00A035D8" w:rsidRPr="00A035D8" w:rsidRDefault="00A035D8" w:rsidP="008423F5">
      <w:pPr>
        <w:pStyle w:val="Heading4"/>
      </w:pPr>
      <w:r>
        <w:t xml:space="preserve">Domain </w:t>
      </w:r>
      <w:r w:rsidR="008423F5">
        <w:t xml:space="preserve">Name Server </w:t>
      </w:r>
    </w:p>
    <w:p w14:paraId="0A1645F3" w14:textId="787DB0C1" w:rsidR="004B5E5B" w:rsidRDefault="008423F5" w:rsidP="008423F5">
      <w:pPr>
        <w:ind w:firstLine="0"/>
        <w:rPr>
          <w:rFonts w:ascii="Arial" w:hAnsi="Arial" w:cs="Arial"/>
          <w:spacing w:val="-2"/>
          <w:shd w:val="clear" w:color="auto" w:fill="FFFFFF"/>
        </w:rPr>
      </w:pPr>
      <w:r w:rsidRPr="008423F5">
        <w:t>DNS is a host name to IP address translation service. DNS is a distributed database implemented in a hierarchy of name servers. It is an application layer protocol for message exchange between clients and servers</w:t>
      </w:r>
      <w:r w:rsidRPr="008423F5">
        <w:rPr>
          <w:rFonts w:ascii="Arial" w:hAnsi="Arial" w:cs="Arial"/>
          <w:spacing w:val="-2"/>
          <w:shd w:val="clear" w:color="auto" w:fill="FFFFFF"/>
        </w:rPr>
        <w:t>.</w:t>
      </w:r>
    </w:p>
    <w:p w14:paraId="08F2C83D" w14:textId="41E3B0D3" w:rsidR="008423F5" w:rsidRDefault="008423F5" w:rsidP="008423F5">
      <w:pPr>
        <w:ind w:firstLine="0"/>
        <w:rPr>
          <w:rFonts w:ascii="Arial" w:hAnsi="Arial" w:cs="Arial"/>
          <w:spacing w:val="-2"/>
          <w:shd w:val="clear" w:color="auto" w:fill="FFFFFF"/>
        </w:rPr>
      </w:pPr>
    </w:p>
    <w:p w14:paraId="57035ED3" w14:textId="0ED6B6D5" w:rsidR="008423F5" w:rsidRDefault="008423F5" w:rsidP="008423F5">
      <w:pPr>
        <w:ind w:firstLine="0"/>
      </w:pPr>
      <w:r w:rsidRPr="008423F5">
        <w:t>Requirement: Every host is identified by the IP address but remembering numbers is very difficult for the people and the IP addresses are not static therefore a mapping is required to change th</w:t>
      </w:r>
      <w:r>
        <w:t xml:space="preserve">e domain name to IP address. So, </w:t>
      </w:r>
      <w:r w:rsidRPr="008423F5">
        <w:t>DNS is used to convert the domain name of the websites to their numerical IP address.</w:t>
      </w:r>
    </w:p>
    <w:p w14:paraId="5E30B25D" w14:textId="54ABE17D" w:rsidR="008423F5" w:rsidRDefault="008423F5" w:rsidP="008423F5">
      <w:pPr>
        <w:ind w:firstLine="0"/>
      </w:pPr>
    </w:p>
    <w:p w14:paraId="60F669A0" w14:textId="637FB135" w:rsidR="008423F5" w:rsidRDefault="008423F5" w:rsidP="008423F5">
      <w:pPr>
        <w:ind w:firstLine="0"/>
      </w:pPr>
      <w:r>
        <w:t>Kinds of Domain are,</w:t>
      </w:r>
    </w:p>
    <w:p w14:paraId="34BE1F49" w14:textId="19709A96" w:rsidR="008423F5" w:rsidRDefault="008423F5" w:rsidP="008423F5">
      <w:pPr>
        <w:pStyle w:val="ListParagraph"/>
        <w:numPr>
          <w:ilvl w:val="0"/>
          <w:numId w:val="15"/>
        </w:numPr>
      </w:pPr>
      <w:r>
        <w:t xml:space="preserve">Generic Domain: .com (commercial), .edu (educational), .mil (Military) etc. </w:t>
      </w:r>
    </w:p>
    <w:p w14:paraId="0FE72E6F" w14:textId="0B33F9EC" w:rsidR="008423F5" w:rsidRDefault="008423F5" w:rsidP="008423F5">
      <w:pPr>
        <w:pStyle w:val="ListParagraph"/>
        <w:numPr>
          <w:ilvl w:val="0"/>
          <w:numId w:val="15"/>
        </w:numPr>
      </w:pPr>
      <w:r>
        <w:t>Country Domain: .in (India), .us, .uk etc.</w:t>
      </w:r>
    </w:p>
    <w:p w14:paraId="640789F4" w14:textId="7F8C521E" w:rsidR="008423F5" w:rsidRDefault="008423F5" w:rsidP="008423F5">
      <w:pPr>
        <w:pStyle w:val="ListParagraph"/>
        <w:numPr>
          <w:ilvl w:val="0"/>
          <w:numId w:val="15"/>
        </w:numPr>
      </w:pPr>
      <w:r>
        <w:t xml:space="preserve">Inverse Domain if we want to know name of the website. IP to domain name mapping. </w:t>
      </w:r>
    </w:p>
    <w:p w14:paraId="45373877" w14:textId="00D30A61" w:rsidR="008423F5" w:rsidRDefault="0028074F" w:rsidP="0028074F">
      <w:r>
        <w:t xml:space="preserve">            </w:t>
      </w:r>
      <w:r w:rsidR="008423F5" w:rsidRPr="008423F5">
        <w:rPr>
          <w:noProof/>
        </w:rPr>
        <w:drawing>
          <wp:inline distT="0" distB="0" distL="0" distR="0" wp14:anchorId="4377E43F" wp14:editId="0C3F9F6B">
            <wp:extent cx="4610100" cy="1666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2422" cy="1674308"/>
                    </a:xfrm>
                    <a:prstGeom prst="rect">
                      <a:avLst/>
                    </a:prstGeom>
                  </pic:spPr>
                </pic:pic>
              </a:graphicData>
            </a:graphic>
          </wp:inline>
        </w:drawing>
      </w:r>
    </w:p>
    <w:p w14:paraId="19EDE53F" w14:textId="7A37C6B6" w:rsidR="008423F5" w:rsidRDefault="008423F5" w:rsidP="008423F5">
      <w:pPr>
        <w:pStyle w:val="Caption"/>
        <w:ind w:left="3600" w:firstLine="720"/>
      </w:pPr>
      <w:bookmarkStart w:id="564" w:name="_Toc59468877"/>
      <w:r>
        <w:t xml:space="preserve">Figure </w:t>
      </w:r>
      <w:r w:rsidR="002C11E7">
        <w:fldChar w:fldCharType="begin"/>
      </w:r>
      <w:r w:rsidR="002C11E7">
        <w:instrText xml:space="preserve"> SEQ Figure \* ARABIC </w:instrText>
      </w:r>
      <w:r w:rsidR="002C11E7">
        <w:fldChar w:fldCharType="separate"/>
      </w:r>
      <w:r w:rsidR="0028074F">
        <w:rPr>
          <w:noProof/>
        </w:rPr>
        <w:t>23</w:t>
      </w:r>
      <w:r w:rsidR="002C11E7">
        <w:rPr>
          <w:noProof/>
        </w:rPr>
        <w:fldChar w:fldCharType="end"/>
      </w:r>
      <w:r>
        <w:t>: DNS</w:t>
      </w:r>
      <w:bookmarkEnd w:id="564"/>
    </w:p>
    <w:p w14:paraId="7F01BBBC" w14:textId="733E60AE" w:rsidR="0028074F" w:rsidRDefault="0028074F" w:rsidP="0028074F">
      <w:pPr>
        <w:pStyle w:val="Heading4"/>
      </w:pPr>
      <w:r>
        <w:lastRenderedPageBreak/>
        <w:t>Hyper Text Transfer Protocol (HTTP)</w:t>
      </w:r>
    </w:p>
    <w:p w14:paraId="3B0FD96A" w14:textId="27FF97A7" w:rsidR="0028074F" w:rsidRDefault="0028074F" w:rsidP="0028074F">
      <w:pPr>
        <w:ind w:firstLine="0"/>
      </w:pPr>
      <w:r>
        <w:t xml:space="preserve">It is an Application-level protocol. </w:t>
      </w:r>
      <w:r w:rsidRPr="0028074F">
        <w:t>HTTP is a TCP/IP based communication protocol, that is used to deliver data (HTML files, image files, query results, etc.) on the World Wide Web. The default port is TCP 80, but other ports can be used as well. It provides a standardized way for computers to communicate with each other. HTTP specification specifies how clients' request data will be constructed and sent to the server, and how the servers respond to these requests.</w:t>
      </w:r>
    </w:p>
    <w:p w14:paraId="1369BB83" w14:textId="3C7E9E63" w:rsidR="0028074F" w:rsidRDefault="0028074F" w:rsidP="0028074F">
      <w:pPr>
        <w:ind w:firstLine="0"/>
      </w:pPr>
    </w:p>
    <w:p w14:paraId="608F21B7" w14:textId="51AD3C87" w:rsidR="0028074F" w:rsidRDefault="0028074F" w:rsidP="0028074F">
      <w:pPr>
        <w:ind w:firstLine="0"/>
      </w:pPr>
      <w:r>
        <w:t>Basic features of HTTP,</w:t>
      </w:r>
    </w:p>
    <w:p w14:paraId="7DF7DA10" w14:textId="77777777" w:rsidR="0028074F" w:rsidRDefault="0028074F" w:rsidP="0028074F">
      <w:pPr>
        <w:ind w:firstLine="0"/>
      </w:pPr>
    </w:p>
    <w:p w14:paraId="2EA1DDC5" w14:textId="03A8B819" w:rsidR="0028074F" w:rsidRPr="0028074F" w:rsidRDefault="0028074F" w:rsidP="0028074F">
      <w:pPr>
        <w:pStyle w:val="ListParagraph"/>
        <w:numPr>
          <w:ilvl w:val="0"/>
          <w:numId w:val="17"/>
        </w:numPr>
      </w:pPr>
      <w:r>
        <w:t xml:space="preserve">HTTP is connectionless: </w:t>
      </w:r>
      <w:r w:rsidRPr="0028074F">
        <w:t xml:space="preserve">client and server knows about each other during current request and response only. </w:t>
      </w:r>
    </w:p>
    <w:p w14:paraId="64050B31" w14:textId="21C7E044" w:rsidR="0028074F" w:rsidRPr="0028074F" w:rsidRDefault="0028074F" w:rsidP="0028074F">
      <w:pPr>
        <w:pStyle w:val="ListParagraph"/>
        <w:numPr>
          <w:ilvl w:val="0"/>
          <w:numId w:val="17"/>
        </w:numPr>
      </w:pPr>
      <w:r>
        <w:t xml:space="preserve">HTTP Is Media Independent: </w:t>
      </w:r>
      <w:r w:rsidRPr="0028074F">
        <w:t>any type of data can be sent by HTTP if both the client and the server know how to handle the data content.</w:t>
      </w:r>
    </w:p>
    <w:p w14:paraId="1A406553" w14:textId="6ACE5CDC" w:rsidR="0028074F" w:rsidRDefault="0028074F" w:rsidP="0028074F">
      <w:pPr>
        <w:pStyle w:val="ListParagraph"/>
        <w:numPr>
          <w:ilvl w:val="0"/>
          <w:numId w:val="17"/>
        </w:numPr>
      </w:pPr>
      <w:r>
        <w:t>HTTP is Stateless: T</w:t>
      </w:r>
      <w:r w:rsidRPr="0028074F">
        <w:t>he server and client are aware of each other only during a current request. Afterwards, both forget about each other. Due to this nature of the protocol, neither the client nor the browser can retain information between different requests across the web pages.</w:t>
      </w:r>
    </w:p>
    <w:p w14:paraId="09CD61CE" w14:textId="77777777" w:rsidR="0028074F" w:rsidRDefault="0028074F" w:rsidP="0028074F">
      <w:pPr>
        <w:ind w:firstLine="0"/>
      </w:pPr>
    </w:p>
    <w:p w14:paraId="4F578E1B" w14:textId="7B6505CD" w:rsidR="0028074F" w:rsidRDefault="0028074F" w:rsidP="0028074F">
      <w:pPr>
        <w:ind w:firstLine="0"/>
      </w:pPr>
      <w:r w:rsidRPr="0028074F">
        <w:t>HTTP/1.0 uses a new connection for each request/response exchange, where as HTTP/1.1 connection may be used for one or more request/response exchanges.</w:t>
      </w:r>
    </w:p>
    <w:p w14:paraId="6D9C7930" w14:textId="77777777" w:rsidR="00B512D7" w:rsidRDefault="00B512D7" w:rsidP="0028074F">
      <w:pPr>
        <w:ind w:firstLine="0"/>
      </w:pPr>
    </w:p>
    <w:p w14:paraId="250D5719" w14:textId="356FB681" w:rsidR="0028074F" w:rsidRDefault="0028074F" w:rsidP="00B512D7">
      <w:pPr>
        <w:ind w:left="720" w:firstLine="0"/>
      </w:pPr>
      <w:r w:rsidRPr="0028074F">
        <w:rPr>
          <w:noProof/>
          <w:bdr w:val="single" w:sz="4" w:space="0" w:color="auto"/>
        </w:rPr>
        <w:drawing>
          <wp:inline distT="0" distB="0" distL="0" distR="0" wp14:anchorId="19B94D14" wp14:editId="141B9D58">
            <wp:extent cx="5077452" cy="2209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7106" cy="2214002"/>
                    </a:xfrm>
                    <a:prstGeom prst="rect">
                      <a:avLst/>
                    </a:prstGeom>
                  </pic:spPr>
                </pic:pic>
              </a:graphicData>
            </a:graphic>
          </wp:inline>
        </w:drawing>
      </w:r>
    </w:p>
    <w:p w14:paraId="1D27F72A" w14:textId="498056AB" w:rsidR="0028074F" w:rsidRPr="0028074F" w:rsidRDefault="0028074F" w:rsidP="00B512D7">
      <w:pPr>
        <w:pStyle w:val="Caption"/>
        <w:ind w:left="3600" w:firstLine="720"/>
      </w:pPr>
      <w:bookmarkStart w:id="565" w:name="_Toc59468878"/>
      <w:r>
        <w:t xml:space="preserve">Figure </w:t>
      </w:r>
      <w:r w:rsidR="002C11E7">
        <w:fldChar w:fldCharType="begin"/>
      </w:r>
      <w:r w:rsidR="002C11E7">
        <w:instrText xml:space="preserve"> SEQ Figure \* ARABIC </w:instrText>
      </w:r>
      <w:r w:rsidR="002C11E7">
        <w:fldChar w:fldCharType="separate"/>
      </w:r>
      <w:r>
        <w:rPr>
          <w:noProof/>
        </w:rPr>
        <w:t>24</w:t>
      </w:r>
      <w:r w:rsidR="002C11E7">
        <w:rPr>
          <w:noProof/>
        </w:rPr>
        <w:fldChar w:fldCharType="end"/>
      </w:r>
      <w:r>
        <w:t>: HTTP</w:t>
      </w:r>
      <w:bookmarkEnd w:id="565"/>
    </w:p>
    <w:p w14:paraId="7A7E073A" w14:textId="716972A7" w:rsidR="005F1155" w:rsidRDefault="00E51687" w:rsidP="005D025B">
      <w:pPr>
        <w:pStyle w:val="Heading1"/>
      </w:pPr>
      <w:bookmarkStart w:id="566" w:name="_Toc59468793"/>
      <w:r>
        <w:t>Objectives</w:t>
      </w:r>
      <w:bookmarkEnd w:id="566"/>
    </w:p>
    <w:p w14:paraId="584AC115" w14:textId="77777777" w:rsidR="00E51687" w:rsidRDefault="00E51687" w:rsidP="0096785B">
      <w:pPr>
        <w:pStyle w:val="Standard"/>
        <w:jc w:val="both"/>
      </w:pPr>
      <w:r>
        <w:t>1</w:t>
      </w:r>
      <w:r w:rsidRPr="00E51687">
        <w:t>. Learning various Wi-Fi standards and architecture.</w:t>
      </w:r>
    </w:p>
    <w:p w14:paraId="46DE1952" w14:textId="77777777" w:rsidR="00E51687" w:rsidRDefault="00E51687" w:rsidP="0096785B">
      <w:pPr>
        <w:pStyle w:val="Standard"/>
        <w:jc w:val="both"/>
      </w:pPr>
      <w:r w:rsidRPr="00E51687">
        <w:t>2. Testing activities documentation</w:t>
      </w:r>
    </w:p>
    <w:p w14:paraId="517E3EB2" w14:textId="326ECCEB" w:rsidR="00E51687" w:rsidRDefault="00264138" w:rsidP="0096785B">
      <w:pPr>
        <w:pStyle w:val="Standard"/>
        <w:jc w:val="both"/>
      </w:pPr>
      <w:r>
        <w:t xml:space="preserve">3. </w:t>
      </w:r>
      <w:r w:rsidR="00E51687" w:rsidRPr="00E51687">
        <w:t>Working or Wi-Fi / WLAN (wireless local area network) devices</w:t>
      </w:r>
    </w:p>
    <w:p w14:paraId="73381FAF" w14:textId="77777777" w:rsidR="00E51687" w:rsidRDefault="00E51687" w:rsidP="0096785B">
      <w:pPr>
        <w:pStyle w:val="Standard"/>
        <w:jc w:val="both"/>
      </w:pPr>
      <w:r w:rsidRPr="00E51687">
        <w:t>4. End to End testing experience</w:t>
      </w:r>
    </w:p>
    <w:p w14:paraId="5EF7CCE2" w14:textId="637BE71F" w:rsidR="00E51687" w:rsidRDefault="00E51687" w:rsidP="0096785B">
      <w:pPr>
        <w:pStyle w:val="Standard"/>
        <w:jc w:val="both"/>
      </w:pPr>
      <w:r w:rsidRPr="00E51687">
        <w:t>5. Collaboration and teamwork</w:t>
      </w:r>
    </w:p>
    <w:p w14:paraId="235E751E" w14:textId="79BFC61A" w:rsidR="00E51687" w:rsidRDefault="00E51687" w:rsidP="005D025B">
      <w:pPr>
        <w:pStyle w:val="Heading1"/>
      </w:pPr>
      <w:bookmarkStart w:id="567" w:name="_Toc59468794"/>
      <w:r>
        <w:lastRenderedPageBreak/>
        <w:t>Requirements:</w:t>
      </w:r>
      <w:bookmarkEnd w:id="567"/>
      <w:r>
        <w:t xml:space="preserve"> </w:t>
      </w:r>
    </w:p>
    <w:p w14:paraId="3F0C595E" w14:textId="77777777" w:rsidR="00A5554F" w:rsidRDefault="00A5554F" w:rsidP="005D025B">
      <w:pPr>
        <w:pStyle w:val="Heading2"/>
        <w:rPr>
          <w:lang w:bidi="hi-IN"/>
        </w:rPr>
      </w:pPr>
      <w:bookmarkStart w:id="568" w:name="_Toc59468795"/>
      <w:r>
        <w:t>High Level Requirements:</w:t>
      </w:r>
      <w:bookmarkEnd w:id="568"/>
    </w:p>
    <w:p w14:paraId="57CD4835"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316DB543"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580A05"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8549D1" w14:textId="27DE98B9" w:rsidR="00A5554F" w:rsidRDefault="00BC54B8" w:rsidP="0096785B">
            <w:pPr>
              <w:pStyle w:val="Standard"/>
              <w:jc w:val="both"/>
            </w:pPr>
            <w:r>
              <w:t xml:space="preserve">                                            </w:t>
            </w:r>
            <w:r w:rsidR="00A5554F">
              <w:t>Description</w:t>
            </w:r>
          </w:p>
        </w:tc>
      </w:tr>
      <w:tr w:rsidR="00A5554F" w:rsidRPr="00A5554F" w14:paraId="26D99B99"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8CF991D" w14:textId="77777777" w:rsidR="00A5554F" w:rsidRDefault="00A5554F" w:rsidP="0096785B">
            <w:pPr>
              <w:pStyle w:val="Standard"/>
              <w:jc w:val="both"/>
            </w:pPr>
            <w:r>
              <w:t>HL_01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F31DC35" w14:textId="77777777" w:rsidR="00A5554F" w:rsidRDefault="00A5554F" w:rsidP="0096785B">
            <w:pPr>
              <w:ind w:firstLine="0"/>
              <w:jc w:val="both"/>
            </w:pPr>
            <w:r>
              <w:t>Check for Successful User Registration and Login for registering any product</w:t>
            </w:r>
          </w:p>
        </w:tc>
      </w:tr>
      <w:tr w:rsidR="00A5554F" w:rsidRPr="00A5554F" w14:paraId="7DD994A6"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532F4DB" w14:textId="77777777" w:rsidR="00A5554F" w:rsidRDefault="00A5554F" w:rsidP="0096785B">
            <w:pPr>
              <w:pStyle w:val="Standard"/>
              <w:jc w:val="both"/>
            </w:pPr>
            <w:r>
              <w:t>HL_02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E838D9" w14:textId="77777777" w:rsidR="00A5554F" w:rsidRDefault="00A5554F" w:rsidP="0096785B">
            <w:pPr>
              <w:ind w:firstLine="0"/>
              <w:jc w:val="both"/>
            </w:pPr>
            <w:r>
              <w:t>Configuration of Router.</w:t>
            </w:r>
          </w:p>
        </w:tc>
      </w:tr>
      <w:tr w:rsidR="00A5554F" w:rsidRPr="00A5554F" w14:paraId="2891F0E8"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F28B0DF" w14:textId="77777777" w:rsidR="00A5554F" w:rsidRDefault="00A5554F" w:rsidP="0096785B">
            <w:pPr>
              <w:pStyle w:val="Standard"/>
              <w:jc w:val="both"/>
            </w:pPr>
            <w:r>
              <w:t>HL_03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162B8E" w14:textId="77777777" w:rsidR="00A5554F" w:rsidRDefault="00A5554F" w:rsidP="0096785B">
            <w:pPr>
              <w:ind w:firstLine="0"/>
              <w:jc w:val="both"/>
            </w:pPr>
            <w:r>
              <w:t>Signal Testing.</w:t>
            </w:r>
          </w:p>
        </w:tc>
      </w:tr>
      <w:tr w:rsidR="00A5554F" w:rsidRPr="00A5554F" w14:paraId="679DACB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1D3B3C0" w14:textId="77777777" w:rsidR="00A5554F" w:rsidRDefault="00A5554F" w:rsidP="0096785B">
            <w:pPr>
              <w:pStyle w:val="Standard"/>
              <w:jc w:val="both"/>
            </w:pPr>
            <w:r>
              <w:t>HL_04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A37A75" w14:textId="77777777" w:rsidR="00A5554F" w:rsidRDefault="00A5554F" w:rsidP="0096785B">
            <w:pPr>
              <w:ind w:firstLine="0"/>
              <w:jc w:val="both"/>
            </w:pPr>
            <w:r>
              <w:t>Security Testing and Analysis.</w:t>
            </w:r>
          </w:p>
        </w:tc>
      </w:tr>
      <w:tr w:rsidR="00A5554F" w:rsidRPr="00A5554F" w14:paraId="43B7891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6F749D6" w14:textId="77777777" w:rsidR="00A5554F" w:rsidRDefault="00A5554F" w:rsidP="0096785B">
            <w:pPr>
              <w:pStyle w:val="Standard"/>
              <w:jc w:val="both"/>
            </w:pPr>
            <w:r>
              <w:t>HL_05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D8656A" w14:textId="77777777" w:rsidR="00A5554F" w:rsidRDefault="00A5554F" w:rsidP="0096785B">
            <w:pPr>
              <w:ind w:firstLine="0"/>
              <w:jc w:val="both"/>
            </w:pPr>
            <w:r>
              <w:t>Authentication Testing.</w:t>
            </w:r>
          </w:p>
        </w:tc>
      </w:tr>
      <w:tr w:rsidR="00A5554F" w:rsidRPr="00A5554F" w14:paraId="751D3B4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7312513A" w14:textId="77777777" w:rsidR="00A5554F" w:rsidRDefault="00A5554F" w:rsidP="0096785B">
            <w:pPr>
              <w:pStyle w:val="Standard"/>
              <w:jc w:val="both"/>
            </w:pPr>
            <w:r>
              <w:t>HL_06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C3082C" w14:textId="77777777" w:rsidR="00A5554F" w:rsidRDefault="00A5554F" w:rsidP="0096785B">
            <w:pPr>
              <w:ind w:firstLine="0"/>
              <w:jc w:val="both"/>
            </w:pPr>
            <w:r>
              <w:t>Client Connectivity Testing.</w:t>
            </w:r>
          </w:p>
        </w:tc>
      </w:tr>
    </w:tbl>
    <w:p w14:paraId="6B00F097" w14:textId="7A564E0D" w:rsidR="00A5554F" w:rsidRDefault="00A5554F" w:rsidP="005D025B">
      <w:pPr>
        <w:pStyle w:val="Heading2"/>
      </w:pPr>
      <w:r>
        <w:br/>
      </w:r>
      <w:bookmarkStart w:id="569" w:name="_Toc59468796"/>
      <w:r>
        <w:t>Low Level Requirements:</w:t>
      </w:r>
      <w:bookmarkEnd w:id="569"/>
    </w:p>
    <w:p w14:paraId="393BC1CF"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2AC6FDC6"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86FE10"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9CD79D1" w14:textId="49FBD73E" w:rsidR="00A5554F" w:rsidRDefault="00BC54B8" w:rsidP="0096785B">
            <w:pPr>
              <w:pStyle w:val="Standard"/>
              <w:jc w:val="both"/>
            </w:pPr>
            <w:r>
              <w:t xml:space="preserve">                                               </w:t>
            </w:r>
            <w:r w:rsidR="00A5554F">
              <w:t>Description</w:t>
            </w:r>
          </w:p>
        </w:tc>
      </w:tr>
      <w:tr w:rsidR="00A5554F" w:rsidRPr="00A5554F" w14:paraId="6AFFB0BC"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F026D46" w14:textId="77777777" w:rsidR="00A5554F" w:rsidRDefault="00A5554F" w:rsidP="0096785B">
            <w:pPr>
              <w:pStyle w:val="Standard"/>
              <w:jc w:val="both"/>
            </w:pPr>
            <w:r>
              <w:t>LL_01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B26CFD4" w14:textId="77777777" w:rsidR="00A5554F" w:rsidRDefault="00A5554F" w:rsidP="0096785B">
            <w:pPr>
              <w:ind w:firstLine="0"/>
              <w:jc w:val="both"/>
            </w:pPr>
            <w:r>
              <w:t>Connection and Setting of router.</w:t>
            </w:r>
          </w:p>
        </w:tc>
      </w:tr>
      <w:tr w:rsidR="00A5554F" w:rsidRPr="00A5554F" w14:paraId="52DDF354"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6E2C0964" w14:textId="77777777" w:rsidR="00A5554F" w:rsidRDefault="00A5554F" w:rsidP="0096785B">
            <w:pPr>
              <w:pStyle w:val="Standard"/>
              <w:jc w:val="both"/>
            </w:pPr>
            <w:r>
              <w:t>LL_02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A712D27" w14:textId="77777777" w:rsidR="00A5554F" w:rsidRDefault="00A5554F" w:rsidP="0096785B">
            <w:pPr>
              <w:ind w:firstLine="0"/>
              <w:jc w:val="both"/>
            </w:pPr>
            <w:r>
              <w:t xml:space="preserve"> Safety Measures for Router</w:t>
            </w:r>
          </w:p>
        </w:tc>
      </w:tr>
      <w:tr w:rsidR="00A5554F" w:rsidRPr="00A5554F" w14:paraId="0590029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7CCC644" w14:textId="77777777" w:rsidR="00A5554F" w:rsidRDefault="00A5554F" w:rsidP="0096785B">
            <w:pPr>
              <w:pStyle w:val="Standard"/>
              <w:jc w:val="both"/>
            </w:pPr>
            <w:r>
              <w:t>LL_03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5DEF5FE" w14:textId="77777777" w:rsidR="00A5554F" w:rsidRDefault="00A5554F" w:rsidP="0096785B">
            <w:pPr>
              <w:ind w:firstLine="0"/>
              <w:jc w:val="both"/>
            </w:pPr>
            <w:r>
              <w:t>Antenna Signal strength, Data rate, Modulation format and scheme, spectrum band, channel, GSM, Vendor info for FHSS and Frequency information for signal Analysis.</w:t>
            </w:r>
          </w:p>
        </w:tc>
      </w:tr>
      <w:tr w:rsidR="00A5554F" w:rsidRPr="00A5554F" w14:paraId="0EE08AA3" w14:textId="77777777" w:rsidTr="00A5554F">
        <w:trPr>
          <w:trHeight w:val="10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0BF40BB" w14:textId="77777777" w:rsidR="00A5554F" w:rsidRDefault="00A5554F" w:rsidP="0096785B">
            <w:pPr>
              <w:pStyle w:val="Standard"/>
              <w:jc w:val="both"/>
            </w:pPr>
            <w:r>
              <w:t>LL_04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23076C" w14:textId="77777777" w:rsidR="00A5554F" w:rsidRDefault="00A5554F" w:rsidP="0096785B">
            <w:pPr>
              <w:ind w:firstLine="0"/>
              <w:jc w:val="both"/>
            </w:pPr>
            <w:r>
              <w:t>Check for Security protocol and Ciphers used for respective protocol.</w:t>
            </w:r>
          </w:p>
        </w:tc>
      </w:tr>
      <w:tr w:rsidR="00A5554F" w:rsidRPr="00A5554F" w14:paraId="4C6DC7B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7334A55" w14:textId="77777777" w:rsidR="00A5554F" w:rsidRDefault="00A5554F" w:rsidP="0096785B">
            <w:pPr>
              <w:pStyle w:val="Standard"/>
              <w:jc w:val="both"/>
            </w:pPr>
            <w:r>
              <w:t>LL_05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5B784C8" w14:textId="77777777" w:rsidR="00A5554F" w:rsidRDefault="00A5554F" w:rsidP="0096785B">
            <w:pPr>
              <w:ind w:firstLine="0"/>
              <w:jc w:val="both"/>
            </w:pPr>
            <w:r>
              <w:t>4 Way Handshake between access point and Station for Authentication</w:t>
            </w:r>
          </w:p>
        </w:tc>
      </w:tr>
      <w:tr w:rsidR="00A5554F" w:rsidRPr="00A5554F" w14:paraId="5AD7575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A92C5BE" w14:textId="77777777" w:rsidR="00A5554F" w:rsidRDefault="00A5554F" w:rsidP="0096785B">
            <w:pPr>
              <w:pStyle w:val="Standard"/>
              <w:jc w:val="both"/>
            </w:pPr>
            <w:r>
              <w:t>LL_06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BB8C7D7" w14:textId="77777777" w:rsidR="00A5554F" w:rsidRDefault="00A5554F" w:rsidP="0096785B">
            <w:pPr>
              <w:ind w:firstLine="0"/>
              <w:jc w:val="both"/>
            </w:pPr>
            <w:r>
              <w:t>Exchange Station Identification for Authentication.</w:t>
            </w:r>
          </w:p>
        </w:tc>
      </w:tr>
      <w:tr w:rsidR="00A5554F" w:rsidRPr="00A5554F" w14:paraId="59199D1E"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23DEB4A" w14:textId="77777777" w:rsidR="00A5554F" w:rsidRDefault="00A5554F" w:rsidP="0096785B">
            <w:pPr>
              <w:pStyle w:val="Standard"/>
              <w:jc w:val="both"/>
            </w:pPr>
            <w:r>
              <w:t>LL_07</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C782B14" w14:textId="77777777" w:rsidR="00A5554F" w:rsidRDefault="00A5554F" w:rsidP="0096785B">
            <w:pPr>
              <w:ind w:firstLine="0"/>
              <w:jc w:val="both"/>
            </w:pPr>
            <w:r>
              <w:t>IP Address Allocation for connectivity Testing.</w:t>
            </w:r>
          </w:p>
        </w:tc>
      </w:tr>
      <w:tr w:rsidR="00A5554F" w:rsidRPr="00A5554F" w14:paraId="074BDA3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46AD75AB" w14:textId="77777777" w:rsidR="00A5554F" w:rsidRDefault="00A5554F" w:rsidP="0096785B">
            <w:pPr>
              <w:pStyle w:val="Standard"/>
              <w:jc w:val="both"/>
            </w:pPr>
            <w:r>
              <w:t>LL_08</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787FEEF" w14:textId="77777777" w:rsidR="00A5554F" w:rsidRDefault="00A5554F" w:rsidP="0096785B">
            <w:pPr>
              <w:ind w:firstLine="0"/>
              <w:jc w:val="both"/>
            </w:pPr>
            <w:r>
              <w:t>MAC Address Identification for connectivity Testing.</w:t>
            </w:r>
          </w:p>
        </w:tc>
      </w:tr>
      <w:tr w:rsidR="00A5554F" w:rsidRPr="00A5554F" w14:paraId="455DC217"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3FE223B" w14:textId="77777777" w:rsidR="00A5554F" w:rsidRDefault="00A5554F" w:rsidP="0096785B">
            <w:pPr>
              <w:pStyle w:val="Standard"/>
              <w:jc w:val="both"/>
            </w:pPr>
            <w:r>
              <w:t>LL_09</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773ED27" w14:textId="1FC97380" w:rsidR="00A5554F" w:rsidRDefault="00A5554F" w:rsidP="0096785B">
            <w:pPr>
              <w:ind w:firstLine="0"/>
              <w:jc w:val="both"/>
            </w:pPr>
            <w:r>
              <w:t>3 Way Handshake between Client and AP for connectivity Testing.</w:t>
            </w:r>
          </w:p>
        </w:tc>
      </w:tr>
      <w:tr w:rsidR="00A5554F" w:rsidRPr="00A5554F" w14:paraId="59C87A82" w14:textId="77777777" w:rsidTr="00A5554F">
        <w:trPr>
          <w:trHeight w:val="43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38EBCCCA" w14:textId="77777777" w:rsidR="00A5554F" w:rsidRDefault="00A5554F" w:rsidP="0096785B">
            <w:pPr>
              <w:pStyle w:val="Standard"/>
              <w:jc w:val="both"/>
            </w:pPr>
            <w:r>
              <w:t>LL_10</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91C3274" w14:textId="308F4A58" w:rsidR="00A5554F" w:rsidRDefault="00A5554F" w:rsidP="0096785B">
            <w:pPr>
              <w:ind w:firstLine="0"/>
              <w:jc w:val="both"/>
            </w:pPr>
            <w:r>
              <w:t>Successful Conversation at Transport Level for connectivity Testing.</w:t>
            </w:r>
          </w:p>
        </w:tc>
      </w:tr>
    </w:tbl>
    <w:p w14:paraId="5D1828C0" w14:textId="77777777" w:rsidR="00A5554F" w:rsidRPr="00A5554F" w:rsidRDefault="00A5554F" w:rsidP="0096785B">
      <w:pPr>
        <w:jc w:val="both"/>
      </w:pPr>
    </w:p>
    <w:p w14:paraId="492F1A08" w14:textId="7EB02F07" w:rsidR="00F408CD" w:rsidRDefault="00F408CD" w:rsidP="005D025B">
      <w:pPr>
        <w:pStyle w:val="Heading1"/>
      </w:pPr>
      <w:bookmarkStart w:id="570" w:name="_Toc59468797"/>
      <w:r>
        <w:t>Design</w:t>
      </w:r>
      <w:bookmarkEnd w:id="570"/>
    </w:p>
    <w:p w14:paraId="48091927" w14:textId="5A270AC6" w:rsidR="005F1155" w:rsidRDefault="00E51687" w:rsidP="0096785B">
      <w:pPr>
        <w:jc w:val="both"/>
      </w:pPr>
      <w:r>
        <w:t>Not Applicable</w:t>
      </w:r>
    </w:p>
    <w:p w14:paraId="26D52333" w14:textId="1369F8B4" w:rsidR="0096785B" w:rsidRDefault="0096785B" w:rsidP="0096785B">
      <w:pPr>
        <w:jc w:val="both"/>
      </w:pPr>
    </w:p>
    <w:p w14:paraId="6376D69F" w14:textId="7EA670AE" w:rsidR="0096785B" w:rsidRDefault="0096785B" w:rsidP="0096785B">
      <w:pPr>
        <w:jc w:val="both"/>
      </w:pPr>
    </w:p>
    <w:p w14:paraId="523DCC07" w14:textId="77777777" w:rsidR="0096785B" w:rsidRPr="005F1155" w:rsidRDefault="0096785B" w:rsidP="0096785B">
      <w:pPr>
        <w:jc w:val="both"/>
      </w:pPr>
    </w:p>
    <w:p w14:paraId="2F068E68" w14:textId="12C25009" w:rsidR="00F408CD" w:rsidRDefault="00F408CD" w:rsidP="005D025B">
      <w:pPr>
        <w:pStyle w:val="Heading1"/>
      </w:pPr>
      <w:bookmarkStart w:id="571" w:name="_Toc59468798"/>
      <w:r>
        <w:lastRenderedPageBreak/>
        <w:t>Test Plan</w:t>
      </w:r>
      <w:bookmarkEnd w:id="571"/>
    </w:p>
    <w:p w14:paraId="3DFA54D5" w14:textId="77777777" w:rsidR="00A5554F" w:rsidRDefault="00A5554F" w:rsidP="005D025B">
      <w:pPr>
        <w:pStyle w:val="Heading2"/>
      </w:pPr>
      <w:bookmarkStart w:id="572" w:name="_Toc59468799"/>
      <w:r>
        <w:t>High Level Test Plan (Integration Test Plan)</w:t>
      </w:r>
      <w:bookmarkEnd w:id="572"/>
    </w:p>
    <w:p w14:paraId="47954F10"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900"/>
        <w:gridCol w:w="1035"/>
        <w:gridCol w:w="2652"/>
        <w:gridCol w:w="1620"/>
        <w:gridCol w:w="1824"/>
        <w:gridCol w:w="1614"/>
      </w:tblGrid>
      <w:tr w:rsidR="00A5554F" w:rsidRPr="00A5554F" w14:paraId="3D8E2701" w14:textId="77777777" w:rsidTr="00782B6E">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606F0EE" w14:textId="77777777" w:rsidR="00A5554F" w:rsidRDefault="00A5554F" w:rsidP="002F1CAA">
            <w:pPr>
              <w:ind w:firstLine="0"/>
            </w:pPr>
            <w:r>
              <w:t>Test ID</w:t>
            </w:r>
          </w:p>
        </w:tc>
        <w:tc>
          <w:tcPr>
            <w:tcW w:w="10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55A551" w14:textId="77777777" w:rsidR="00A5554F" w:rsidRDefault="00A5554F" w:rsidP="002F1CAA">
            <w:pPr>
              <w:pStyle w:val="Standard"/>
            </w:pPr>
            <w:r>
              <w:t>Requirements Mapping</w:t>
            </w:r>
          </w:p>
        </w:tc>
        <w:tc>
          <w:tcPr>
            <w:tcW w:w="265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B3D982" w14:textId="77777777" w:rsidR="00A5554F" w:rsidRDefault="00A5554F" w:rsidP="002F1CAA">
            <w:pPr>
              <w:pStyle w:val="Standard"/>
            </w:pPr>
            <w:r>
              <w:t>Description</w:t>
            </w:r>
          </w:p>
        </w:tc>
        <w:tc>
          <w:tcPr>
            <w:tcW w:w="162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9AC3C33" w14:textId="77777777" w:rsidR="00A5554F" w:rsidRDefault="00A5554F" w:rsidP="002F1CAA">
            <w:pPr>
              <w:ind w:firstLine="0"/>
            </w:pPr>
            <w:r>
              <w:t>Expected Input</w:t>
            </w:r>
          </w:p>
        </w:tc>
        <w:tc>
          <w:tcPr>
            <w:tcW w:w="182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F8E408D" w14:textId="044A1079" w:rsidR="00A5554F" w:rsidRDefault="00782B6E" w:rsidP="002F1CAA">
            <w:pPr>
              <w:ind w:firstLine="0"/>
            </w:pPr>
            <w:r>
              <w:t>Expected</w:t>
            </w:r>
            <w:r w:rsidR="00A5554F">
              <w:t xml:space="preserve"> Output</w:t>
            </w:r>
          </w:p>
        </w:tc>
        <w:tc>
          <w:tcPr>
            <w:tcW w:w="161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F4F3AC4" w14:textId="77777777" w:rsidR="00A5554F" w:rsidRDefault="00A5554F" w:rsidP="002F1CAA">
            <w:pPr>
              <w:ind w:firstLine="0"/>
            </w:pPr>
            <w:r>
              <w:t>Actual Output</w:t>
            </w:r>
          </w:p>
        </w:tc>
      </w:tr>
      <w:tr w:rsidR="00A5554F" w:rsidRPr="00A5554F" w14:paraId="1CE02045"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117B14E0" w14:textId="77777777" w:rsidR="00A5554F" w:rsidRDefault="00A5554F" w:rsidP="002F1CAA">
            <w:pPr>
              <w:ind w:firstLine="0"/>
            </w:pPr>
            <w:r>
              <w:t>IT_01</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39DCA21A" w14:textId="77777777" w:rsidR="00A5554F" w:rsidRDefault="00A5554F" w:rsidP="002F1CAA">
            <w:pPr>
              <w:ind w:firstLine="0"/>
            </w:pPr>
            <w:r>
              <w:t>HL_01</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0439948" w14:textId="77777777" w:rsidR="00A5554F" w:rsidRDefault="00A5554F" w:rsidP="002F1CAA">
            <w:pPr>
              <w:ind w:firstLine="0"/>
            </w:pPr>
            <w:r>
              <w:t>Registration Testing &amp; Login Testing for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1C5C5732" w14:textId="77777777" w:rsidR="00A5554F" w:rsidRDefault="00A5554F" w:rsidP="002F1CAA">
            <w:pPr>
              <w:ind w:firstLine="0"/>
            </w:pPr>
            <w:r>
              <w:t>1. Email id</w:t>
            </w:r>
          </w:p>
          <w:p w14:paraId="1D89CC31" w14:textId="77777777" w:rsidR="00A5554F" w:rsidRDefault="00A5554F" w:rsidP="002F1CAA">
            <w:pPr>
              <w:ind w:firstLine="0"/>
            </w:pPr>
            <w:r>
              <w:t>2. Name</w:t>
            </w:r>
          </w:p>
          <w:p w14:paraId="4A6B4207" w14:textId="77777777" w:rsidR="00A5554F" w:rsidRDefault="00A5554F" w:rsidP="002F1CAA">
            <w:pPr>
              <w:ind w:firstLine="0"/>
            </w:pPr>
            <w:r>
              <w:t>3. Country</w:t>
            </w:r>
          </w:p>
          <w:p w14:paraId="0FD0D24C" w14:textId="77777777" w:rsidR="00A5554F" w:rsidRDefault="00A5554F" w:rsidP="002F1CAA">
            <w:pPr>
              <w:ind w:firstLine="0"/>
            </w:pPr>
            <w:r>
              <w:t>4. Password</w:t>
            </w:r>
          </w:p>
          <w:p w14:paraId="59207996" w14:textId="77777777" w:rsidR="00A5554F" w:rsidRDefault="00A5554F" w:rsidP="002F1CAA">
            <w:pPr>
              <w:ind w:firstLine="0"/>
            </w:pPr>
            <w:r>
              <w:t>5. Checkmarks</w:t>
            </w:r>
          </w:p>
          <w:p w14:paraId="4DE55060" w14:textId="77777777" w:rsidR="00A5554F" w:rsidRDefault="00A5554F" w:rsidP="002F1CAA">
            <w:pPr>
              <w:ind w:firstLine="0"/>
            </w:pPr>
            <w:r>
              <w:t>6. Click on</w:t>
            </w:r>
          </w:p>
          <w:p w14:paraId="71494764" w14:textId="77777777" w:rsidR="00A5554F" w:rsidRDefault="00A5554F" w:rsidP="002F1CAA">
            <w:pPr>
              <w:ind w:firstLine="0"/>
            </w:pPr>
            <w:r>
              <w:t>7. Submit Button</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344C356" w14:textId="77777777" w:rsidR="00A5554F" w:rsidRDefault="00A5554F" w:rsidP="002F1CAA">
            <w:pPr>
              <w:ind w:firstLine="0"/>
            </w:pPr>
            <w:r>
              <w:t>1. Successful Registration Link</w:t>
            </w:r>
          </w:p>
          <w:p w14:paraId="20068566" w14:textId="77777777" w:rsidR="00A5554F" w:rsidRDefault="00A5554F" w:rsidP="002F1CAA">
            <w:pPr>
              <w:ind w:firstLine="0"/>
            </w:pPr>
            <w:r>
              <w:t>2. My Products Page</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53854A6" w14:textId="77777777" w:rsidR="00A5554F" w:rsidRDefault="00A5554F" w:rsidP="002F1CAA">
            <w:pPr>
              <w:ind w:firstLine="0"/>
            </w:pPr>
            <w:r>
              <w:t>1. Successful Registration Link</w:t>
            </w:r>
          </w:p>
          <w:p w14:paraId="4D143FCB" w14:textId="77777777" w:rsidR="00A5554F" w:rsidRDefault="00A5554F" w:rsidP="002F1CAA">
            <w:pPr>
              <w:ind w:firstLine="0"/>
            </w:pPr>
            <w:r>
              <w:t>2.  My Products Page</w:t>
            </w:r>
          </w:p>
        </w:tc>
      </w:tr>
      <w:tr w:rsidR="00A5554F" w:rsidRPr="00A5554F" w14:paraId="2A10B131" w14:textId="77777777" w:rsidTr="00782B6E">
        <w:trPr>
          <w:trHeight w:val="432"/>
        </w:trPr>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42C285" w14:textId="77777777" w:rsidR="00A5554F" w:rsidRDefault="00A5554F" w:rsidP="002F1CAA">
            <w:pPr>
              <w:ind w:firstLine="0"/>
            </w:pPr>
            <w:r>
              <w:t>IT_02</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652D3EC8" w14:textId="77777777" w:rsidR="00A5554F" w:rsidRDefault="00A5554F" w:rsidP="002F1CAA">
            <w:pPr>
              <w:ind w:firstLine="0"/>
            </w:pPr>
            <w:r>
              <w:t>HL_02</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13CE7007" w14:textId="77777777" w:rsidR="00A5554F" w:rsidRDefault="00A5554F" w:rsidP="002F1CAA">
            <w:pPr>
              <w:ind w:firstLine="0"/>
            </w:pPr>
            <w:r>
              <w:t>Configuration of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1AC6933" w14:textId="77777777" w:rsidR="00A5554F" w:rsidRDefault="00A5554F" w:rsidP="002F1CAA">
            <w:pPr>
              <w:ind w:firstLine="0"/>
            </w:pPr>
            <w:r>
              <w:t>IP address</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7E4CAD41" w14:textId="77777777" w:rsidR="00A5554F" w:rsidRDefault="00A5554F" w:rsidP="002F1CAA">
            <w:pPr>
              <w:ind w:firstLine="0"/>
            </w:pPr>
            <w:r>
              <w:t>Successful Configuration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E9F8DD3" w14:textId="77777777" w:rsidR="00A5554F" w:rsidRDefault="00A5554F" w:rsidP="002F1CAA">
            <w:pPr>
              <w:ind w:firstLine="0"/>
            </w:pPr>
            <w:r>
              <w:t>Successful Configuration</w:t>
            </w:r>
          </w:p>
        </w:tc>
      </w:tr>
      <w:tr w:rsidR="00A5554F" w:rsidRPr="00A5554F" w14:paraId="34D5EB0D"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6A80F6" w14:textId="77777777" w:rsidR="00A5554F" w:rsidRDefault="00A5554F" w:rsidP="002F1CAA">
            <w:pPr>
              <w:ind w:firstLine="0"/>
            </w:pPr>
            <w:r>
              <w:t>IT_03</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9E2473D" w14:textId="77777777" w:rsidR="00A5554F" w:rsidRDefault="00A5554F" w:rsidP="002F1CAA">
            <w:pPr>
              <w:ind w:firstLine="0"/>
            </w:pPr>
            <w:r>
              <w:t>HL_03</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58D3E240" w14:textId="0CFA515E" w:rsidR="00A5554F" w:rsidRDefault="00A5554F" w:rsidP="002F1CAA">
            <w:pPr>
              <w:ind w:firstLine="0"/>
            </w:pPr>
            <w:r>
              <w:t xml:space="preserve">Testing </w:t>
            </w:r>
            <w:r w:rsidR="00E95C97">
              <w:t>of Antenna</w:t>
            </w:r>
            <w:r>
              <w:t xml:space="preserve"> Signal Strength</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539B8B17"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1133C308" w14:textId="77777777" w:rsidR="00A5554F" w:rsidRDefault="00A5554F" w:rsidP="002F1CAA">
            <w:pPr>
              <w:ind w:firstLine="0"/>
            </w:pPr>
            <w:r>
              <w:t>Signal Strength in dBm</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9CDBCF0" w14:textId="77777777" w:rsidR="00A5554F" w:rsidRDefault="00A5554F" w:rsidP="002F1CAA">
            <w:pPr>
              <w:ind w:firstLine="0"/>
            </w:pPr>
            <w:r>
              <w:t>Successfully got signal Strength in dBm</w:t>
            </w:r>
          </w:p>
        </w:tc>
      </w:tr>
      <w:tr w:rsidR="00A5554F" w:rsidRPr="00A5554F" w14:paraId="53210C24"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DA71D7B" w14:textId="77777777" w:rsidR="00A5554F" w:rsidRDefault="00A5554F" w:rsidP="002F1CAA">
            <w:pPr>
              <w:ind w:firstLine="0"/>
            </w:pPr>
            <w:r>
              <w:t>IT_04</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F229D4C" w14:textId="77777777" w:rsidR="00A5554F" w:rsidRDefault="00A5554F" w:rsidP="002F1CAA">
            <w:pPr>
              <w:ind w:firstLine="0"/>
            </w:pPr>
            <w:r>
              <w:t>HL_04</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4DF94D7E" w14:textId="77777777" w:rsidR="00A5554F" w:rsidRDefault="00A5554F" w:rsidP="002F1CAA">
            <w:pPr>
              <w:ind w:firstLine="0"/>
            </w:pPr>
            <w:r>
              <w:t>Security Protocol Identification</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1EAF4A"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437A5E3" w14:textId="330056B3" w:rsidR="00A5554F" w:rsidRDefault="00A5554F" w:rsidP="002F1CAA">
            <w:pPr>
              <w:ind w:firstLine="0"/>
            </w:pPr>
            <w:r>
              <w:t xml:space="preserve">Identification </w:t>
            </w:r>
            <w:r w:rsidR="00E95C97">
              <w:t>of Security</w:t>
            </w:r>
            <w:r>
              <w:t xml:space="preserve"> Protection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5E3E6FB" w14:textId="641A0F1F" w:rsidR="00A5554F" w:rsidRDefault="00A5554F" w:rsidP="002F1CAA">
            <w:pPr>
              <w:ind w:firstLine="0"/>
            </w:pPr>
            <w:r>
              <w:t xml:space="preserve">Successful </w:t>
            </w:r>
            <w:r w:rsidR="00E95C97">
              <w:t>identified Security</w:t>
            </w:r>
            <w:r>
              <w:t xml:space="preserve"> Protection Protocol</w:t>
            </w:r>
          </w:p>
        </w:tc>
      </w:tr>
      <w:tr w:rsidR="00A5554F" w:rsidRPr="00A5554F" w14:paraId="30067C77"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35DB9C91" w14:textId="77777777" w:rsidR="00A5554F" w:rsidRDefault="00A5554F" w:rsidP="002F1CAA">
            <w:pPr>
              <w:ind w:firstLine="0"/>
            </w:pPr>
            <w:r>
              <w:t>IT_05</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45123833"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702C7FA" w14:textId="77777777" w:rsidR="00A5554F" w:rsidRDefault="00A5554F" w:rsidP="002F1CAA">
            <w:pPr>
              <w:ind w:firstLine="0"/>
            </w:pPr>
            <w:r>
              <w:t>Check for Authentication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BEBEA6" w14:textId="77777777" w:rsidR="00A5554F" w:rsidRDefault="00A5554F" w:rsidP="002F1CAA">
            <w:pPr>
              <w:ind w:firstLine="0"/>
            </w:pPr>
            <w:r>
              <w:t>Pre-Shared Key</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0A4D7AB" w14:textId="77777777" w:rsidR="00A5554F" w:rsidRDefault="00A5554F" w:rsidP="002F1CAA">
            <w:pPr>
              <w:ind w:firstLine="0"/>
            </w:pPr>
            <w:r>
              <w:t>Successful Authentication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F2B495" w14:textId="77777777" w:rsidR="00A5554F" w:rsidRDefault="00A5554F" w:rsidP="002F1CAA">
            <w:pPr>
              <w:ind w:firstLine="0"/>
            </w:pPr>
            <w:r>
              <w:t>Successful Authentication</w:t>
            </w:r>
          </w:p>
        </w:tc>
      </w:tr>
      <w:tr w:rsidR="00A5554F" w:rsidRPr="00A5554F" w14:paraId="5EF2D1D1"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3E1ADE3" w14:textId="77777777" w:rsidR="00A5554F" w:rsidRDefault="00A5554F" w:rsidP="002F1CAA">
            <w:pPr>
              <w:ind w:firstLine="0"/>
            </w:pPr>
            <w:r>
              <w:t>IT_06</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03D889FA"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2531EB40" w14:textId="7DB0170B" w:rsidR="00A5554F" w:rsidRDefault="00A5554F" w:rsidP="002F1CAA">
            <w:pPr>
              <w:ind w:firstLine="0"/>
            </w:pPr>
            <w:r>
              <w:t xml:space="preserve">Check </w:t>
            </w:r>
            <w:r w:rsidR="00E95C97">
              <w:t>for Exchange</w:t>
            </w:r>
            <w:r>
              <w:t xml:space="preserve"> Station Identification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071ACF45"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A8E3574" w14:textId="77777777" w:rsidR="00A5554F" w:rsidRDefault="00A5554F" w:rsidP="002F1CAA">
            <w:pPr>
              <w:ind w:firstLine="0"/>
            </w:pPr>
            <w:r>
              <w:t>XID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CA55D23" w14:textId="77777777" w:rsidR="00A5554F" w:rsidRDefault="00A5554F" w:rsidP="002F1CAA">
            <w:pPr>
              <w:ind w:firstLine="0"/>
            </w:pPr>
            <w:r>
              <w:t>XID Protocol</w:t>
            </w:r>
          </w:p>
        </w:tc>
      </w:tr>
      <w:tr w:rsidR="00A5554F" w:rsidRPr="00A5554F" w14:paraId="3343ED30" w14:textId="77777777" w:rsidTr="005D025B">
        <w:tc>
          <w:tcPr>
            <w:tcW w:w="900" w:type="dxa"/>
            <w:tcBorders>
              <w:top w:val="nil"/>
              <w:left w:val="single" w:sz="2" w:space="0" w:color="000000"/>
              <w:bottom w:val="nil"/>
              <w:right w:val="nil"/>
            </w:tcBorders>
            <w:tcMar>
              <w:top w:w="55" w:type="dxa"/>
              <w:left w:w="55" w:type="dxa"/>
              <w:bottom w:w="55" w:type="dxa"/>
              <w:right w:w="55" w:type="dxa"/>
            </w:tcMar>
            <w:hideMark/>
          </w:tcPr>
          <w:p w14:paraId="2468316B" w14:textId="77777777" w:rsidR="00A5554F" w:rsidRDefault="00A5554F" w:rsidP="002F1CAA">
            <w:pPr>
              <w:ind w:firstLine="0"/>
            </w:pPr>
            <w:r>
              <w:t>IT_07</w:t>
            </w:r>
          </w:p>
        </w:tc>
        <w:tc>
          <w:tcPr>
            <w:tcW w:w="1035" w:type="dxa"/>
            <w:tcBorders>
              <w:top w:val="nil"/>
              <w:left w:val="single" w:sz="2" w:space="0" w:color="000000"/>
              <w:bottom w:val="nil"/>
              <w:right w:val="nil"/>
            </w:tcBorders>
            <w:tcMar>
              <w:top w:w="55" w:type="dxa"/>
              <w:left w:w="55" w:type="dxa"/>
              <w:bottom w:w="55" w:type="dxa"/>
              <w:right w:w="55" w:type="dxa"/>
            </w:tcMar>
            <w:hideMark/>
          </w:tcPr>
          <w:p w14:paraId="4C3C9E54" w14:textId="77777777" w:rsidR="00A5554F" w:rsidRDefault="00A5554F" w:rsidP="002F1CAA">
            <w:pPr>
              <w:ind w:firstLine="0"/>
            </w:pPr>
            <w:r>
              <w:t>HL_06</w:t>
            </w:r>
          </w:p>
        </w:tc>
        <w:tc>
          <w:tcPr>
            <w:tcW w:w="2652" w:type="dxa"/>
            <w:tcBorders>
              <w:top w:val="nil"/>
              <w:left w:val="single" w:sz="2" w:space="0" w:color="000000"/>
              <w:bottom w:val="nil"/>
              <w:right w:val="nil"/>
            </w:tcBorders>
            <w:tcMar>
              <w:top w:w="55" w:type="dxa"/>
              <w:left w:w="55" w:type="dxa"/>
              <w:bottom w:w="55" w:type="dxa"/>
              <w:right w:w="55" w:type="dxa"/>
            </w:tcMar>
            <w:hideMark/>
          </w:tcPr>
          <w:p w14:paraId="4C92C8CB" w14:textId="77777777" w:rsidR="00A5554F" w:rsidRDefault="00A5554F" w:rsidP="002F1CAA">
            <w:pPr>
              <w:ind w:firstLine="0"/>
            </w:pPr>
            <w:r>
              <w:t>Check for Client Connectivity Protocol</w:t>
            </w:r>
          </w:p>
        </w:tc>
        <w:tc>
          <w:tcPr>
            <w:tcW w:w="1620" w:type="dxa"/>
            <w:tcBorders>
              <w:top w:val="nil"/>
              <w:left w:val="single" w:sz="2" w:space="0" w:color="000000"/>
              <w:bottom w:val="nil"/>
              <w:right w:val="nil"/>
            </w:tcBorders>
            <w:tcMar>
              <w:top w:w="55" w:type="dxa"/>
              <w:left w:w="55" w:type="dxa"/>
              <w:bottom w:w="55" w:type="dxa"/>
              <w:right w:w="55" w:type="dxa"/>
            </w:tcMar>
            <w:hideMark/>
          </w:tcPr>
          <w:p w14:paraId="362DEA24" w14:textId="77777777" w:rsidR="00A5554F" w:rsidRDefault="00A5554F" w:rsidP="002F1CAA">
            <w:pPr>
              <w:ind w:firstLine="0"/>
            </w:pPr>
            <w:r>
              <w:t>-</w:t>
            </w:r>
          </w:p>
        </w:tc>
        <w:tc>
          <w:tcPr>
            <w:tcW w:w="1824" w:type="dxa"/>
            <w:tcBorders>
              <w:top w:val="nil"/>
              <w:left w:val="single" w:sz="2" w:space="0" w:color="000000"/>
              <w:bottom w:val="nil"/>
              <w:right w:val="nil"/>
            </w:tcBorders>
            <w:tcMar>
              <w:top w:w="55" w:type="dxa"/>
              <w:left w:w="55" w:type="dxa"/>
              <w:bottom w:w="55" w:type="dxa"/>
              <w:right w:w="55" w:type="dxa"/>
            </w:tcMar>
            <w:hideMark/>
          </w:tcPr>
          <w:p w14:paraId="1A7C2B1E" w14:textId="77777777" w:rsidR="00A5554F" w:rsidRDefault="00A5554F" w:rsidP="002F1CAA">
            <w:pPr>
              <w:ind w:firstLine="0"/>
            </w:pPr>
            <w:r>
              <w:t>Successful client Connectivity</w:t>
            </w:r>
          </w:p>
        </w:tc>
        <w:tc>
          <w:tcPr>
            <w:tcW w:w="1614" w:type="dxa"/>
            <w:tcBorders>
              <w:top w:val="nil"/>
              <w:left w:val="single" w:sz="2" w:space="0" w:color="000000"/>
              <w:bottom w:val="nil"/>
              <w:right w:val="single" w:sz="2" w:space="0" w:color="000000"/>
            </w:tcBorders>
            <w:tcMar>
              <w:top w:w="55" w:type="dxa"/>
              <w:left w:w="55" w:type="dxa"/>
              <w:bottom w:w="55" w:type="dxa"/>
              <w:right w:w="55" w:type="dxa"/>
            </w:tcMar>
            <w:hideMark/>
          </w:tcPr>
          <w:p w14:paraId="288ECEAE" w14:textId="77777777" w:rsidR="00A5554F" w:rsidRDefault="00A5554F" w:rsidP="002F1CAA">
            <w:pPr>
              <w:ind w:firstLine="0"/>
            </w:pPr>
            <w:r>
              <w:t>Successful</w:t>
            </w:r>
          </w:p>
          <w:p w14:paraId="099BA635" w14:textId="77777777" w:rsidR="00A5554F" w:rsidRDefault="00A5554F" w:rsidP="002F1CAA">
            <w:pPr>
              <w:ind w:firstLine="0"/>
            </w:pPr>
            <w:r>
              <w:t>Client Connectivity</w:t>
            </w:r>
          </w:p>
        </w:tc>
      </w:tr>
      <w:tr w:rsidR="005D025B" w:rsidRPr="00A5554F" w14:paraId="1A28DD0F"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CE3B5DE" w14:textId="77777777" w:rsidR="005D025B" w:rsidRDefault="005D025B" w:rsidP="002F1CAA">
            <w:pPr>
              <w:ind w:firstLine="0"/>
            </w:pPr>
          </w:p>
          <w:p w14:paraId="20CA5919" w14:textId="77777777" w:rsidR="005D025B" w:rsidRDefault="005D025B" w:rsidP="002F1CAA">
            <w:pPr>
              <w:ind w:firstLine="0"/>
            </w:pPr>
          </w:p>
          <w:p w14:paraId="05D56C32" w14:textId="0C7287A4" w:rsidR="005D025B" w:rsidRDefault="005D025B" w:rsidP="002F1CAA">
            <w:pPr>
              <w:ind w:firstLine="0"/>
            </w:pPr>
          </w:p>
        </w:tc>
        <w:tc>
          <w:tcPr>
            <w:tcW w:w="1035" w:type="dxa"/>
            <w:tcBorders>
              <w:top w:val="nil"/>
              <w:left w:val="single" w:sz="2" w:space="0" w:color="000000"/>
              <w:bottom w:val="single" w:sz="2" w:space="0" w:color="000000"/>
              <w:right w:val="nil"/>
            </w:tcBorders>
            <w:tcMar>
              <w:top w:w="55" w:type="dxa"/>
              <w:left w:w="55" w:type="dxa"/>
              <w:bottom w:w="55" w:type="dxa"/>
              <w:right w:w="55" w:type="dxa"/>
            </w:tcMar>
          </w:tcPr>
          <w:p w14:paraId="67A46F10" w14:textId="77777777" w:rsidR="005D025B" w:rsidRDefault="005D025B" w:rsidP="002F1CAA">
            <w:pPr>
              <w:ind w:firstLine="0"/>
            </w:pPr>
          </w:p>
        </w:tc>
        <w:tc>
          <w:tcPr>
            <w:tcW w:w="2652" w:type="dxa"/>
            <w:tcBorders>
              <w:top w:val="nil"/>
              <w:left w:val="single" w:sz="2" w:space="0" w:color="000000"/>
              <w:bottom w:val="single" w:sz="2" w:space="0" w:color="000000"/>
              <w:right w:val="nil"/>
            </w:tcBorders>
            <w:tcMar>
              <w:top w:w="55" w:type="dxa"/>
              <w:left w:w="55" w:type="dxa"/>
              <w:bottom w:w="55" w:type="dxa"/>
              <w:right w:w="55" w:type="dxa"/>
            </w:tcMar>
          </w:tcPr>
          <w:p w14:paraId="2A459BCB" w14:textId="77777777" w:rsidR="005D025B" w:rsidRDefault="005D025B" w:rsidP="002F1CAA">
            <w:pPr>
              <w:ind w:firstLine="0"/>
            </w:pPr>
          </w:p>
        </w:tc>
        <w:tc>
          <w:tcPr>
            <w:tcW w:w="1620" w:type="dxa"/>
            <w:tcBorders>
              <w:top w:val="nil"/>
              <w:left w:val="single" w:sz="2" w:space="0" w:color="000000"/>
              <w:bottom w:val="single" w:sz="2" w:space="0" w:color="000000"/>
              <w:right w:val="nil"/>
            </w:tcBorders>
            <w:tcMar>
              <w:top w:w="55" w:type="dxa"/>
              <w:left w:w="55" w:type="dxa"/>
              <w:bottom w:w="55" w:type="dxa"/>
              <w:right w:w="55" w:type="dxa"/>
            </w:tcMar>
          </w:tcPr>
          <w:p w14:paraId="4B769290" w14:textId="77777777" w:rsidR="005D025B" w:rsidRDefault="005D025B" w:rsidP="002F1CAA">
            <w:pPr>
              <w:ind w:firstLine="0"/>
            </w:pPr>
          </w:p>
        </w:tc>
        <w:tc>
          <w:tcPr>
            <w:tcW w:w="1824" w:type="dxa"/>
            <w:tcBorders>
              <w:top w:val="nil"/>
              <w:left w:val="single" w:sz="2" w:space="0" w:color="000000"/>
              <w:bottom w:val="single" w:sz="2" w:space="0" w:color="000000"/>
              <w:right w:val="nil"/>
            </w:tcBorders>
            <w:tcMar>
              <w:top w:w="55" w:type="dxa"/>
              <w:left w:w="55" w:type="dxa"/>
              <w:bottom w:w="55" w:type="dxa"/>
              <w:right w:w="55" w:type="dxa"/>
            </w:tcMar>
          </w:tcPr>
          <w:p w14:paraId="1EE173A8" w14:textId="77777777" w:rsidR="005D025B" w:rsidRDefault="005D025B" w:rsidP="002F1CAA">
            <w:pPr>
              <w:ind w:firstLine="0"/>
            </w:pP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1EC999" w14:textId="77777777" w:rsidR="005D025B" w:rsidRDefault="005D025B" w:rsidP="002F1CAA">
            <w:pPr>
              <w:ind w:firstLine="0"/>
            </w:pPr>
          </w:p>
        </w:tc>
      </w:tr>
    </w:tbl>
    <w:p w14:paraId="208C94CB" w14:textId="73F78E8E" w:rsidR="00A5554F" w:rsidRDefault="00A5554F" w:rsidP="005D025B">
      <w:pPr>
        <w:pStyle w:val="Heading2"/>
      </w:pPr>
      <w:bookmarkStart w:id="573" w:name="_Toc59468800"/>
      <w:r>
        <w:t>Low Level Test Plan (Unit Test Plan)</w:t>
      </w:r>
      <w:bookmarkEnd w:id="573"/>
    </w:p>
    <w:p w14:paraId="4C34E23F" w14:textId="77777777" w:rsidR="00A5554F" w:rsidRDefault="00A5554F" w:rsidP="0096785B">
      <w:pPr>
        <w:pStyle w:val="Standard"/>
        <w:jc w:val="both"/>
      </w:pPr>
    </w:p>
    <w:tbl>
      <w:tblPr>
        <w:tblW w:w="9585" w:type="dxa"/>
        <w:tblLayout w:type="fixed"/>
        <w:tblCellMar>
          <w:left w:w="10" w:type="dxa"/>
          <w:right w:w="10" w:type="dxa"/>
        </w:tblCellMar>
        <w:tblLook w:val="04A0" w:firstRow="1" w:lastRow="0" w:firstColumn="1" w:lastColumn="0" w:noHBand="0" w:noVBand="1"/>
      </w:tblPr>
      <w:tblGrid>
        <w:gridCol w:w="747"/>
        <w:gridCol w:w="1350"/>
        <w:gridCol w:w="2043"/>
        <w:gridCol w:w="1470"/>
        <w:gridCol w:w="1755"/>
        <w:gridCol w:w="2220"/>
      </w:tblGrid>
      <w:tr w:rsidR="00A5554F" w:rsidRPr="00A5554F" w14:paraId="36A67403" w14:textId="77777777" w:rsidTr="0096785B">
        <w:tc>
          <w:tcPr>
            <w:tcW w:w="7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D87510" w14:textId="77777777" w:rsidR="00A5554F" w:rsidRDefault="00A5554F" w:rsidP="002F1CAA">
            <w:pPr>
              <w:ind w:firstLine="0"/>
            </w:pPr>
            <w:r>
              <w:t>Test ID</w:t>
            </w:r>
          </w:p>
        </w:tc>
        <w:tc>
          <w:tcPr>
            <w:tcW w:w="135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0FA90D" w14:textId="77777777" w:rsidR="00A5554F" w:rsidRDefault="00A5554F" w:rsidP="002F1CAA">
            <w:pPr>
              <w:ind w:firstLine="0"/>
            </w:pPr>
            <w:r>
              <w:t>Requirements Mapping</w:t>
            </w:r>
          </w:p>
        </w:tc>
        <w:tc>
          <w:tcPr>
            <w:tcW w:w="20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DD52113" w14:textId="77777777" w:rsidR="00A5554F" w:rsidRDefault="00A5554F" w:rsidP="002F1CAA">
            <w:pPr>
              <w:ind w:firstLine="0"/>
            </w:pPr>
            <w:r>
              <w:t>Description</w:t>
            </w:r>
          </w:p>
        </w:tc>
        <w:tc>
          <w:tcPr>
            <w:tcW w:w="147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62CF70" w14:textId="77777777" w:rsidR="00A5554F" w:rsidRDefault="00A5554F" w:rsidP="002F1CAA">
            <w:pPr>
              <w:ind w:firstLine="0"/>
            </w:pPr>
            <w:r>
              <w:t>Expected Input</w:t>
            </w:r>
          </w:p>
        </w:tc>
        <w:tc>
          <w:tcPr>
            <w:tcW w:w="175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DBCC723" w14:textId="77777777" w:rsidR="00A5554F" w:rsidRDefault="00A5554F" w:rsidP="002F1CAA">
            <w:pPr>
              <w:ind w:firstLine="0"/>
            </w:pPr>
            <w:r>
              <w:t>Expected Output</w:t>
            </w:r>
          </w:p>
        </w:tc>
        <w:tc>
          <w:tcPr>
            <w:tcW w:w="222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E30868B" w14:textId="77777777" w:rsidR="00A5554F" w:rsidRDefault="00A5554F" w:rsidP="002F1CAA">
            <w:pPr>
              <w:ind w:firstLine="0"/>
            </w:pPr>
            <w:r>
              <w:t>Actual Output</w:t>
            </w:r>
          </w:p>
        </w:tc>
      </w:tr>
      <w:tr w:rsidR="00A5554F" w:rsidRPr="00A5554F" w14:paraId="45AEE0E6"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ABD780C" w14:textId="77777777" w:rsidR="00A5554F" w:rsidRDefault="00A5554F" w:rsidP="002F1CAA">
            <w:pPr>
              <w:ind w:firstLine="0"/>
            </w:pPr>
            <w:r>
              <w:lastRenderedPageBreak/>
              <w:t>UT_01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1B33FD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4A5395B" w14:textId="77777777" w:rsidR="00A5554F" w:rsidRDefault="00A5554F" w:rsidP="002F1CAA">
            <w:pPr>
              <w:ind w:firstLine="0"/>
            </w:pPr>
            <w:r>
              <w:t>Connecting to Router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962383" w14:textId="77777777" w:rsidR="00A5554F" w:rsidRDefault="00A5554F" w:rsidP="002F1CAA">
            <w:pPr>
              <w:ind w:firstLine="0"/>
            </w:pPr>
            <w:r>
              <w:t>1. IP address</w:t>
            </w:r>
          </w:p>
          <w:p w14:paraId="17DD2F0F" w14:textId="77777777" w:rsidR="00A5554F" w:rsidRDefault="00A5554F" w:rsidP="002F1CAA">
            <w:pPr>
              <w:ind w:firstLine="0"/>
            </w:pPr>
            <w:r>
              <w:t>2. Enter default Username and Password</w:t>
            </w:r>
          </w:p>
          <w:p w14:paraId="1B631D74" w14:textId="77777777" w:rsidR="00A5554F" w:rsidRDefault="00A5554F" w:rsidP="002F1CAA">
            <w:pPr>
              <w:ind w:firstLine="0"/>
            </w:pPr>
            <w:r>
              <w:t>3. Reset Username and Password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46DBE29" w14:textId="77777777" w:rsidR="00A5554F" w:rsidRDefault="00A5554F" w:rsidP="002F1CAA">
            <w:pPr>
              <w:ind w:firstLine="0"/>
            </w:pPr>
            <w:r>
              <w:t>Successful Connection to Router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250EA0" w14:textId="77777777" w:rsidR="00A5554F" w:rsidRDefault="00A5554F" w:rsidP="002F1CAA">
            <w:pPr>
              <w:ind w:firstLine="0"/>
            </w:pPr>
            <w:r>
              <w:t>Successful Connection to Router</w:t>
            </w:r>
          </w:p>
        </w:tc>
      </w:tr>
      <w:tr w:rsidR="00A5554F" w:rsidRPr="00A5554F" w14:paraId="6AD0D7A9"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F6AA0D" w14:textId="77777777" w:rsidR="00A5554F" w:rsidRDefault="00A5554F" w:rsidP="002F1CAA">
            <w:pPr>
              <w:ind w:firstLine="0"/>
            </w:pPr>
            <w:r>
              <w:t>UT_02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E68E0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3DCE4" w14:textId="77777777" w:rsidR="00A5554F" w:rsidRDefault="00A5554F" w:rsidP="002F1CAA">
            <w:pPr>
              <w:ind w:firstLine="0"/>
            </w:pPr>
            <w:r>
              <w:t>Setting up Wireless Network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49DE6C7" w14:textId="77777777" w:rsidR="00A5554F" w:rsidRDefault="00A5554F" w:rsidP="002F1CAA">
            <w:pPr>
              <w:ind w:firstLine="0"/>
            </w:pPr>
            <w:r>
              <w:t>1. Enter SSID</w:t>
            </w:r>
          </w:p>
          <w:p w14:paraId="58AB32DD" w14:textId="77777777" w:rsidR="00A5554F" w:rsidRDefault="00A5554F" w:rsidP="002F1CAA">
            <w:pPr>
              <w:ind w:firstLine="0"/>
            </w:pPr>
            <w:r>
              <w:t>2. Choose Encryption type</w:t>
            </w:r>
          </w:p>
          <w:p w14:paraId="3ACB2892" w14:textId="77777777" w:rsidR="00A5554F" w:rsidRDefault="00A5554F" w:rsidP="002F1CAA">
            <w:pPr>
              <w:ind w:firstLine="0"/>
            </w:pPr>
            <w:r>
              <w:t>3. Enter PSK</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1EE02C2D" w14:textId="5FEB3AE8" w:rsidR="00A5554F" w:rsidRDefault="00A5554F" w:rsidP="002F1CAA">
            <w:pPr>
              <w:ind w:firstLine="0"/>
            </w:pPr>
            <w:r>
              <w:t xml:space="preserve">Successful Setting </w:t>
            </w:r>
            <w:r w:rsidR="00E95C97">
              <w:t>Up</w:t>
            </w:r>
            <w:r>
              <w:t xml:space="preserve"> Wireless Network</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90B8A99" w14:textId="31C627BB" w:rsidR="00A5554F" w:rsidRDefault="00A5554F" w:rsidP="002F1CAA">
            <w:pPr>
              <w:ind w:firstLine="0"/>
            </w:pPr>
            <w:r>
              <w:t xml:space="preserve">Successful Setting </w:t>
            </w:r>
            <w:r w:rsidR="00E95C97">
              <w:t>Up</w:t>
            </w:r>
            <w:r>
              <w:t xml:space="preserve"> Wireless Network</w:t>
            </w:r>
          </w:p>
        </w:tc>
      </w:tr>
      <w:tr w:rsidR="00A5554F" w:rsidRPr="00A5554F" w14:paraId="61FED365"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8EE648E" w14:textId="77777777" w:rsidR="00A5554F" w:rsidRDefault="00A5554F" w:rsidP="002F1CAA">
            <w:pPr>
              <w:ind w:firstLine="0"/>
            </w:pPr>
            <w:r>
              <w:t>UT_03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C9486A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8FECA87" w14:textId="77777777" w:rsidR="00A5554F" w:rsidRDefault="00A5554F" w:rsidP="002F1CAA">
            <w:pPr>
              <w:ind w:firstLine="0"/>
            </w:pPr>
            <w:r>
              <w:t>Forwarding Ports for local IP addresses.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1AC5B4F" w14:textId="77777777" w:rsidR="00A5554F" w:rsidRDefault="00A5554F" w:rsidP="002F1CAA">
            <w:pPr>
              <w:ind w:firstLine="0"/>
            </w:pPr>
            <w:r>
              <w:t>1. Enter Local IP address in advanced Setting of router configuration</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C37BD5E" w14:textId="77777777" w:rsidR="00A5554F" w:rsidRDefault="00A5554F" w:rsidP="002F1CAA">
            <w:pPr>
              <w:ind w:firstLine="0"/>
            </w:pPr>
            <w:r>
              <w:t>Successful forwarding of ports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68868E" w14:textId="77777777" w:rsidR="00A5554F" w:rsidRDefault="00A5554F" w:rsidP="002F1CAA">
            <w:pPr>
              <w:ind w:firstLine="0"/>
            </w:pPr>
            <w:r>
              <w:t>Successful forwarding of ports</w:t>
            </w:r>
          </w:p>
        </w:tc>
      </w:tr>
      <w:tr w:rsidR="00A5554F" w:rsidRPr="00A5554F" w14:paraId="7FA2AA17"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0800B36B" w14:textId="77777777" w:rsidR="00A5554F" w:rsidRDefault="00A5554F" w:rsidP="002F1CAA">
            <w:pPr>
              <w:ind w:firstLine="0"/>
            </w:pPr>
            <w:r>
              <w:t>UT_04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DEFCEAA" w14:textId="77777777" w:rsidR="00A5554F" w:rsidRDefault="00A5554F" w:rsidP="002F1CAA">
            <w:pPr>
              <w:ind w:firstLine="0"/>
            </w:pPr>
            <w:r>
              <w:t>LL_02</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3D80B7B" w14:textId="77777777" w:rsidR="00A5554F" w:rsidRDefault="00A5554F" w:rsidP="002F1CAA">
            <w:pPr>
              <w:ind w:firstLine="0"/>
            </w:pPr>
            <w:r>
              <w:t>Configuring web page filtering and firewall protection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23D183E" w14:textId="77777777" w:rsidR="00A5554F" w:rsidRDefault="00A5554F" w:rsidP="002F1CAA">
            <w:pPr>
              <w:ind w:firstLine="0"/>
            </w:pPr>
            <w:r>
              <w:t>1. Enter Time access rule, Session Duration, Inactivity time</w:t>
            </w:r>
          </w:p>
          <w:p w14:paraId="5CD7E2F4" w14:textId="77777777" w:rsidR="00A5554F" w:rsidRDefault="00A5554F" w:rsidP="002F1CAA">
            <w:pPr>
              <w:ind w:firstLine="0"/>
            </w:pPr>
            <w:r>
              <w:t>2. Enable Trusted User</w:t>
            </w:r>
          </w:p>
          <w:p w14:paraId="612AA213" w14:textId="77777777" w:rsidR="00A5554F" w:rsidRDefault="00A5554F" w:rsidP="002F1CAA">
            <w:pPr>
              <w:ind w:firstLine="0"/>
            </w:pPr>
            <w:r>
              <w:t>3. Enter sites to be blocked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98A146" w14:textId="77777777" w:rsidR="00A5554F" w:rsidRDefault="00A5554F" w:rsidP="002F1CAA">
            <w:pPr>
              <w:ind w:firstLine="0"/>
            </w:pPr>
            <w:r>
              <w:t>Successful Configuration for protection.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96FC342" w14:textId="77777777" w:rsidR="00A5554F" w:rsidRDefault="00A5554F" w:rsidP="002F1CAA">
            <w:pPr>
              <w:ind w:firstLine="0"/>
            </w:pPr>
            <w:r>
              <w:t>Successful Configuration for protection.</w:t>
            </w:r>
          </w:p>
        </w:tc>
      </w:tr>
      <w:tr w:rsidR="00A5554F" w:rsidRPr="00A5554F" w14:paraId="54AAAA7E"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E6442DF" w14:textId="77777777" w:rsidR="00A5554F" w:rsidRDefault="00A5554F" w:rsidP="002F1CAA">
            <w:pPr>
              <w:ind w:firstLine="0"/>
            </w:pPr>
            <w:r>
              <w:t>UT_05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7662B13" w14:textId="77777777" w:rsidR="00A5554F" w:rsidRDefault="00A5554F" w:rsidP="002F1CAA">
            <w:pPr>
              <w:ind w:firstLine="0"/>
            </w:pPr>
            <w:r>
              <w:t>LL_03</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58F2502" w14:textId="77777777" w:rsidR="00A5554F" w:rsidRDefault="00A5554F" w:rsidP="002F1CAA">
            <w:pPr>
              <w:ind w:firstLine="0"/>
            </w:pPr>
            <w:r>
              <w:t>Signal Analysis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F8BA4E8"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421066" w14:textId="77777777" w:rsidR="00A5554F" w:rsidRDefault="00A5554F" w:rsidP="002F1CAA">
            <w:pPr>
              <w:ind w:firstLine="0"/>
            </w:pPr>
            <w:r>
              <w:t>1. Antenna Signal Strength</w:t>
            </w:r>
          </w:p>
          <w:p w14:paraId="307C1B22" w14:textId="77777777" w:rsidR="00A5554F" w:rsidRDefault="00A5554F" w:rsidP="002F1CAA">
            <w:pPr>
              <w:ind w:firstLine="0"/>
            </w:pPr>
            <w:r>
              <w:t>2. Data Rate</w:t>
            </w:r>
          </w:p>
          <w:p w14:paraId="2429A76B" w14:textId="77777777" w:rsidR="00A5554F" w:rsidRDefault="00A5554F" w:rsidP="002F1CAA">
            <w:pPr>
              <w:ind w:firstLine="0"/>
            </w:pPr>
            <w:r>
              <w:t>3. Modulation format</w:t>
            </w:r>
          </w:p>
          <w:p w14:paraId="6D0872F5" w14:textId="77777777" w:rsidR="00A5554F" w:rsidRDefault="00A5554F" w:rsidP="002F1CAA">
            <w:pPr>
              <w:ind w:firstLine="0"/>
            </w:pPr>
            <w:r>
              <w:t>4. Modulation Scheme</w:t>
            </w:r>
          </w:p>
          <w:p w14:paraId="782F1EF5" w14:textId="77777777" w:rsidR="00A5554F" w:rsidRDefault="00A5554F" w:rsidP="002F1CAA">
            <w:pPr>
              <w:ind w:firstLine="0"/>
            </w:pPr>
            <w:r>
              <w:t>5. Spectrum band</w:t>
            </w:r>
          </w:p>
          <w:p w14:paraId="42C383E1" w14:textId="77777777" w:rsidR="00A5554F" w:rsidRDefault="00A5554F" w:rsidP="002F1CAA">
            <w:pPr>
              <w:ind w:firstLine="0"/>
            </w:pPr>
            <w:r>
              <w:t>6. channel No</w:t>
            </w:r>
          </w:p>
          <w:p w14:paraId="61A737B6" w14:textId="77777777" w:rsidR="00A5554F" w:rsidRDefault="00A5554F" w:rsidP="002F1CAA">
            <w:pPr>
              <w:ind w:firstLine="0"/>
            </w:pPr>
            <w:r>
              <w:t>7. Frequency</w:t>
            </w:r>
          </w:p>
          <w:p w14:paraId="67112D50" w14:textId="77777777" w:rsidR="00A5554F" w:rsidRDefault="00A5554F" w:rsidP="002F1CAA">
            <w:pPr>
              <w:ind w:firstLine="0"/>
            </w:pPr>
            <w:r>
              <w:t>8. GSM</w:t>
            </w:r>
          </w:p>
          <w:p w14:paraId="19043AFE" w14:textId="77777777" w:rsidR="00A5554F" w:rsidRDefault="00A5554F" w:rsidP="002F1CAA">
            <w:pPr>
              <w:ind w:firstLine="0"/>
            </w:pPr>
            <w:r>
              <w:t>9. Vendor information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257EF73" w14:textId="77777777" w:rsidR="00A5554F" w:rsidRDefault="00A5554F" w:rsidP="002F1CAA">
            <w:pPr>
              <w:ind w:firstLine="0"/>
            </w:pPr>
            <w:r>
              <w:t>1. Antenna Signal: -45dBm</w:t>
            </w:r>
          </w:p>
          <w:p w14:paraId="1289EC11" w14:textId="77777777" w:rsidR="00A5554F" w:rsidRDefault="00A5554F" w:rsidP="002F1CAA">
            <w:pPr>
              <w:ind w:firstLine="0"/>
            </w:pPr>
            <w:r>
              <w:t>2. data Rate: 1.0Mb/ps</w:t>
            </w:r>
          </w:p>
          <w:p w14:paraId="5032011F" w14:textId="77777777" w:rsidR="00A5554F" w:rsidRDefault="00A5554F" w:rsidP="002F1CAA">
            <w:pPr>
              <w:ind w:firstLine="0"/>
            </w:pPr>
            <w:r>
              <w:t>3. Modulation format: DSSS</w:t>
            </w:r>
          </w:p>
          <w:p w14:paraId="2961DDE7" w14:textId="77777777" w:rsidR="00A5554F" w:rsidRDefault="00A5554F" w:rsidP="002F1CAA">
            <w:pPr>
              <w:ind w:firstLine="0"/>
            </w:pPr>
            <w:r>
              <w:t>4. Modulation scheme: CCK</w:t>
            </w:r>
          </w:p>
          <w:p w14:paraId="2A8AA004" w14:textId="77777777" w:rsidR="00A5554F" w:rsidRDefault="00A5554F" w:rsidP="002F1CAA">
            <w:pPr>
              <w:ind w:firstLine="0"/>
            </w:pPr>
            <w:r>
              <w:t>5. Spectrum band: 2.4 Ghz</w:t>
            </w:r>
          </w:p>
          <w:p w14:paraId="23297CAA" w14:textId="77777777" w:rsidR="00A5554F" w:rsidRDefault="00A5554F" w:rsidP="002F1CAA">
            <w:pPr>
              <w:ind w:firstLine="0"/>
            </w:pPr>
            <w:r>
              <w:t>6. Channel no: 6</w:t>
            </w:r>
          </w:p>
          <w:p w14:paraId="09A05CFA" w14:textId="77777777" w:rsidR="00A5554F" w:rsidRDefault="00A5554F" w:rsidP="002F1CAA">
            <w:pPr>
              <w:ind w:firstLine="0"/>
            </w:pPr>
            <w:r>
              <w:t>7. Frequency: 243 7MHz</w:t>
            </w:r>
          </w:p>
          <w:p w14:paraId="681BA6C7" w14:textId="77777777" w:rsidR="00A5554F" w:rsidRDefault="00A5554F" w:rsidP="002F1CAA">
            <w:pPr>
              <w:ind w:firstLine="0"/>
            </w:pPr>
            <w:r>
              <w:t>8. GSM: N/A</w:t>
            </w:r>
          </w:p>
          <w:p w14:paraId="07DA16D5" w14:textId="77777777" w:rsidR="00A5554F" w:rsidRDefault="00A5554F" w:rsidP="002F1CAA">
            <w:pPr>
              <w:ind w:firstLine="0"/>
            </w:pPr>
            <w:r>
              <w:t>9. Vendor: N/A</w:t>
            </w:r>
          </w:p>
        </w:tc>
      </w:tr>
      <w:tr w:rsidR="00A5554F" w:rsidRPr="00A5554F" w14:paraId="29E4B998"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25B77B2" w14:textId="77777777" w:rsidR="00A5554F" w:rsidRDefault="00A5554F" w:rsidP="002F1CAA">
            <w:pPr>
              <w:ind w:firstLine="0"/>
            </w:pPr>
            <w:r>
              <w:lastRenderedPageBreak/>
              <w:t>UT_06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A0BABEC"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CCF68C8" w14:textId="77777777" w:rsidR="00A5554F" w:rsidRDefault="00A5554F" w:rsidP="002F1CAA">
            <w:pPr>
              <w:ind w:firstLine="0"/>
            </w:pPr>
            <w:r>
              <w:t>Security protocol to prevent unauthorized damage and theft of data packets and Replay attacks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F397CD"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135077" w14:textId="77777777" w:rsidR="00A5554F" w:rsidRDefault="00A5554F" w:rsidP="002F1CAA">
            <w:pPr>
              <w:ind w:firstLine="0"/>
            </w:pPr>
            <w:r>
              <w:t>1. Secure bit = True</w:t>
            </w:r>
          </w:p>
          <w:p w14:paraId="6F02B986" w14:textId="2D86ED1D" w:rsidR="00A5554F" w:rsidRDefault="00A5554F" w:rsidP="002F1CAA">
            <w:pPr>
              <w:ind w:firstLine="0"/>
            </w:pPr>
            <w:r>
              <w:t xml:space="preserve">2. Encrypted Key </w:t>
            </w:r>
            <w:r w:rsidR="00E95C97">
              <w:t>data bit</w:t>
            </w:r>
            <w:r>
              <w:t xml:space="preserve"> = True</w:t>
            </w:r>
          </w:p>
          <w:p w14:paraId="569430C8" w14:textId="77777777" w:rsidR="00A5554F" w:rsidRDefault="00A5554F" w:rsidP="002F1CAA">
            <w:pPr>
              <w:ind w:firstLine="0"/>
            </w:pPr>
            <w:r>
              <w:t>3. Pairwise Key bit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20401A" w14:textId="77777777" w:rsidR="00A5554F" w:rsidRDefault="00A5554F" w:rsidP="002F1CAA">
            <w:pPr>
              <w:ind w:firstLine="0"/>
            </w:pPr>
            <w:r>
              <w:t>1. Secure bit = True</w:t>
            </w:r>
          </w:p>
          <w:p w14:paraId="0647D7F3" w14:textId="7FD64875" w:rsidR="00A5554F" w:rsidRDefault="00A5554F" w:rsidP="002F1CAA">
            <w:pPr>
              <w:ind w:firstLine="0"/>
            </w:pPr>
            <w:r>
              <w:t xml:space="preserve">2. Encrypted Key </w:t>
            </w:r>
            <w:r w:rsidR="00E95C97">
              <w:t>data bit</w:t>
            </w:r>
            <w:r>
              <w:t xml:space="preserve"> = True</w:t>
            </w:r>
          </w:p>
          <w:p w14:paraId="0D344917" w14:textId="77777777" w:rsidR="00A5554F" w:rsidRDefault="00A5554F" w:rsidP="002F1CAA">
            <w:pPr>
              <w:ind w:firstLine="0"/>
            </w:pPr>
            <w:r>
              <w:t>3. Pairwise Key bit = True</w:t>
            </w:r>
          </w:p>
        </w:tc>
      </w:tr>
      <w:tr w:rsidR="00A5554F" w:rsidRPr="00A5554F" w14:paraId="24F9FDE2"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6B0C593" w14:textId="77777777" w:rsidR="00A5554F" w:rsidRDefault="00A5554F" w:rsidP="002F1CAA">
            <w:pPr>
              <w:ind w:firstLine="0"/>
            </w:pPr>
            <w:r>
              <w:t>UT_07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6986B94"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063B1B5" w14:textId="77777777" w:rsidR="00A5554F" w:rsidRDefault="00A5554F" w:rsidP="002F1CAA">
            <w:pPr>
              <w:ind w:firstLine="0"/>
            </w:pPr>
            <w:r>
              <w:t>Cipher used in Security protocol</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A5354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FA04C3" w14:textId="15F42F75" w:rsidR="00A5554F" w:rsidRDefault="00A5554F" w:rsidP="002F1CAA">
            <w:pPr>
              <w:ind w:firstLine="0"/>
            </w:pPr>
            <w:r>
              <w:t xml:space="preserve">Check Key </w:t>
            </w:r>
            <w:r w:rsidR="00E95C97">
              <w:t>Descriptor</w:t>
            </w:r>
            <w:r>
              <w:t xml:space="preserve"> Version in Key information of authentication packet: AES/TKIP/RC4 stream cipher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95A57A" w14:textId="77777777" w:rsidR="00A5554F" w:rsidRDefault="00A5554F" w:rsidP="002F1CAA">
            <w:pPr>
              <w:ind w:firstLine="0"/>
            </w:pPr>
            <w:r>
              <w:t>AES Cipher (WPA2/PSK)</w:t>
            </w:r>
          </w:p>
        </w:tc>
      </w:tr>
      <w:tr w:rsidR="00A5554F" w:rsidRPr="00A5554F" w14:paraId="48E7080C"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8D824C" w14:textId="77777777" w:rsidR="00A5554F" w:rsidRDefault="00A5554F" w:rsidP="002F1CAA">
            <w:pPr>
              <w:ind w:firstLine="0"/>
            </w:pPr>
            <w:r>
              <w:t>UT_08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0CC641E"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C29A9D0" w14:textId="77777777" w:rsidR="00A5554F" w:rsidRDefault="00A5554F" w:rsidP="002F1CAA">
            <w:pPr>
              <w:ind w:firstLine="0"/>
            </w:pPr>
            <w:r>
              <w:t>Message1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5648560"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5D949B" w14:textId="77777777" w:rsidR="00A5554F" w:rsidRDefault="00A5554F" w:rsidP="002F1CAA">
            <w:pPr>
              <w:ind w:firstLine="0"/>
            </w:pPr>
            <w:r>
              <w:t>1. Station Receives Anounce.</w:t>
            </w:r>
          </w:p>
          <w:p w14:paraId="0D1AEB42" w14:textId="77777777" w:rsidR="00A5554F" w:rsidRDefault="00A5554F" w:rsidP="002F1CAA">
            <w:pPr>
              <w:ind w:firstLine="0"/>
            </w:pPr>
            <w:r>
              <w:t>2. Successful Acknowledgement.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CBFFA7F" w14:textId="77777777" w:rsidR="00A5554F" w:rsidRDefault="00A5554F" w:rsidP="002F1CAA">
            <w:pPr>
              <w:ind w:firstLine="0"/>
            </w:pPr>
            <w:r>
              <w:t>Station Receives Anounce.</w:t>
            </w:r>
          </w:p>
          <w:p w14:paraId="4BF9CAD4" w14:textId="77777777" w:rsidR="00A5554F" w:rsidRDefault="00A5554F" w:rsidP="002F1CAA">
            <w:pPr>
              <w:ind w:firstLine="0"/>
            </w:pPr>
            <w:r>
              <w:t>2. Successful Acknowledgement.</w:t>
            </w:r>
          </w:p>
        </w:tc>
      </w:tr>
      <w:tr w:rsidR="00A5554F" w:rsidRPr="00A5554F" w14:paraId="6651C29D"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22C96D0" w14:textId="77777777" w:rsidR="00A5554F" w:rsidRDefault="00A5554F" w:rsidP="002F1CAA">
            <w:pPr>
              <w:ind w:firstLine="0"/>
            </w:pPr>
            <w:r>
              <w:t>UT_09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A29D53"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07A6B57" w14:textId="77777777" w:rsidR="00A5554F" w:rsidRDefault="00A5554F" w:rsidP="002F1CAA">
            <w:pPr>
              <w:ind w:firstLine="0"/>
            </w:pPr>
            <w:r>
              <w:t>Message2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374E1EB"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60BAAD8" w14:textId="77777777" w:rsidR="00A5554F" w:rsidRDefault="00A5554F" w:rsidP="002F1CAA">
            <w:pPr>
              <w:ind w:firstLine="0"/>
            </w:pPr>
            <w:r>
              <w:t>1. Access Point receives Snounce</w:t>
            </w:r>
          </w:p>
          <w:p w14:paraId="18A5FC55" w14:textId="77777777" w:rsidR="00A5554F" w:rsidRDefault="00A5554F" w:rsidP="002F1CAA">
            <w:pPr>
              <w:ind w:firstLine="0"/>
            </w:pPr>
            <w:r>
              <w:t>2. Successful Message Integrity Check.</w:t>
            </w:r>
          </w:p>
          <w:p w14:paraId="32CE16E1" w14:textId="77777777" w:rsidR="00A5554F" w:rsidRDefault="00A5554F" w:rsidP="002F1CAA">
            <w:pPr>
              <w:ind w:firstLine="0"/>
            </w:pPr>
            <w:r>
              <w:t>3. Robust Security Network (RSN) Capabilities.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75092F3" w14:textId="21801C9D" w:rsidR="00A5554F" w:rsidRDefault="00782B6E" w:rsidP="002F1CAA">
            <w:pPr>
              <w:ind w:firstLine="0"/>
            </w:pPr>
            <w:r>
              <w:t>1. Access Point receives Snounce</w:t>
            </w:r>
          </w:p>
          <w:p w14:paraId="59224C9E" w14:textId="77777777" w:rsidR="00A5554F" w:rsidRDefault="00A5554F" w:rsidP="002F1CAA">
            <w:pPr>
              <w:ind w:firstLine="0"/>
            </w:pPr>
            <w:r>
              <w:t>2. Successful Message Integrity Check.</w:t>
            </w:r>
          </w:p>
          <w:p w14:paraId="13E22929" w14:textId="77777777" w:rsidR="00A5554F" w:rsidRDefault="00A5554F" w:rsidP="002F1CAA">
            <w:pPr>
              <w:ind w:firstLine="0"/>
            </w:pPr>
            <w:r>
              <w:t>3. Robust Security Network (RSN) Capabilities.</w:t>
            </w:r>
          </w:p>
        </w:tc>
      </w:tr>
      <w:tr w:rsidR="00A5554F" w:rsidRPr="00A5554F" w14:paraId="29270B4B"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A3EE21" w14:textId="77777777" w:rsidR="00A5554F" w:rsidRDefault="00A5554F" w:rsidP="002F1CAA">
            <w:pPr>
              <w:ind w:firstLine="0"/>
            </w:pPr>
            <w:r>
              <w:t>UT_10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0F353CF"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1E314A7" w14:textId="5AF61106" w:rsidR="00A5554F" w:rsidRDefault="00A5554F" w:rsidP="002F1CAA">
            <w:pPr>
              <w:ind w:firstLine="0"/>
            </w:pPr>
            <w:r>
              <w:t xml:space="preserve">Message3 of </w:t>
            </w:r>
            <w:r w:rsidR="00E95C97">
              <w:t>4-way</w:t>
            </w:r>
            <w:r>
              <w:t xml:space="preserve">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F9C0617"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FA25568" w14:textId="77777777" w:rsidR="00A5554F" w:rsidRDefault="00A5554F" w:rsidP="002F1CAA">
            <w:pPr>
              <w:ind w:firstLine="0"/>
            </w:pPr>
            <w:r>
              <w:t>1. Successful Message Integrity Check</w:t>
            </w:r>
          </w:p>
          <w:p w14:paraId="51B34156" w14:textId="77777777" w:rsidR="00A5554F" w:rsidRDefault="00A5554F" w:rsidP="002F1CAA">
            <w:pPr>
              <w:ind w:firstLine="0"/>
            </w:pPr>
            <w:r>
              <w:t>2. Station Receives A nounce, RSN-IE.</w:t>
            </w:r>
          </w:p>
          <w:p w14:paraId="64DE4FD0" w14:textId="77777777" w:rsidR="00A5554F" w:rsidRDefault="00A5554F" w:rsidP="002F1CAA">
            <w:pPr>
              <w:ind w:firstLine="0"/>
            </w:pPr>
            <w:r>
              <w:t>3. Confirmation of TPK (Install Set Key=1)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FA8DB05" w14:textId="77777777" w:rsidR="00A5554F" w:rsidRDefault="00A5554F" w:rsidP="002F1CAA">
            <w:pPr>
              <w:ind w:firstLine="0"/>
            </w:pPr>
            <w:r>
              <w:t>1. Successful Message Integrity Check</w:t>
            </w:r>
          </w:p>
          <w:p w14:paraId="4BE71D57" w14:textId="77777777" w:rsidR="00A5554F" w:rsidRDefault="00A5554F" w:rsidP="002F1CAA">
            <w:pPr>
              <w:ind w:firstLine="0"/>
            </w:pPr>
            <w:r>
              <w:t>2. Station Receives A nounce, RSN-IE.</w:t>
            </w:r>
          </w:p>
          <w:p w14:paraId="7C5D7A3A" w14:textId="77777777" w:rsidR="00A5554F" w:rsidRDefault="00A5554F" w:rsidP="002F1CAA">
            <w:pPr>
              <w:ind w:firstLine="0"/>
            </w:pPr>
            <w:r>
              <w:t>3. Confirmation of TPK (Install Set Key=1)</w:t>
            </w:r>
          </w:p>
        </w:tc>
      </w:tr>
      <w:tr w:rsidR="00A5554F" w:rsidRPr="00A5554F" w14:paraId="28C39441"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9E8F86A" w14:textId="77777777" w:rsidR="00A5554F" w:rsidRDefault="00A5554F" w:rsidP="002F1CAA">
            <w:pPr>
              <w:ind w:firstLine="0"/>
            </w:pPr>
            <w:r>
              <w:t>UT_11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98ECEE0"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6A35572" w14:textId="77777777" w:rsidR="00A5554F" w:rsidRDefault="00A5554F" w:rsidP="002F1CAA">
            <w:pPr>
              <w:ind w:firstLine="0"/>
            </w:pPr>
            <w:r>
              <w:t>Message 4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311C9BC"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C750A89" w14:textId="77777777" w:rsidR="00A5554F" w:rsidRDefault="00A5554F" w:rsidP="002F1CAA">
            <w:pPr>
              <w:ind w:firstLine="0"/>
            </w:pPr>
            <w:r>
              <w:t>1. Successful Message Integrity Check</w:t>
            </w:r>
          </w:p>
          <w:p w14:paraId="6122106B" w14:textId="77777777" w:rsidR="00A5554F" w:rsidRDefault="00A5554F" w:rsidP="002F1CAA">
            <w:pPr>
              <w:ind w:firstLine="0"/>
            </w:pPr>
            <w:r>
              <w:t xml:space="preserve">2. Confirmation of Successful Installation of </w:t>
            </w:r>
            <w:r>
              <w:lastRenderedPageBreak/>
              <w:t>Temporal Key (Secure Set Bit =1)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2DCD360" w14:textId="77777777" w:rsidR="00A5554F" w:rsidRDefault="00A5554F" w:rsidP="002F1CAA">
            <w:pPr>
              <w:ind w:firstLine="0"/>
            </w:pPr>
            <w:r>
              <w:lastRenderedPageBreak/>
              <w:t>1. Successful Message Integrity Check</w:t>
            </w:r>
          </w:p>
          <w:p w14:paraId="1CA60968" w14:textId="77777777" w:rsidR="00A5554F" w:rsidRDefault="00A5554F" w:rsidP="002F1CAA">
            <w:pPr>
              <w:ind w:firstLine="0"/>
            </w:pPr>
            <w:r>
              <w:t>2. Confirmation of Successful Installation of Temporal Key (Secure Set Bit =1)</w:t>
            </w:r>
          </w:p>
        </w:tc>
      </w:tr>
      <w:tr w:rsidR="00A5554F" w:rsidRPr="00A5554F" w14:paraId="3968180A"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21B414D" w14:textId="77777777" w:rsidR="00A5554F" w:rsidRDefault="00A5554F" w:rsidP="002F1CAA">
            <w:pPr>
              <w:ind w:firstLine="0"/>
            </w:pPr>
            <w:r>
              <w:t>UT_12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A50FF3" w14:textId="77777777" w:rsidR="00A5554F" w:rsidRDefault="00A5554F" w:rsidP="002F1CAA">
            <w:pPr>
              <w:ind w:firstLine="0"/>
            </w:pPr>
            <w:r>
              <w:t>LL_06</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961A32F" w14:textId="77777777" w:rsidR="00A5554F" w:rsidRDefault="00A5554F" w:rsidP="002F1CAA">
            <w:pPr>
              <w:ind w:firstLine="0"/>
            </w:pPr>
            <w:r>
              <w:t>Convey of Identification from Secondary Station.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1BE2DF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7F67283" w14:textId="77777777" w:rsidR="00A5554F" w:rsidRDefault="00A5554F" w:rsidP="002F1CAA">
            <w:pPr>
              <w:ind w:firstLine="0"/>
            </w:pPr>
            <w:r>
              <w:t>Response to exchange information in the control field.</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493E941" w14:textId="77777777" w:rsidR="00A5554F" w:rsidRDefault="00A5554F" w:rsidP="002F1CAA">
            <w:pPr>
              <w:ind w:firstLine="0"/>
            </w:pPr>
            <w:r>
              <w:t>Response to exchange information in the control field.</w:t>
            </w:r>
          </w:p>
        </w:tc>
      </w:tr>
      <w:tr w:rsidR="0096785B" w:rsidRPr="00A5554F" w14:paraId="090F86B4"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6EFEAA" w14:textId="77777777" w:rsidR="0096785B" w:rsidRDefault="0096785B" w:rsidP="002F1CAA">
            <w:pPr>
              <w:ind w:firstLine="0"/>
            </w:pPr>
            <w:r>
              <w:t>UT_13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22CA117"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52CC752" w14:textId="77777777" w:rsidR="0096785B" w:rsidRDefault="0096785B" w:rsidP="002F1CAA">
            <w:pPr>
              <w:ind w:firstLine="0"/>
            </w:pPr>
            <w:r>
              <w:t>DHCP Discovery</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1E77813" w14:textId="5744082F"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7F617DE" w14:textId="77777777" w:rsidR="0096785B" w:rsidRDefault="0096785B" w:rsidP="002F1CAA">
            <w:pPr>
              <w:ind w:firstLine="0"/>
            </w:pPr>
            <w:r>
              <w:t>1. Message Type: Boot Request.</w:t>
            </w:r>
          </w:p>
          <w:p w14:paraId="26FE6483" w14:textId="77777777" w:rsidR="0096785B" w:rsidRDefault="0096785B" w:rsidP="002F1CAA">
            <w:pPr>
              <w:ind w:firstLine="0"/>
            </w:pPr>
            <w:r>
              <w:t>2. Show Client MAC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862BD4D" w14:textId="77777777" w:rsidR="0096785B" w:rsidRDefault="0096785B" w:rsidP="002F1CAA">
            <w:pPr>
              <w:ind w:firstLine="0"/>
            </w:pPr>
            <w:r>
              <w:t>1. Message Type: Boot Request.</w:t>
            </w:r>
          </w:p>
          <w:p w14:paraId="4F04DFEE" w14:textId="77777777" w:rsidR="0096785B" w:rsidRDefault="0096785B" w:rsidP="002F1CAA">
            <w:pPr>
              <w:ind w:firstLine="0"/>
            </w:pPr>
            <w:r>
              <w:t>2. Show Client MAC Address.</w:t>
            </w:r>
          </w:p>
        </w:tc>
      </w:tr>
      <w:tr w:rsidR="0096785B" w:rsidRPr="00A5554F" w14:paraId="6C56BE5D"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3AF67AE" w14:textId="77777777" w:rsidR="0096785B" w:rsidRDefault="0096785B" w:rsidP="002F1CAA">
            <w:pPr>
              <w:ind w:firstLine="0"/>
            </w:pPr>
            <w:r>
              <w:t>UT_14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B295234"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B43867C" w14:textId="77777777" w:rsidR="0096785B" w:rsidRDefault="0096785B" w:rsidP="002F1CAA">
            <w:pPr>
              <w:ind w:firstLine="0"/>
            </w:pPr>
            <w:r>
              <w:t>DHCP Offer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588B049C" w14:textId="67FAD8C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83CAC09" w14:textId="77777777" w:rsidR="0096785B" w:rsidRDefault="0096785B" w:rsidP="002F1CAA">
            <w:pPr>
              <w:ind w:firstLine="0"/>
            </w:pPr>
            <w:r>
              <w:t>1. Message Type: Boot Reply</w:t>
            </w:r>
          </w:p>
          <w:p w14:paraId="7AA0CD87" w14:textId="77777777" w:rsidR="0096785B" w:rsidRDefault="0096785B" w:rsidP="002F1CAA">
            <w:pPr>
              <w:ind w:firstLine="0"/>
            </w:pPr>
            <w:r>
              <w:t>2. Identify Server IP Address.</w:t>
            </w:r>
          </w:p>
          <w:p w14:paraId="05F9A257" w14:textId="77777777" w:rsidR="0096785B" w:rsidRDefault="0096785B" w:rsidP="002F1CAA">
            <w:pPr>
              <w:ind w:firstLine="0"/>
            </w:pPr>
            <w:r>
              <w:t>3. Show renewal Time.</w:t>
            </w:r>
          </w:p>
          <w:p w14:paraId="54D5A577" w14:textId="77777777" w:rsidR="0096785B" w:rsidRDefault="0096785B" w:rsidP="002F1CAA">
            <w:pPr>
              <w:ind w:firstLine="0"/>
            </w:pPr>
            <w:r>
              <w:t>4. Router Address</w:t>
            </w:r>
          </w:p>
          <w:p w14:paraId="2339B979" w14:textId="77777777" w:rsidR="0096785B" w:rsidRDefault="0096785B" w:rsidP="002F1CAA">
            <w:pPr>
              <w:ind w:firstLine="0"/>
            </w:pPr>
            <w:r>
              <w:t>5. Broadcast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88D185E" w14:textId="77777777" w:rsidR="0096785B" w:rsidRDefault="0096785B" w:rsidP="002F1CAA">
            <w:pPr>
              <w:ind w:firstLine="0"/>
            </w:pPr>
            <w:r>
              <w:t>1. Message Type: Boot Reply</w:t>
            </w:r>
          </w:p>
          <w:p w14:paraId="57ECBDF1" w14:textId="77777777" w:rsidR="0096785B" w:rsidRDefault="0096785B" w:rsidP="002F1CAA">
            <w:pPr>
              <w:ind w:firstLine="0"/>
            </w:pPr>
            <w:r>
              <w:t>2. Identify Server IP Address.</w:t>
            </w:r>
          </w:p>
          <w:p w14:paraId="303FA0B1" w14:textId="77777777" w:rsidR="0096785B" w:rsidRDefault="0096785B" w:rsidP="002F1CAA">
            <w:pPr>
              <w:ind w:firstLine="0"/>
            </w:pPr>
            <w:r>
              <w:t>3. Show renewal Time.</w:t>
            </w:r>
          </w:p>
          <w:p w14:paraId="14046D7C" w14:textId="77777777" w:rsidR="0096785B" w:rsidRDefault="0096785B" w:rsidP="002F1CAA">
            <w:pPr>
              <w:ind w:firstLine="0"/>
            </w:pPr>
            <w:r>
              <w:t>4. Router Address</w:t>
            </w:r>
          </w:p>
          <w:p w14:paraId="08E8F6F5" w14:textId="77777777" w:rsidR="0096785B" w:rsidRDefault="0096785B" w:rsidP="002F1CAA">
            <w:pPr>
              <w:ind w:firstLine="0"/>
            </w:pPr>
            <w:r>
              <w:t>5. Broadcast Address</w:t>
            </w:r>
          </w:p>
        </w:tc>
      </w:tr>
      <w:tr w:rsidR="0096785B" w:rsidRPr="00A5554F" w14:paraId="0ED93C4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6D1D9D0" w14:textId="77777777" w:rsidR="0096785B" w:rsidRDefault="0096785B" w:rsidP="002F1CAA">
            <w:pPr>
              <w:ind w:firstLine="0"/>
            </w:pPr>
            <w:r>
              <w:t>UT_15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B9DED48"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4A4D281" w14:textId="77777777" w:rsidR="0096785B" w:rsidRDefault="0096785B" w:rsidP="002F1CAA">
            <w:pPr>
              <w:ind w:firstLine="0"/>
            </w:pPr>
            <w:r>
              <w:t>DHCP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422C4F31" w14:textId="1D5A2A4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8E6EAB6" w14:textId="77777777" w:rsidR="0096785B" w:rsidRDefault="0096785B" w:rsidP="002F1CAA">
            <w:pPr>
              <w:ind w:firstLine="0"/>
            </w:pPr>
            <w:r>
              <w:t>1. Message Type: Request</w:t>
            </w:r>
          </w:p>
          <w:p w14:paraId="0DC70EC7" w14:textId="77777777" w:rsidR="0096785B" w:rsidRDefault="0096785B" w:rsidP="002F1CAA">
            <w:pPr>
              <w:ind w:firstLine="0"/>
            </w:pPr>
            <w:r>
              <w:t>2. Show Requested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8EA6C9" w14:textId="77777777" w:rsidR="0096785B" w:rsidRDefault="0096785B" w:rsidP="002F1CAA">
            <w:pPr>
              <w:ind w:firstLine="0"/>
            </w:pPr>
            <w:r>
              <w:t>1. Message Type: Request</w:t>
            </w:r>
          </w:p>
          <w:p w14:paraId="03A1333B" w14:textId="77777777" w:rsidR="0096785B" w:rsidRDefault="0096785B" w:rsidP="002F1CAA">
            <w:pPr>
              <w:ind w:firstLine="0"/>
            </w:pPr>
            <w:r>
              <w:t>2. Show Requested IP Address</w:t>
            </w:r>
          </w:p>
          <w:p w14:paraId="5A37197A" w14:textId="77777777" w:rsidR="0096785B" w:rsidRDefault="0096785B" w:rsidP="002F1CAA">
            <w:pPr>
              <w:ind w:firstLine="0"/>
            </w:pPr>
          </w:p>
        </w:tc>
      </w:tr>
      <w:tr w:rsidR="0096785B" w:rsidRPr="00A5554F" w14:paraId="0BE1E0D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EE968C6" w14:textId="77777777" w:rsidR="0096785B" w:rsidRDefault="0096785B" w:rsidP="002F1CAA">
            <w:pPr>
              <w:ind w:firstLine="0"/>
            </w:pPr>
            <w:r>
              <w:t>UT_16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B6541A2"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693A531" w14:textId="77777777" w:rsidR="0096785B" w:rsidRDefault="0096785B" w:rsidP="002F1CAA">
            <w:pPr>
              <w:ind w:firstLine="0"/>
            </w:pPr>
            <w:r>
              <w:t>DHCP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39350B43" w14:textId="27138D54"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2FDE79A" w14:textId="77777777" w:rsidR="0096785B" w:rsidRDefault="0096785B" w:rsidP="002F1CAA">
            <w:pPr>
              <w:ind w:firstLine="0"/>
            </w:pPr>
            <w:r>
              <w:t>1. Message Type: ACK.</w:t>
            </w:r>
          </w:p>
          <w:p w14:paraId="21AAC5C1" w14:textId="77777777" w:rsidR="0096785B" w:rsidRDefault="0096785B" w:rsidP="002F1CAA">
            <w:pPr>
              <w:ind w:firstLine="0"/>
            </w:pPr>
            <w:r>
              <w:t>2. Show IP Address Lease time.</w:t>
            </w:r>
          </w:p>
          <w:p w14:paraId="2F71498B" w14:textId="77777777" w:rsidR="0096785B" w:rsidRDefault="0096785B" w:rsidP="002F1CAA">
            <w:pPr>
              <w:ind w:firstLine="0"/>
            </w:pPr>
            <w:r>
              <w:t>3. ACK of IP Address in Transport layer.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81F1777" w14:textId="77777777" w:rsidR="0096785B" w:rsidRDefault="0096785B" w:rsidP="002F1CAA">
            <w:pPr>
              <w:ind w:firstLine="0"/>
            </w:pPr>
            <w:r>
              <w:t>1. Message Type: ACK.</w:t>
            </w:r>
          </w:p>
          <w:p w14:paraId="4BD3EC06" w14:textId="77777777" w:rsidR="0096785B" w:rsidRDefault="0096785B" w:rsidP="002F1CAA">
            <w:pPr>
              <w:ind w:firstLine="0"/>
            </w:pPr>
            <w:r>
              <w:t>2. Show IP Address Lease time.</w:t>
            </w:r>
          </w:p>
          <w:p w14:paraId="1C127A13" w14:textId="77777777" w:rsidR="0096785B" w:rsidRDefault="0096785B" w:rsidP="002F1CAA">
            <w:pPr>
              <w:ind w:firstLine="0"/>
            </w:pPr>
            <w:r>
              <w:t>3. ACK of IP Address in Transport layer.</w:t>
            </w:r>
          </w:p>
        </w:tc>
      </w:tr>
      <w:tr w:rsidR="0096785B" w:rsidRPr="00A5554F" w14:paraId="5B286B6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37BDCA4" w14:textId="77777777" w:rsidR="0096785B" w:rsidRDefault="0096785B" w:rsidP="002F1CAA">
            <w:pPr>
              <w:ind w:firstLine="0"/>
            </w:pPr>
            <w:r>
              <w:t>UT_17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CC6A6C"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A1BB256" w14:textId="77777777" w:rsidR="0096785B" w:rsidRDefault="0096785B" w:rsidP="002F1CAA">
            <w:pPr>
              <w:ind w:firstLine="0"/>
            </w:pPr>
            <w:r>
              <w:t>Address Resolution Protocol for mapping a dynamic IP Address to permanent 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239565E2" w14:textId="563AB620" w:rsidR="0096785B" w:rsidRDefault="0096785B" w:rsidP="002F1CAA">
            <w:pPr>
              <w:ind w:firstLine="0"/>
            </w:pP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572645F" w14:textId="77777777" w:rsidR="0096785B" w:rsidRDefault="0096785B" w:rsidP="002F1CAA">
            <w:pPr>
              <w:ind w:firstLine="0"/>
            </w:pPr>
            <w:r>
              <w:t>1. Sender MAC and IP Address.</w:t>
            </w:r>
          </w:p>
          <w:p w14:paraId="00815F1E" w14:textId="77777777" w:rsidR="0096785B" w:rsidRDefault="0096785B" w:rsidP="002F1CAA">
            <w:pPr>
              <w:ind w:firstLine="0"/>
            </w:pPr>
            <w:r>
              <w:t>2. Target IP address.</w:t>
            </w:r>
          </w:p>
          <w:p w14:paraId="7E2AA3C3" w14:textId="77777777" w:rsidR="0096785B" w:rsidRDefault="0096785B" w:rsidP="002F1CAA">
            <w:pPr>
              <w:ind w:firstLine="0"/>
            </w:pPr>
            <w:r>
              <w:t>3. ARP type: Request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D973F1" w14:textId="77777777" w:rsidR="0096785B" w:rsidRDefault="0096785B" w:rsidP="002F1CAA">
            <w:pPr>
              <w:ind w:firstLine="0"/>
            </w:pPr>
            <w:r>
              <w:t>1. Sender MAC and IP Address.</w:t>
            </w:r>
          </w:p>
          <w:p w14:paraId="6541AC8E" w14:textId="77777777" w:rsidR="0096785B" w:rsidRDefault="0096785B" w:rsidP="002F1CAA">
            <w:pPr>
              <w:ind w:firstLine="0"/>
            </w:pPr>
            <w:r>
              <w:t>2. Target IP address.</w:t>
            </w:r>
          </w:p>
          <w:p w14:paraId="2385B2C8" w14:textId="77777777" w:rsidR="0096785B" w:rsidRDefault="0096785B" w:rsidP="002F1CAA">
            <w:pPr>
              <w:ind w:firstLine="0"/>
            </w:pPr>
            <w:r>
              <w:t>3. ARP type: Request</w:t>
            </w:r>
          </w:p>
        </w:tc>
      </w:tr>
      <w:tr w:rsidR="0096785B" w:rsidRPr="00A5554F" w14:paraId="4AC16A4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8AD834C" w14:textId="77777777" w:rsidR="0096785B" w:rsidRDefault="0096785B" w:rsidP="002F1CAA">
            <w:pPr>
              <w:ind w:firstLine="0"/>
            </w:pPr>
            <w:r>
              <w:t>UT_18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392C084"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FF073D9" w14:textId="77777777" w:rsidR="0096785B" w:rsidRDefault="0096785B" w:rsidP="002F1CAA">
            <w:pPr>
              <w:ind w:firstLine="0"/>
            </w:pPr>
            <w:r>
              <w:t xml:space="preserve">Address Resolution Protocol for mapping a dynamic IP Address to permanent </w:t>
            </w:r>
            <w:r>
              <w:lastRenderedPageBreak/>
              <w:t>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6993B41" w14:textId="77777777" w:rsidR="0096785B" w:rsidRDefault="0096785B" w:rsidP="002F1CAA">
            <w:pPr>
              <w:ind w:firstLine="0"/>
            </w:pPr>
            <w:r>
              <w:lastRenderedPageBreak/>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F82E3E9" w14:textId="77777777" w:rsidR="0096785B" w:rsidRDefault="0096785B" w:rsidP="002F1CAA">
            <w:pPr>
              <w:ind w:firstLine="0"/>
            </w:pPr>
            <w:r>
              <w:t>1. ARP type: Reply</w:t>
            </w:r>
          </w:p>
          <w:p w14:paraId="3B6E3D6F" w14:textId="77777777" w:rsidR="0096785B" w:rsidRDefault="0096785B" w:rsidP="002F1CAA">
            <w:pPr>
              <w:ind w:firstLine="0"/>
            </w:pPr>
            <w:r>
              <w:t>2. Sender MAC Address along with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F37925C" w14:textId="77777777" w:rsidR="0096785B" w:rsidRDefault="0096785B" w:rsidP="002F1CAA">
            <w:pPr>
              <w:ind w:firstLine="0"/>
            </w:pPr>
            <w:r>
              <w:t>1. ARP type: Reply</w:t>
            </w:r>
          </w:p>
          <w:p w14:paraId="61F68E64" w14:textId="77777777" w:rsidR="0096785B" w:rsidRDefault="0096785B" w:rsidP="002F1CAA">
            <w:pPr>
              <w:ind w:firstLine="0"/>
            </w:pPr>
            <w:r>
              <w:t>2. Sender MAC Address along with IP Address</w:t>
            </w:r>
          </w:p>
        </w:tc>
      </w:tr>
      <w:tr w:rsidR="0096785B" w:rsidRPr="00A5554F" w14:paraId="26FDF6E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917A286" w14:textId="77777777" w:rsidR="0096785B" w:rsidRDefault="0096785B" w:rsidP="002F1CAA">
            <w:pPr>
              <w:ind w:firstLine="0"/>
            </w:pPr>
            <w:r>
              <w:t>UT_19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C2E25F"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1731B5F" w14:textId="5132C194" w:rsidR="0096785B" w:rsidRDefault="0096785B" w:rsidP="002F1CAA">
            <w:pPr>
              <w:ind w:firstLine="0"/>
            </w:pPr>
            <w:r>
              <w:t>Duplicate Address Detection. Send IP probe and if no one responds then claim IP Address. IP address probe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7EDE293"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C1A2426" w14:textId="77777777" w:rsidR="0096785B" w:rsidRDefault="0096785B" w:rsidP="002F1CAA">
            <w:pPr>
              <w:ind w:firstLine="0"/>
            </w:pPr>
            <w:r>
              <w:t>1. Opcode: Request (1)</w:t>
            </w:r>
          </w:p>
          <w:p w14:paraId="11E9C4A9" w14:textId="77777777" w:rsidR="0096785B" w:rsidRDefault="0096785B" w:rsidP="002F1CAA">
            <w:pPr>
              <w:ind w:firstLine="0"/>
            </w:pPr>
            <w:r>
              <w:t>2. Sender MAC address=True</w:t>
            </w:r>
          </w:p>
          <w:p w14:paraId="502A4ECD" w14:textId="77777777" w:rsidR="0096785B" w:rsidRDefault="0096785B" w:rsidP="002F1CAA">
            <w:pPr>
              <w:ind w:firstLine="0"/>
            </w:pPr>
            <w:r>
              <w:t>3.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21DEC49" w14:textId="77777777" w:rsidR="0096785B" w:rsidRDefault="0096785B" w:rsidP="002F1CAA">
            <w:pPr>
              <w:ind w:firstLine="0"/>
            </w:pPr>
            <w:r>
              <w:t>1. Opcode: Request (1)</w:t>
            </w:r>
          </w:p>
          <w:p w14:paraId="50FE6FE1" w14:textId="77777777" w:rsidR="0096785B" w:rsidRDefault="0096785B" w:rsidP="002F1CAA">
            <w:pPr>
              <w:ind w:firstLine="0"/>
            </w:pPr>
            <w:r>
              <w:t>2. Sender MAC address=True</w:t>
            </w:r>
          </w:p>
          <w:p w14:paraId="4C16EFE5" w14:textId="77777777" w:rsidR="0096785B" w:rsidRDefault="0096785B" w:rsidP="002F1CAA">
            <w:pPr>
              <w:ind w:firstLine="0"/>
            </w:pPr>
            <w:r>
              <w:t>3. Target IP Address: True</w:t>
            </w:r>
          </w:p>
        </w:tc>
      </w:tr>
      <w:tr w:rsidR="0096785B" w:rsidRPr="00A5554F" w14:paraId="7079792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7F636DC" w14:textId="77777777" w:rsidR="0096785B" w:rsidRDefault="0096785B" w:rsidP="002F1CAA">
            <w:pPr>
              <w:ind w:firstLine="0"/>
            </w:pPr>
            <w:r>
              <w:t>UT_20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A39D8B"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EDFAEA6" w14:textId="77777777" w:rsidR="0096785B" w:rsidRDefault="0096785B" w:rsidP="002F1CAA">
            <w:pPr>
              <w:ind w:firstLine="0"/>
            </w:pPr>
            <w:r>
              <w:t>ARP Announcement to claim IP 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63BBEEB"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D180215" w14:textId="2066E175" w:rsidR="0096785B" w:rsidRDefault="0096785B" w:rsidP="002F1CAA">
            <w:pPr>
              <w:ind w:firstLine="0"/>
            </w:pPr>
            <w:r>
              <w:t>1. Opcode: Request (1)</w:t>
            </w:r>
          </w:p>
          <w:p w14:paraId="0D14A8C3" w14:textId="77777777" w:rsidR="0096785B" w:rsidRDefault="0096785B" w:rsidP="002F1CAA">
            <w:pPr>
              <w:ind w:firstLine="0"/>
            </w:pPr>
            <w:r>
              <w:t>2. Sender MAC address=True</w:t>
            </w:r>
          </w:p>
          <w:p w14:paraId="6C9AFF1A" w14:textId="77777777" w:rsidR="0096785B" w:rsidRDefault="0096785B" w:rsidP="002F1CAA">
            <w:pPr>
              <w:ind w:firstLine="0"/>
            </w:pPr>
            <w:r>
              <w:t>3. Sender IP address: True</w:t>
            </w:r>
          </w:p>
          <w:p w14:paraId="1139867A" w14:textId="77777777" w:rsidR="0096785B" w:rsidRDefault="0096785B" w:rsidP="002F1CAA">
            <w:pPr>
              <w:ind w:firstLine="0"/>
            </w:pPr>
            <w:r>
              <w:t>4.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6E8BDE0" w14:textId="2A22BC08" w:rsidR="0096785B" w:rsidRDefault="0096785B" w:rsidP="002F1CAA">
            <w:pPr>
              <w:ind w:firstLine="0"/>
            </w:pPr>
            <w:r>
              <w:t>1. Opcode: Request (1)</w:t>
            </w:r>
          </w:p>
          <w:p w14:paraId="09C92620" w14:textId="77777777" w:rsidR="0096785B" w:rsidRDefault="0096785B" w:rsidP="002F1CAA">
            <w:pPr>
              <w:ind w:firstLine="0"/>
            </w:pPr>
            <w:r>
              <w:t>2. Sender MAC address=True</w:t>
            </w:r>
          </w:p>
          <w:p w14:paraId="04C854BF" w14:textId="77777777" w:rsidR="0096785B" w:rsidRDefault="0096785B" w:rsidP="002F1CAA">
            <w:pPr>
              <w:ind w:firstLine="0"/>
            </w:pPr>
            <w:r>
              <w:t>3. Sender IP address: True</w:t>
            </w:r>
          </w:p>
          <w:p w14:paraId="1467E2EE" w14:textId="77777777" w:rsidR="0096785B" w:rsidRDefault="0096785B" w:rsidP="002F1CAA">
            <w:pPr>
              <w:ind w:firstLine="0"/>
            </w:pPr>
            <w:r>
              <w:t>4. Target IP Address: True</w:t>
            </w:r>
          </w:p>
        </w:tc>
      </w:tr>
      <w:tr w:rsidR="0096785B" w:rsidRPr="00A5554F" w14:paraId="00CD54E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F2901C9" w14:textId="77777777" w:rsidR="0096785B" w:rsidRDefault="0096785B" w:rsidP="002F1CAA">
            <w:pPr>
              <w:ind w:firstLine="0"/>
            </w:pPr>
            <w:r>
              <w:t>UT_21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3686B6"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DDAD659" w14:textId="77777777" w:rsidR="0096785B" w:rsidRDefault="0096785B" w:rsidP="002F1CAA">
            <w:pPr>
              <w:ind w:firstLine="0"/>
            </w:pPr>
            <w:r>
              <w:t>3 Way handshake to establish a reliable Connection.</w:t>
            </w:r>
          </w:p>
          <w:p w14:paraId="0F5DF332" w14:textId="77777777" w:rsidR="0096785B" w:rsidRDefault="0096785B" w:rsidP="002F1CAA">
            <w:pPr>
              <w:ind w:firstLine="0"/>
            </w:pPr>
            <w:r>
              <w:t>Step 1: Client SYN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24776FE"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ACC019" w14:textId="77777777" w:rsidR="0096785B" w:rsidRDefault="0096785B" w:rsidP="002F1CAA">
            <w:pPr>
              <w:ind w:firstLine="0"/>
            </w:pPr>
            <w:r>
              <w:t>1. SYN Bit = True</w:t>
            </w:r>
          </w:p>
          <w:p w14:paraId="4052400C" w14:textId="77777777" w:rsidR="0096785B" w:rsidRDefault="0096785B" w:rsidP="002F1CAA">
            <w:pPr>
              <w:ind w:firstLine="0"/>
            </w:pPr>
            <w:r>
              <w:t>2. Client Seq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6FD258" w14:textId="77777777" w:rsidR="0096785B" w:rsidRDefault="0096785B" w:rsidP="002F1CAA">
            <w:pPr>
              <w:ind w:firstLine="0"/>
            </w:pPr>
            <w:r>
              <w:t>1. SYN Bit = True</w:t>
            </w:r>
          </w:p>
          <w:p w14:paraId="12E54679" w14:textId="77777777" w:rsidR="0096785B" w:rsidRDefault="0096785B" w:rsidP="002F1CAA">
            <w:pPr>
              <w:ind w:firstLine="0"/>
            </w:pPr>
            <w:r>
              <w:t>2. Client Seq number</w:t>
            </w:r>
          </w:p>
        </w:tc>
      </w:tr>
      <w:tr w:rsidR="0096785B" w:rsidRPr="00A5554F" w14:paraId="5EC85AD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3E8CDD" w14:textId="77777777" w:rsidR="0096785B" w:rsidRDefault="0096785B" w:rsidP="002F1CAA">
            <w:pPr>
              <w:ind w:firstLine="0"/>
            </w:pPr>
            <w:r>
              <w:t>UT_22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AAED28D"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FD04F79" w14:textId="77777777" w:rsidR="0096785B" w:rsidRDefault="0096785B" w:rsidP="002F1CAA">
            <w:pPr>
              <w:ind w:firstLine="0"/>
            </w:pPr>
            <w:r>
              <w:t>Step 2: Server SYN/ACK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585D68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831551" w14:textId="77777777" w:rsidR="0096785B" w:rsidRDefault="0096785B" w:rsidP="002F1CAA">
            <w:pPr>
              <w:ind w:firstLine="0"/>
            </w:pPr>
            <w:r>
              <w:t>1. SYN &amp; ACK Bit = True</w:t>
            </w:r>
          </w:p>
          <w:p w14:paraId="01D5810C" w14:textId="77777777" w:rsidR="0096785B" w:rsidRDefault="0096785B" w:rsidP="002F1CAA">
            <w:pPr>
              <w:ind w:firstLine="0"/>
            </w:pPr>
            <w:r>
              <w:t>2. Incremented SYN number by server as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6C45ACF" w14:textId="77777777" w:rsidR="0096785B" w:rsidRDefault="0096785B" w:rsidP="002F1CAA">
            <w:pPr>
              <w:ind w:firstLine="0"/>
            </w:pPr>
            <w:r>
              <w:t>1. SYN &amp; ACK Bit = True</w:t>
            </w:r>
          </w:p>
          <w:p w14:paraId="65DCB2E8" w14:textId="77777777" w:rsidR="0096785B" w:rsidRDefault="0096785B" w:rsidP="002F1CAA">
            <w:pPr>
              <w:ind w:firstLine="0"/>
            </w:pPr>
            <w:r>
              <w:t>2. Incremented SYN number by server as ACK number</w:t>
            </w:r>
          </w:p>
        </w:tc>
      </w:tr>
      <w:tr w:rsidR="0096785B" w:rsidRPr="00A5554F" w14:paraId="7CF6A2A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7523E9A" w14:textId="77777777" w:rsidR="0096785B" w:rsidRDefault="0096785B" w:rsidP="002F1CAA">
            <w:pPr>
              <w:ind w:firstLine="0"/>
            </w:pPr>
            <w:r>
              <w:t>UT_23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93878E1"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6822EE6" w14:textId="77777777" w:rsidR="0096785B" w:rsidRDefault="0096785B" w:rsidP="002F1CAA">
            <w:pPr>
              <w:ind w:firstLine="0"/>
            </w:pPr>
            <w:r>
              <w:t>Step 3: Client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B4DFB42"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9ACD450" w14:textId="77777777" w:rsidR="0096785B" w:rsidRDefault="0096785B" w:rsidP="002F1CAA">
            <w:pPr>
              <w:ind w:firstLine="0"/>
            </w:pPr>
            <w:r>
              <w:t>1. ACK Bit = True</w:t>
            </w:r>
          </w:p>
          <w:p w14:paraId="0659E9E4" w14:textId="77777777" w:rsidR="0096785B" w:rsidRDefault="0096785B" w:rsidP="002F1CAA">
            <w:pPr>
              <w:ind w:firstLine="0"/>
            </w:pPr>
            <w:r>
              <w:t>2. ACK number of Client and Server should match.</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26E87BA" w14:textId="77777777" w:rsidR="0096785B" w:rsidRDefault="0096785B" w:rsidP="002F1CAA">
            <w:pPr>
              <w:ind w:firstLine="0"/>
            </w:pPr>
            <w:r>
              <w:t>1. ACK Bit = True</w:t>
            </w:r>
          </w:p>
          <w:p w14:paraId="2559B161" w14:textId="77777777" w:rsidR="0096785B" w:rsidRDefault="0096785B" w:rsidP="002F1CAA">
            <w:pPr>
              <w:ind w:firstLine="0"/>
            </w:pPr>
            <w:r>
              <w:t>2. ACK number of Client and Server should match.</w:t>
            </w:r>
          </w:p>
        </w:tc>
      </w:tr>
      <w:tr w:rsidR="0096785B" w:rsidRPr="00A5554F" w14:paraId="0E09B301"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CCB3817" w14:textId="77777777" w:rsidR="0096785B" w:rsidRDefault="0096785B" w:rsidP="002F1CAA">
            <w:pPr>
              <w:ind w:firstLine="0"/>
            </w:pPr>
            <w:r>
              <w:t>UT_24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338639"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2B11791" w14:textId="77777777" w:rsidR="0096785B" w:rsidRDefault="0096785B" w:rsidP="002F1CAA">
            <w:pPr>
              <w:ind w:firstLine="0"/>
            </w:pPr>
            <w:r>
              <w:t>HTTP Get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EE1EDDE" w14:textId="77777777" w:rsidR="0096785B" w:rsidRDefault="0096785B" w:rsidP="002F1CAA">
            <w:pPr>
              <w:ind w:firstLine="0"/>
            </w:pPr>
            <w:r>
              <w:t>Open a browser</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6F2F78" w14:textId="590C80DD" w:rsidR="0096785B" w:rsidRDefault="0096785B" w:rsidP="002F1CAA">
            <w:pPr>
              <w:ind w:firstLine="0"/>
            </w:pPr>
            <w:r>
              <w:t>1. ACK and Push (End of Request) in TCP = True</w:t>
            </w:r>
          </w:p>
          <w:p w14:paraId="307CF5EC" w14:textId="77777777" w:rsidR="0096785B" w:rsidRDefault="0096785B" w:rsidP="002F1CAA">
            <w:pPr>
              <w:ind w:firstLine="0"/>
            </w:pPr>
            <w:r>
              <w:t>2. Sequence Number 1</w:t>
            </w:r>
          </w:p>
          <w:p w14:paraId="44F324B8" w14:textId="77777777" w:rsidR="0096785B" w:rsidRDefault="0096785B" w:rsidP="002F1CAA">
            <w:pPr>
              <w:ind w:firstLine="0"/>
            </w:pPr>
            <w:r>
              <w:t>3. Show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ED47359" w14:textId="77777777" w:rsidR="0096785B" w:rsidRDefault="0096785B" w:rsidP="002F1CAA">
            <w:pPr>
              <w:ind w:firstLine="0"/>
            </w:pPr>
            <w:r>
              <w:t>1. ACK and Push in TCP = True</w:t>
            </w:r>
          </w:p>
          <w:p w14:paraId="7759E243" w14:textId="77777777" w:rsidR="0096785B" w:rsidRDefault="0096785B" w:rsidP="002F1CAA">
            <w:pPr>
              <w:ind w:firstLine="0"/>
            </w:pPr>
            <w:r>
              <w:t>2. Sequence Number = 1</w:t>
            </w:r>
          </w:p>
          <w:p w14:paraId="4E4A28BD" w14:textId="77777777" w:rsidR="0096785B" w:rsidRDefault="0096785B" w:rsidP="002F1CAA">
            <w:pPr>
              <w:ind w:firstLine="0"/>
            </w:pPr>
            <w:r>
              <w:t>3. Show ACK number = 1</w:t>
            </w:r>
          </w:p>
        </w:tc>
      </w:tr>
      <w:tr w:rsidR="0096785B" w:rsidRPr="00A5554F" w14:paraId="300C304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24E6C3" w14:textId="77777777" w:rsidR="0096785B" w:rsidRDefault="0096785B" w:rsidP="002F1CAA">
            <w:pPr>
              <w:ind w:firstLine="0"/>
            </w:pPr>
            <w:r>
              <w:t>UT_25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3B57F90"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B7E0C" w14:textId="62A59B53" w:rsidR="0096785B" w:rsidRDefault="0096785B" w:rsidP="002F1CAA">
            <w:pPr>
              <w:ind w:firstLine="0"/>
            </w:pPr>
            <w:r>
              <w:t>Data Response from Server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94F57D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3E8D561" w14:textId="77777777" w:rsidR="0096785B" w:rsidRDefault="0096785B" w:rsidP="002F1CAA">
            <w:pPr>
              <w:ind w:firstLine="0"/>
            </w:pPr>
            <w:r>
              <w:t>1. ACK Bit = True</w:t>
            </w:r>
          </w:p>
          <w:p w14:paraId="164EA5A9" w14:textId="77777777" w:rsidR="0096785B" w:rsidRDefault="0096785B" w:rsidP="002F1CAA">
            <w:pPr>
              <w:ind w:firstLine="0"/>
            </w:pPr>
            <w:r>
              <w:t>2. Show Source &amp; Destination Port</w:t>
            </w:r>
          </w:p>
          <w:p w14:paraId="6235F971" w14:textId="77777777" w:rsidR="0096785B" w:rsidRDefault="0096785B" w:rsidP="002F1CAA">
            <w:pPr>
              <w:ind w:firstLine="0"/>
            </w:pPr>
            <w:r>
              <w:lastRenderedPageBreak/>
              <w:t>3. Sequence Number</w:t>
            </w:r>
          </w:p>
          <w:p w14:paraId="4BAF54F8" w14:textId="54320A1B" w:rsidR="0096785B" w:rsidRDefault="0096785B" w:rsidP="002F1CAA">
            <w:pPr>
              <w:ind w:firstLine="0"/>
            </w:pPr>
            <w:r>
              <w:t>4. ACK number: LL_10 Next Seq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5B7DAB" w14:textId="77777777" w:rsidR="0096785B" w:rsidRDefault="0096785B" w:rsidP="002F1CAA">
            <w:pPr>
              <w:ind w:firstLine="0"/>
            </w:pPr>
            <w:r>
              <w:lastRenderedPageBreak/>
              <w:t>1. ACK Bit = True</w:t>
            </w:r>
          </w:p>
          <w:p w14:paraId="70F0DF36" w14:textId="77777777" w:rsidR="0096785B" w:rsidRDefault="0096785B" w:rsidP="002F1CAA">
            <w:pPr>
              <w:ind w:firstLine="0"/>
            </w:pPr>
            <w:r>
              <w:t>2. Show Source &amp; Destination Port</w:t>
            </w:r>
          </w:p>
          <w:p w14:paraId="63B00F81" w14:textId="77777777" w:rsidR="0096785B" w:rsidRDefault="0096785B" w:rsidP="002F1CAA">
            <w:pPr>
              <w:ind w:firstLine="0"/>
            </w:pPr>
            <w:r>
              <w:lastRenderedPageBreak/>
              <w:t>3. Sequence Number = 1</w:t>
            </w:r>
          </w:p>
          <w:p w14:paraId="744FAF7C" w14:textId="76ADF360" w:rsidR="0096785B" w:rsidRDefault="0096785B" w:rsidP="002F1CAA">
            <w:pPr>
              <w:ind w:firstLine="0"/>
            </w:pPr>
            <w:r>
              <w:t>4. ACK number: LL_10 Next Seq number (162)</w:t>
            </w:r>
          </w:p>
        </w:tc>
      </w:tr>
      <w:tr w:rsidR="0096785B" w:rsidRPr="00A5554F" w14:paraId="313AB36F"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EA4833B" w14:textId="77777777" w:rsidR="0096785B" w:rsidRDefault="0096785B" w:rsidP="002F1CAA">
            <w:pPr>
              <w:ind w:firstLine="0"/>
            </w:pPr>
            <w:r>
              <w:lastRenderedPageBreak/>
              <w:t>UT_26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84B692A"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00E5E54" w14:textId="77777777" w:rsidR="0096785B" w:rsidRDefault="0096785B" w:rsidP="002F1CAA">
            <w:pPr>
              <w:ind w:firstLine="0"/>
            </w:pPr>
            <w:r>
              <w:t>ACK from Server of Completion of Data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2458FD6"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1ABDDFC" w14:textId="77777777" w:rsidR="0096785B" w:rsidRDefault="0096785B" w:rsidP="002F1CAA">
            <w:pPr>
              <w:ind w:firstLine="0"/>
            </w:pPr>
            <w:r>
              <w:t>1. ACK Number same as Response from server</w:t>
            </w:r>
          </w:p>
          <w:p w14:paraId="296FCCD6" w14:textId="77777777" w:rsidR="0096785B" w:rsidRDefault="0096785B" w:rsidP="002F1CAA">
            <w:pPr>
              <w:ind w:firstLine="0"/>
            </w:pPr>
            <w:r>
              <w:t>2. ACK Bit = True</w:t>
            </w:r>
          </w:p>
          <w:p w14:paraId="411201BD" w14:textId="77777777" w:rsidR="0096785B" w:rsidRDefault="0096785B" w:rsidP="002F1CAA">
            <w:pPr>
              <w:ind w:firstLine="0"/>
            </w:pPr>
            <w:r>
              <w:t>3. Completion Status from Server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AD97AE3" w14:textId="77777777" w:rsidR="0096785B" w:rsidRDefault="0096785B" w:rsidP="002F1CAA">
            <w:pPr>
              <w:ind w:firstLine="0"/>
            </w:pPr>
            <w:r>
              <w:t>1. ACK Number same as Response from server = 162</w:t>
            </w:r>
          </w:p>
          <w:p w14:paraId="344C3E64" w14:textId="77777777" w:rsidR="0096785B" w:rsidRDefault="0096785B" w:rsidP="002F1CAA">
            <w:pPr>
              <w:ind w:firstLine="0"/>
            </w:pPr>
            <w:r>
              <w:t>2. ACK Bit = True</w:t>
            </w:r>
          </w:p>
          <w:p w14:paraId="6C0259C4" w14:textId="77777777" w:rsidR="0096785B" w:rsidRDefault="0096785B" w:rsidP="002F1CAA">
            <w:pPr>
              <w:ind w:firstLine="0"/>
            </w:pPr>
            <w:r>
              <w:t>3. Completion Status: 200</w:t>
            </w:r>
          </w:p>
        </w:tc>
      </w:tr>
      <w:tr w:rsidR="0096785B" w:rsidRPr="00A5554F" w14:paraId="2FD18A08"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4026D49" w14:textId="77777777" w:rsidR="0096785B" w:rsidRDefault="0096785B" w:rsidP="002F1CAA">
            <w:pPr>
              <w:ind w:firstLine="0"/>
            </w:pPr>
            <w:r>
              <w:t>UT_27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C2759B1"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CA8C2C6" w14:textId="77777777" w:rsidR="0096785B" w:rsidRDefault="0096785B" w:rsidP="002F1CAA">
            <w:pPr>
              <w:ind w:firstLine="0"/>
            </w:pPr>
            <w:r>
              <w:t>ACK from the Client for receiving each and every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452037"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3F1A23D" w14:textId="116051EE" w:rsidR="0096785B" w:rsidRDefault="0096785B" w:rsidP="002F1CAA">
            <w:pPr>
              <w:ind w:firstLine="0"/>
            </w:pPr>
            <w:r>
              <w:t>1. Sequence Number</w:t>
            </w:r>
          </w:p>
          <w:p w14:paraId="17E9EA36" w14:textId="77777777" w:rsidR="0096785B" w:rsidRDefault="0096785B" w:rsidP="002F1CAA">
            <w:pPr>
              <w:ind w:firstLine="0"/>
            </w:pPr>
            <w:r>
              <w:t xml:space="preserve">2. ACK for receive of data from client to Server  </w:t>
            </w:r>
          </w:p>
          <w:p w14:paraId="03CACA66" w14:textId="77777777" w:rsidR="0096785B" w:rsidRDefault="0096785B" w:rsidP="002F1CAA">
            <w:pPr>
              <w:ind w:firstLine="0"/>
            </w:pPr>
            <w:r>
              <w:t>ACK = Sequence Number of Transmitted Data</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5C3680D" w14:textId="77777777" w:rsidR="0096785B" w:rsidRDefault="0096785B" w:rsidP="002F1CAA">
            <w:pPr>
              <w:ind w:firstLine="0"/>
            </w:pPr>
            <w:r>
              <w:t>1. Sequence Number = 162</w:t>
            </w:r>
          </w:p>
          <w:p w14:paraId="047B68A8" w14:textId="77777777" w:rsidR="0096785B" w:rsidRDefault="0096785B" w:rsidP="002F1CAA">
            <w:pPr>
              <w:ind w:firstLine="0"/>
            </w:pPr>
            <w:r>
              <w:t>2. ACK for receive of data from client to Server,</w:t>
            </w:r>
          </w:p>
          <w:p w14:paraId="0D6AB5C6" w14:textId="77777777" w:rsidR="0096785B" w:rsidRDefault="0096785B" w:rsidP="002F1CAA">
            <w:pPr>
              <w:ind w:firstLine="0"/>
            </w:pPr>
            <w:r>
              <w:t>a. ACK1 = Sequence number of 1</w:t>
            </w:r>
            <w:r w:rsidRPr="00A5554F">
              <w:t>st</w:t>
            </w:r>
            <w:r>
              <w:t xml:space="preserve"> data = 1409</w:t>
            </w:r>
          </w:p>
          <w:p w14:paraId="51CC1E02" w14:textId="15CB499A" w:rsidR="0096785B" w:rsidRDefault="0096785B" w:rsidP="002F1CAA">
            <w:pPr>
              <w:ind w:firstLine="0"/>
            </w:pPr>
            <w:r>
              <w:t>b. ACK2 = Sequence number of 2</w:t>
            </w:r>
            <w:r w:rsidRPr="00A5554F">
              <w:t>nd</w:t>
            </w:r>
            <w:r>
              <w:t xml:space="preserve"> data = 2817</w:t>
            </w:r>
          </w:p>
          <w:p w14:paraId="1EA80B98" w14:textId="2196B2FA" w:rsidR="0096785B" w:rsidRDefault="0096785B" w:rsidP="002F1CAA">
            <w:pPr>
              <w:ind w:firstLine="0"/>
            </w:pPr>
            <w:r>
              <w:t>c. ACK3 = Sequence number of 3</w:t>
            </w:r>
            <w:r w:rsidRPr="00A5554F">
              <w:t>rd</w:t>
            </w:r>
            <w:r>
              <w:t xml:space="preserve"> data = 3478</w:t>
            </w:r>
          </w:p>
        </w:tc>
      </w:tr>
      <w:tr w:rsidR="0096785B" w:rsidRPr="00A5554F" w14:paraId="13004FF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4A91725" w14:textId="77777777" w:rsidR="0096785B" w:rsidRDefault="0096785B" w:rsidP="002F1CAA">
            <w:pPr>
              <w:ind w:firstLine="0"/>
            </w:pPr>
            <w:r>
              <w:t>UT_28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5E9AFCC"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109F847" w14:textId="77777777" w:rsidR="0096785B" w:rsidRDefault="0096785B" w:rsidP="002F1CAA">
            <w:pPr>
              <w:ind w:firstLine="0"/>
            </w:pPr>
            <w:r>
              <w:t>End of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686AD75"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7B95067" w14:textId="77777777" w:rsidR="0096785B" w:rsidRDefault="0096785B" w:rsidP="002F1CAA">
            <w:pPr>
              <w:ind w:firstLine="0"/>
            </w:pPr>
            <w:r>
              <w:t>1. ACK Number = UT_10 sequence number</w:t>
            </w:r>
          </w:p>
          <w:p w14:paraId="6B4E2C4C" w14:textId="77777777" w:rsidR="0096785B" w:rsidRDefault="0096785B" w:rsidP="002F1CAA">
            <w:pPr>
              <w:ind w:firstLine="0"/>
            </w:pPr>
            <w:r>
              <w:t>2. FIN &amp; ACK flag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06583F" w14:textId="77777777" w:rsidR="0096785B" w:rsidRDefault="0096785B" w:rsidP="002F1CAA">
            <w:pPr>
              <w:ind w:firstLine="0"/>
            </w:pPr>
            <w:r>
              <w:t>1. ACK Number = 162</w:t>
            </w:r>
          </w:p>
          <w:p w14:paraId="5B742D72" w14:textId="77777777" w:rsidR="0096785B" w:rsidRDefault="0096785B" w:rsidP="002F1CAA">
            <w:pPr>
              <w:ind w:firstLine="0"/>
            </w:pPr>
            <w:r>
              <w:t>2. FIN &amp; ACK flag = True</w:t>
            </w:r>
          </w:p>
        </w:tc>
      </w:tr>
    </w:tbl>
    <w:p w14:paraId="0E08C9F8" w14:textId="77777777" w:rsidR="00A5554F" w:rsidRDefault="00A5554F" w:rsidP="0096785B">
      <w:pPr>
        <w:pStyle w:val="Standard"/>
        <w:jc w:val="both"/>
        <w:rPr>
          <w:rFonts w:ascii="Liberation Serif" w:hAnsi="Liberation Serif" w:cs="Lohit Devanagari"/>
          <w:kern w:val="3"/>
          <w:lang w:val="en-IN" w:eastAsia="zh-CN" w:bidi="hi-IN"/>
        </w:rPr>
      </w:pPr>
    </w:p>
    <w:p w14:paraId="6B76ECFA" w14:textId="77777777" w:rsidR="001F7FE2" w:rsidRDefault="001F7FE2" w:rsidP="0096785B">
      <w:pPr>
        <w:jc w:val="both"/>
      </w:pPr>
    </w:p>
    <w:p w14:paraId="39CE5CB4" w14:textId="77777777" w:rsidR="001F7FE2" w:rsidRDefault="001F7FE2" w:rsidP="0096785B">
      <w:pPr>
        <w:jc w:val="both"/>
      </w:pPr>
    </w:p>
    <w:p w14:paraId="6EEA5FC2" w14:textId="77777777" w:rsidR="001F7FE2" w:rsidRDefault="001F7FE2" w:rsidP="0096785B">
      <w:pPr>
        <w:jc w:val="both"/>
      </w:pPr>
    </w:p>
    <w:p w14:paraId="50968E81" w14:textId="77777777" w:rsidR="001F7FE2" w:rsidRDefault="001F7FE2" w:rsidP="0096785B">
      <w:pPr>
        <w:jc w:val="both"/>
      </w:pPr>
    </w:p>
    <w:p w14:paraId="0E39F7C3" w14:textId="77777777" w:rsidR="001F7FE2" w:rsidRDefault="001F7FE2" w:rsidP="0096785B">
      <w:pPr>
        <w:jc w:val="both"/>
      </w:pPr>
    </w:p>
    <w:p w14:paraId="30864095" w14:textId="77777777" w:rsidR="001F7FE2" w:rsidRDefault="001F7FE2" w:rsidP="0096785B">
      <w:pPr>
        <w:jc w:val="both"/>
      </w:pPr>
    </w:p>
    <w:p w14:paraId="2991FC08" w14:textId="09EE6757" w:rsidR="00F408CD" w:rsidRDefault="00F408CD" w:rsidP="001F7FE2">
      <w:pPr>
        <w:pStyle w:val="Heading1"/>
      </w:pPr>
      <w:bookmarkStart w:id="574" w:name="_Toc59468801"/>
      <w:r>
        <w:t>Implementation Summary</w:t>
      </w:r>
      <w:bookmarkEnd w:id="574"/>
      <w:r w:rsidR="00BF0A35">
        <w:t xml:space="preserve"> </w:t>
      </w:r>
    </w:p>
    <w:p w14:paraId="19FF1846" w14:textId="707967CD" w:rsidR="00AF56B1" w:rsidRPr="00AF56B1" w:rsidRDefault="00AF56B1" w:rsidP="00AF56B1">
      <w:pPr>
        <w:pStyle w:val="Heading2"/>
        <w:rPr>
          <w:rFonts w:asciiTheme="minorHAnsi" w:hAnsiTheme="minorHAnsi" w:cstheme="minorHAnsi"/>
        </w:rPr>
      </w:pPr>
      <w:bookmarkStart w:id="575" w:name="_Toc59468802"/>
      <w:r w:rsidRPr="00AF56B1">
        <w:rPr>
          <w:rFonts w:asciiTheme="minorHAnsi" w:hAnsiTheme="minorHAnsi" w:cstheme="minorHAnsi"/>
        </w:rPr>
        <w:t>Summary</w:t>
      </w:r>
      <w:bookmarkEnd w:id="575"/>
    </w:p>
    <w:p w14:paraId="02DDCF42" w14:textId="77777777" w:rsidR="001F7FE2" w:rsidRPr="00EE68DC" w:rsidRDefault="001F7FE2" w:rsidP="00AF56B1">
      <w:pPr>
        <w:pStyle w:val="Heading3"/>
        <w:rPr>
          <w:rFonts w:asciiTheme="minorHAnsi" w:hAnsiTheme="minorHAnsi" w:cstheme="minorHAnsi"/>
          <w:sz w:val="22"/>
        </w:rPr>
      </w:pPr>
      <w:bookmarkStart w:id="576" w:name="_Toc59099843"/>
      <w:bookmarkStart w:id="577" w:name="_Toc59468803"/>
      <w:r w:rsidRPr="00EE68DC">
        <w:rPr>
          <w:rFonts w:asciiTheme="minorHAnsi" w:hAnsiTheme="minorHAnsi" w:cstheme="minorHAnsi"/>
          <w:sz w:val="22"/>
        </w:rPr>
        <w:lastRenderedPageBreak/>
        <w:t>Scanning Testing</w:t>
      </w:r>
      <w:bookmarkEnd w:id="576"/>
      <w:bookmarkEnd w:id="577"/>
    </w:p>
    <w:p w14:paraId="1264C98E" w14:textId="77777777" w:rsidR="001F7FE2" w:rsidRPr="00AF56B1" w:rsidRDefault="001F7FE2" w:rsidP="001F7FE2">
      <w:pPr>
        <w:rPr>
          <w:rFonts w:asciiTheme="minorHAnsi" w:hAnsiTheme="minorHAnsi" w:cstheme="minorHAnsi"/>
          <w:sz w:val="24"/>
          <w:szCs w:val="24"/>
        </w:rPr>
      </w:pPr>
    </w:p>
    <w:p w14:paraId="3F95175E" w14:textId="77777777" w:rsidR="001F7FE2" w:rsidRPr="00AF56B1" w:rsidRDefault="001F7FE2" w:rsidP="001F7FE2">
      <w:pPr>
        <w:pStyle w:val="Standard"/>
        <w:ind w:left="360"/>
        <w:jc w:val="both"/>
        <w:rPr>
          <w:rFonts w:asciiTheme="minorHAnsi" w:hAnsiTheme="minorHAnsi" w:cstheme="minorHAnsi"/>
        </w:rPr>
      </w:pPr>
      <w:r w:rsidRPr="00AF56B1">
        <w:rPr>
          <w:rFonts w:asciiTheme="minorHAnsi" w:hAnsiTheme="minorHAnsi" w:cstheme="minorHAnsi"/>
        </w:rPr>
        <w:t>Wi-Fi scanning is one of the basic functions in a wireless network. It is the mechanism by which a client device (e.g. computer) or an application discovers the wireless networks that are in range of the Wi-Fi adapter. As part of this process, a scanning device or application gathers information about the signal strength, channel, security configuration and capabilities of nearby networks. Client devices use this information to determine which networks they can join or roam to. </w:t>
      </w:r>
    </w:p>
    <w:p w14:paraId="55AE4644" w14:textId="77777777" w:rsidR="001F7FE2" w:rsidRPr="00AF56B1" w:rsidRDefault="001F7FE2" w:rsidP="001F7FE2">
      <w:pPr>
        <w:pStyle w:val="Standard"/>
        <w:ind w:left="360"/>
        <w:jc w:val="both"/>
        <w:rPr>
          <w:rFonts w:asciiTheme="minorHAnsi" w:hAnsiTheme="minorHAnsi" w:cstheme="minorHAnsi"/>
        </w:rPr>
      </w:pPr>
    </w:p>
    <w:p w14:paraId="19CA85BB" w14:textId="77777777" w:rsidR="001F7FE2" w:rsidRPr="00AF56B1" w:rsidRDefault="001F7FE2" w:rsidP="001F7FE2">
      <w:pPr>
        <w:pStyle w:val="Standard"/>
        <w:ind w:left="360"/>
        <w:jc w:val="both"/>
        <w:rPr>
          <w:rFonts w:asciiTheme="minorHAnsi" w:eastAsia="Noto Serif CJK SC" w:hAnsiTheme="minorHAnsi" w:cstheme="minorHAnsi"/>
          <w:kern w:val="3"/>
          <w:sz w:val="24"/>
          <w:szCs w:val="24"/>
          <w:lang w:eastAsia="zh-CN" w:bidi="hi-IN"/>
        </w:rPr>
      </w:pPr>
      <w:r w:rsidRPr="00AF56B1">
        <w:rPr>
          <w:rFonts w:asciiTheme="minorHAnsi" w:hAnsiTheme="minorHAnsi" w:cstheme="minorHAnsi"/>
        </w:rPr>
        <w:t>There are two methods to perform Wi-Fi scanning: </w:t>
      </w:r>
      <w:r w:rsidRPr="00AF56B1">
        <w:rPr>
          <w:rFonts w:asciiTheme="minorHAnsi" w:hAnsiTheme="minorHAnsi" w:cstheme="minorHAnsi"/>
          <w:i/>
          <w:iCs/>
        </w:rPr>
        <w:t>active</w:t>
      </w:r>
      <w:r w:rsidRPr="00AF56B1">
        <w:rPr>
          <w:rFonts w:asciiTheme="minorHAnsi" w:hAnsiTheme="minorHAnsi" w:cstheme="minorHAnsi"/>
        </w:rPr>
        <w:t> and </w:t>
      </w:r>
      <w:r w:rsidRPr="00AF56B1">
        <w:rPr>
          <w:rFonts w:asciiTheme="minorHAnsi" w:hAnsiTheme="minorHAnsi" w:cstheme="minorHAnsi"/>
          <w:i/>
          <w:iCs/>
        </w:rPr>
        <w:t>passive</w:t>
      </w:r>
      <w:r w:rsidRPr="00AF56B1">
        <w:rPr>
          <w:rFonts w:asciiTheme="minorHAnsi" w:hAnsiTheme="minorHAnsi" w:cstheme="minorHAnsi"/>
        </w:rPr>
        <w:t>.</w:t>
      </w:r>
    </w:p>
    <w:p w14:paraId="09792769" w14:textId="77777777" w:rsidR="001F7FE2" w:rsidRPr="00AF56B1" w:rsidRDefault="001F7FE2" w:rsidP="00AF56B1">
      <w:pPr>
        <w:pStyle w:val="Heading4"/>
        <w:rPr>
          <w:rFonts w:asciiTheme="minorHAnsi" w:hAnsiTheme="minorHAnsi" w:cstheme="minorHAnsi"/>
        </w:rPr>
      </w:pPr>
      <w:bookmarkStart w:id="578" w:name="_Toc59099844"/>
      <w:r w:rsidRPr="00AF56B1">
        <w:rPr>
          <w:rFonts w:asciiTheme="minorHAnsi" w:hAnsiTheme="minorHAnsi" w:cstheme="minorHAnsi"/>
        </w:rPr>
        <w:t>Active Scanning</w:t>
      </w:r>
      <w:bookmarkEnd w:id="578"/>
    </w:p>
    <w:p w14:paraId="07E99DC5" w14:textId="77777777" w:rsidR="001F7FE2" w:rsidRPr="00AF56B1" w:rsidRDefault="001F7FE2" w:rsidP="001F7FE2">
      <w:pPr>
        <w:pStyle w:val="Standard"/>
        <w:ind w:left="720"/>
        <w:jc w:val="both"/>
        <w:rPr>
          <w:rFonts w:asciiTheme="minorHAnsi" w:hAnsiTheme="minorHAnsi" w:cstheme="minorHAnsi"/>
        </w:rPr>
      </w:pPr>
    </w:p>
    <w:p w14:paraId="28565201" w14:textId="77777777" w:rsidR="001F7FE2" w:rsidRPr="00AF56B1" w:rsidRDefault="001F7FE2" w:rsidP="001F7FE2">
      <w:pPr>
        <w:pStyle w:val="Textbody"/>
        <w:ind w:left="360"/>
        <w:jc w:val="both"/>
        <w:rPr>
          <w:rFonts w:asciiTheme="minorHAnsi" w:hAnsiTheme="minorHAnsi" w:cstheme="minorHAnsi"/>
        </w:rPr>
      </w:pPr>
      <w:r w:rsidRPr="00AF56B1">
        <w:rPr>
          <w:rFonts w:asciiTheme="minorHAnsi" w:hAnsiTheme="minorHAnsi" w:cstheme="minorHAnsi"/>
        </w:rPr>
        <w:t>Active scans are enabled by default but can be disabled in a Radio profile. During active scans, the radio sends probe-any requests (probe requests with a null SSID name) to solicit probe responses from other devices. In other words, access points actively look for other devices, in addition to listening for them.</w:t>
      </w:r>
    </w:p>
    <w:p w14:paraId="1294B620" w14:textId="77777777" w:rsidR="001F7FE2" w:rsidRPr="00AF56B1" w:rsidRDefault="001F7FE2" w:rsidP="001F7FE2">
      <w:pPr>
        <w:pStyle w:val="Textbody"/>
        <w:ind w:left="360"/>
        <w:jc w:val="both"/>
        <w:rPr>
          <w:rFonts w:asciiTheme="minorHAnsi" w:hAnsiTheme="minorHAnsi" w:cstheme="minorHAnsi"/>
          <w:sz w:val="22"/>
          <w:szCs w:val="22"/>
        </w:rPr>
      </w:pPr>
      <w:r w:rsidRPr="00AF56B1">
        <w:rPr>
          <w:rFonts w:asciiTheme="minorHAnsi" w:hAnsiTheme="minorHAnsi" w:cstheme="minorHAnsi"/>
          <w:sz w:val="22"/>
          <w:szCs w:val="22"/>
        </w:rPr>
        <w:t>Probe request are sent the broadcast DA address(ff:ff:ff:ff:ff:ff).once a probe sent, STA starts a probe Timer countdown &amp; wait for answers. At the end of the timer, STA process the answer it has received. If no answer is received, STA moves to next channel &amp; repeats the discovery process.</w:t>
      </w:r>
      <w:r w:rsidRPr="00AF56B1">
        <w:rPr>
          <w:rFonts w:asciiTheme="minorHAnsi" w:hAnsiTheme="minorHAnsi" w:cstheme="minorHAnsi"/>
          <w:sz w:val="22"/>
          <w:szCs w:val="22"/>
        </w:rPr>
        <w:br/>
      </w:r>
    </w:p>
    <w:p w14:paraId="6E1BA138"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0800" behindDoc="0" locked="0" layoutInCell="1" allowOverlap="1" wp14:anchorId="32001957" wp14:editId="48D8DC7F">
            <wp:simplePos x="0" y="0"/>
            <wp:positionH relativeFrom="column">
              <wp:align>center</wp:align>
            </wp:positionH>
            <wp:positionV relativeFrom="paragraph">
              <wp:align>top</wp:align>
            </wp:positionV>
            <wp:extent cx="6120000" cy="3148199"/>
            <wp:effectExtent l="19050" t="19050" r="14605" b="14605"/>
            <wp:wrapSquare wrapText="bothSides"/>
            <wp:docPr id="2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120000" cy="3148199"/>
                    </a:xfrm>
                    <a:prstGeom prst="rect">
                      <a:avLst/>
                    </a:prstGeom>
                    <a:ln>
                      <a:solidFill>
                        <a:schemeClr val="tx1"/>
                      </a:solidFill>
                    </a:ln>
                  </pic:spPr>
                </pic:pic>
              </a:graphicData>
            </a:graphic>
          </wp:anchor>
        </w:drawing>
      </w:r>
    </w:p>
    <w:p w14:paraId="3504D901"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fields are set like below</w:t>
      </w:r>
    </w:p>
    <w:p w14:paraId="1605D85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Field-1= Receiver Address (= Destination Address) 54:56:9b:65: f3:be</w:t>
      </w:r>
    </w:p>
    <w:p w14:paraId="7949B821"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lastRenderedPageBreak/>
        <w:t>Address Field-2=Transmitter Address (= Source Address) 78:0c: f0:8d:8e:60</w:t>
      </w:r>
    </w:p>
    <w:p w14:paraId="1C29B61D"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Address Field-3=BSSID 78:0c: f0:8d:8e:60</w:t>
      </w:r>
    </w:p>
    <w:p w14:paraId="073C2E36" w14:textId="77777777" w:rsidR="001F7FE2" w:rsidRPr="00AF56B1" w:rsidRDefault="001F7FE2" w:rsidP="001F7FE2">
      <w:pPr>
        <w:pStyle w:val="Standard"/>
        <w:jc w:val="both"/>
        <w:rPr>
          <w:rFonts w:asciiTheme="minorHAnsi" w:hAnsiTheme="minorHAnsi" w:cstheme="minorHAnsi"/>
        </w:rPr>
      </w:pPr>
    </w:p>
    <w:p w14:paraId="2AC57F85" w14:textId="77777777" w:rsidR="001F7FE2" w:rsidRPr="00AF56B1" w:rsidRDefault="001F7FE2" w:rsidP="00AF56B1">
      <w:pPr>
        <w:pStyle w:val="Heading4"/>
        <w:rPr>
          <w:rFonts w:asciiTheme="minorHAnsi" w:hAnsiTheme="minorHAnsi" w:cstheme="minorHAnsi"/>
        </w:rPr>
      </w:pPr>
      <w:bookmarkStart w:id="579" w:name="_Toc59099845"/>
      <w:r w:rsidRPr="00AF56B1">
        <w:rPr>
          <w:rFonts w:asciiTheme="minorHAnsi" w:hAnsiTheme="minorHAnsi" w:cstheme="minorHAnsi"/>
        </w:rPr>
        <w:t>Passive Scanning</w:t>
      </w:r>
      <w:bookmarkEnd w:id="579"/>
    </w:p>
    <w:p w14:paraId="75B9EA1A" w14:textId="77777777" w:rsidR="001F7FE2" w:rsidRPr="00AF56B1" w:rsidRDefault="001F7FE2" w:rsidP="001F7FE2">
      <w:pPr>
        <w:pStyle w:val="Standard"/>
        <w:ind w:left="720"/>
        <w:jc w:val="both"/>
        <w:rPr>
          <w:rFonts w:asciiTheme="minorHAnsi" w:hAnsiTheme="minorHAnsi" w:cstheme="minorHAnsi"/>
        </w:rPr>
      </w:pPr>
    </w:p>
    <w:p w14:paraId="7856F103" w14:textId="77777777" w:rsidR="001F7FE2" w:rsidRPr="00AF56B1" w:rsidRDefault="001F7FE2" w:rsidP="00AF56B1">
      <w:pPr>
        <w:pStyle w:val="Standard"/>
        <w:ind w:left="360" w:firstLine="0"/>
        <w:jc w:val="both"/>
        <w:rPr>
          <w:rFonts w:asciiTheme="minorHAnsi" w:hAnsiTheme="minorHAnsi" w:cstheme="minorHAnsi"/>
        </w:rPr>
      </w:pPr>
      <w:r w:rsidRPr="00AF56B1">
        <w:rPr>
          <w:rFonts w:asciiTheme="minorHAnsi" w:hAnsiTheme="minorHAnsi" w:cstheme="minorHAnsi"/>
        </w:rPr>
        <w:t>During passive scans, the radio listens for beacons and probe responses. If you use only passive mode, the radio scans once per second, and audits packets on the wireless network. Passive scans are always enabled and cannot be disabled because this capability is also used to connect clients to access points.</w:t>
      </w:r>
    </w:p>
    <w:p w14:paraId="3A68ECD0" w14:textId="77777777" w:rsidR="001F7FE2" w:rsidRPr="00AF56B1" w:rsidRDefault="001F7FE2" w:rsidP="001F7FE2">
      <w:pPr>
        <w:pStyle w:val="Textbody"/>
        <w:ind w:left="360"/>
        <w:jc w:val="both"/>
        <w:rPr>
          <w:rFonts w:asciiTheme="minorHAnsi" w:hAnsiTheme="minorHAnsi" w:cstheme="minorHAnsi"/>
          <w:sz w:val="22"/>
          <w:szCs w:val="22"/>
        </w:rPr>
      </w:pPr>
      <w:r w:rsidRPr="00AF56B1">
        <w:rPr>
          <w:rFonts w:asciiTheme="minorHAnsi" w:hAnsiTheme="minorHAnsi" w:cstheme="minorHAnsi"/>
          <w:sz w:val="22"/>
          <w:szCs w:val="22"/>
        </w:rPr>
        <w:t>Beacon frames are used by the access points (and stations in an IBSS) to communicate throughout the serviced area the characteristics of the connection offered to the cell members. This information used by clients trying to connect to the network as well as clients already associated to the BSS.</w:t>
      </w:r>
    </w:p>
    <w:p w14:paraId="6651B09E"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Beacons are sent periodically at a time called Target Beacon Transmission Time(TBTT)</w:t>
      </w:r>
    </w:p>
    <w:p w14:paraId="66F17B0F"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 xml:space="preserve">Beacon Interval=100 TU (100x 1024 microseconds or 102.4 milliseconds) </w:t>
      </w:r>
    </w:p>
    <w:p w14:paraId="590ACA3C" w14:textId="77777777" w:rsidR="001F7FE2" w:rsidRPr="00AF56B1" w:rsidRDefault="001F7FE2" w:rsidP="001F7FE2">
      <w:pPr>
        <w:pStyle w:val="Textbody"/>
        <w:ind w:firstLine="360"/>
        <w:jc w:val="both"/>
        <w:rPr>
          <w:rFonts w:asciiTheme="minorHAnsi" w:hAnsiTheme="minorHAnsi" w:cstheme="minorHAnsi"/>
          <w:sz w:val="22"/>
          <w:szCs w:val="22"/>
        </w:rPr>
      </w:pPr>
      <w:r w:rsidRPr="00AF56B1">
        <w:rPr>
          <w:rFonts w:asciiTheme="minorHAnsi" w:hAnsiTheme="minorHAnsi" w:cstheme="minorHAnsi"/>
          <w:sz w:val="22"/>
          <w:szCs w:val="22"/>
        </w:rPr>
        <w:t>Since, 1 TU=1024 microseconds</w:t>
      </w:r>
    </w:p>
    <w:p w14:paraId="0DFD4D32" w14:textId="77777777" w:rsidR="001F7FE2" w:rsidRPr="00AF56B1" w:rsidRDefault="001F7FE2" w:rsidP="001F7FE2">
      <w:pPr>
        <w:pStyle w:val="Textbody"/>
        <w:ind w:firstLine="360"/>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1824" behindDoc="0" locked="0" layoutInCell="1" allowOverlap="1" wp14:anchorId="428FDAD3" wp14:editId="23CABB5A">
            <wp:simplePos x="0" y="0"/>
            <wp:positionH relativeFrom="margin">
              <wp:align>left</wp:align>
            </wp:positionH>
            <wp:positionV relativeFrom="paragraph">
              <wp:posOffset>309880</wp:posOffset>
            </wp:positionV>
            <wp:extent cx="6120000" cy="2901960"/>
            <wp:effectExtent l="19050" t="19050" r="14605" b="12700"/>
            <wp:wrapSquare wrapText="bothSides"/>
            <wp:docPr id="2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120000" cy="2901960"/>
                    </a:xfrm>
                    <a:prstGeom prst="rect">
                      <a:avLst/>
                    </a:prstGeom>
                    <a:ln>
                      <a:solidFill>
                        <a:schemeClr val="tx1"/>
                      </a:solidFill>
                    </a:ln>
                  </pic:spPr>
                </pic:pic>
              </a:graphicData>
            </a:graphic>
          </wp:anchor>
        </w:drawing>
      </w:r>
    </w:p>
    <w:p w14:paraId="49873222" w14:textId="77777777" w:rsidR="001F7FE2" w:rsidRPr="00AF56B1" w:rsidRDefault="001F7FE2" w:rsidP="001F7FE2">
      <w:pPr>
        <w:pStyle w:val="Textbody"/>
        <w:jc w:val="both"/>
        <w:rPr>
          <w:rFonts w:asciiTheme="minorHAnsi" w:hAnsiTheme="minorHAnsi" w:cstheme="minorHAnsi"/>
        </w:rPr>
      </w:pPr>
    </w:p>
    <w:p w14:paraId="629B1A51" w14:textId="77777777" w:rsidR="001F7FE2" w:rsidRPr="00EE68DC" w:rsidRDefault="001F7FE2" w:rsidP="00AF56B1">
      <w:pPr>
        <w:pStyle w:val="Heading3"/>
        <w:rPr>
          <w:rFonts w:asciiTheme="minorHAnsi" w:hAnsiTheme="minorHAnsi" w:cstheme="minorHAnsi"/>
          <w:sz w:val="22"/>
        </w:rPr>
      </w:pPr>
      <w:bookmarkStart w:id="580" w:name="_Toc59099846"/>
      <w:bookmarkStart w:id="581" w:name="_Toc59468804"/>
      <w:r w:rsidRPr="00EE68DC">
        <w:rPr>
          <w:rFonts w:asciiTheme="minorHAnsi" w:eastAsiaTheme="majorEastAsia" w:hAnsiTheme="minorHAnsi" w:cstheme="minorHAnsi"/>
          <w:sz w:val="22"/>
          <w:lang w:bidi="ar-SA"/>
        </w:rPr>
        <w:t xml:space="preserve">Authentication </w:t>
      </w:r>
      <w:r w:rsidRPr="00EE68DC">
        <w:rPr>
          <w:rFonts w:asciiTheme="minorHAnsi" w:hAnsiTheme="minorHAnsi" w:cstheme="minorHAnsi"/>
          <w:sz w:val="22"/>
        </w:rPr>
        <w:t>Testing</w:t>
      </w:r>
      <w:bookmarkEnd w:id="580"/>
      <w:bookmarkEnd w:id="581"/>
    </w:p>
    <w:p w14:paraId="734D78B4" w14:textId="77777777" w:rsidR="001F7FE2" w:rsidRPr="00AF56B1" w:rsidRDefault="001F7FE2" w:rsidP="001F7FE2">
      <w:pPr>
        <w:pStyle w:val="Standard"/>
        <w:ind w:left="360"/>
        <w:jc w:val="both"/>
        <w:rPr>
          <w:rFonts w:asciiTheme="minorHAnsi" w:hAnsiTheme="minorHAnsi" w:cstheme="minorHAnsi"/>
        </w:rPr>
      </w:pPr>
    </w:p>
    <w:p w14:paraId="7E1C8514" w14:textId="77777777" w:rsidR="001F7FE2" w:rsidRPr="00AF56B1" w:rsidRDefault="001F7FE2" w:rsidP="001F7FE2">
      <w:pPr>
        <w:pStyle w:val="Standard"/>
        <w:ind w:left="360"/>
        <w:jc w:val="both"/>
        <w:rPr>
          <w:rFonts w:asciiTheme="minorHAnsi" w:hAnsiTheme="minorHAnsi" w:cstheme="minorHAnsi"/>
        </w:rPr>
      </w:pPr>
      <w:r w:rsidRPr="00AF56B1">
        <w:rPr>
          <w:rFonts w:asciiTheme="minorHAnsi" w:hAnsiTheme="minorHAnsi" w:cstheme="minorHAnsi"/>
        </w:rPr>
        <w:t>Here 4-way handshake is used and it’s the process of exchanging 4 messages between an access point and the client device to generate some encryption keys which can be used to encrypt actual data sent over Wireless medium.</w:t>
      </w:r>
    </w:p>
    <w:p w14:paraId="272A3B7D" w14:textId="77777777" w:rsidR="001F7FE2" w:rsidRPr="00AF56B1" w:rsidRDefault="001F7FE2" w:rsidP="001F7FE2">
      <w:pPr>
        <w:pStyle w:val="Standard"/>
        <w:jc w:val="both"/>
        <w:rPr>
          <w:rFonts w:asciiTheme="minorHAnsi" w:hAnsiTheme="minorHAnsi" w:cstheme="minorHAnsi"/>
        </w:rPr>
      </w:pPr>
    </w:p>
    <w:p w14:paraId="1A39018E"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lastRenderedPageBreak/>
        <w:t>Pairwise Transit Key (PTK) = PRF (PMK+ Anounce + Snounce + Mac (AP) + Mac (client))</w:t>
      </w:r>
    </w:p>
    <w:p w14:paraId="17FD6195" w14:textId="77777777" w:rsidR="001F7FE2" w:rsidRPr="00AF56B1" w:rsidRDefault="001F7FE2" w:rsidP="001F7FE2">
      <w:pPr>
        <w:pStyle w:val="Standard"/>
        <w:jc w:val="both"/>
        <w:rPr>
          <w:rFonts w:asciiTheme="minorHAnsi" w:hAnsiTheme="minorHAnsi" w:cstheme="minorHAnsi"/>
        </w:rPr>
      </w:pPr>
    </w:p>
    <w:p w14:paraId="6E953F0F"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PRF= PRF is a pseudo-random function which is applied to all the input.</w:t>
      </w:r>
    </w:p>
    <w:p w14:paraId="6EA1098C"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PMK=Pairwise Master Key, is generated from PSK</w:t>
      </w:r>
    </w:p>
    <w:p w14:paraId="32F83DA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Announce = Random Number from AP</w:t>
      </w:r>
    </w:p>
    <w:p w14:paraId="78627BB2"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Snounce = Random Number from Client</w:t>
      </w:r>
    </w:p>
    <w:p w14:paraId="75304CCE" w14:textId="77777777" w:rsidR="001F7FE2" w:rsidRPr="00AF56B1" w:rsidRDefault="001F7FE2" w:rsidP="001F7FE2">
      <w:pPr>
        <w:pStyle w:val="Standard"/>
        <w:jc w:val="both"/>
        <w:rPr>
          <w:rFonts w:asciiTheme="minorHAnsi" w:hAnsiTheme="minorHAnsi" w:cstheme="minorHAnsi"/>
        </w:rPr>
      </w:pPr>
    </w:p>
    <w:p w14:paraId="58FF5F77"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1, AP shares it’s Anounce to Client so that Client produces its PTK.</w:t>
      </w:r>
    </w:p>
    <w:p w14:paraId="57FE2FF8"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2, Client shares its Snounce to AP so that client produces its PTK.</w:t>
      </w:r>
    </w:p>
    <w:p w14:paraId="4D8331D5"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3, AP compares with client PTK.</w:t>
      </w:r>
    </w:p>
    <w:p w14:paraId="3D1B9212" w14:textId="77777777" w:rsidR="001F7FE2" w:rsidRPr="00AF56B1" w:rsidRDefault="001F7FE2" w:rsidP="00771D0C">
      <w:pPr>
        <w:pStyle w:val="Standard"/>
        <w:numPr>
          <w:ilvl w:val="0"/>
          <w:numId w:val="1"/>
        </w:numPr>
        <w:jc w:val="both"/>
        <w:rPr>
          <w:rFonts w:asciiTheme="minorHAnsi" w:hAnsiTheme="minorHAnsi" w:cstheme="minorHAnsi"/>
        </w:rPr>
      </w:pPr>
      <w:r w:rsidRPr="00AF56B1">
        <w:rPr>
          <w:rFonts w:asciiTheme="minorHAnsi" w:hAnsiTheme="minorHAnsi" w:cstheme="minorHAnsi"/>
        </w:rPr>
        <w:t>Message 4, if PTK is same then client sends an ACK and authentication completes.</w:t>
      </w:r>
    </w:p>
    <w:p w14:paraId="65BF8046" w14:textId="77777777" w:rsidR="001F7FE2" w:rsidRPr="00AF56B1" w:rsidRDefault="001F7FE2" w:rsidP="001F7FE2">
      <w:pPr>
        <w:pStyle w:val="Standard"/>
        <w:jc w:val="both"/>
        <w:rPr>
          <w:rFonts w:asciiTheme="minorHAnsi" w:hAnsiTheme="minorHAnsi" w:cstheme="minorHAnsi"/>
        </w:rPr>
      </w:pPr>
    </w:p>
    <w:p w14:paraId="7EA8DF0F"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Below screenshots shows authentication step by step,</w:t>
      </w:r>
    </w:p>
    <w:p w14:paraId="2F82364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ab/>
      </w:r>
    </w:p>
    <w:p w14:paraId="316987D4"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7968" behindDoc="0" locked="0" layoutInCell="1" allowOverlap="1" wp14:anchorId="33823859" wp14:editId="25B88134">
            <wp:simplePos x="0" y="0"/>
            <wp:positionH relativeFrom="margin">
              <wp:align>center</wp:align>
            </wp:positionH>
            <wp:positionV relativeFrom="paragraph">
              <wp:posOffset>314340</wp:posOffset>
            </wp:positionV>
            <wp:extent cx="6570345" cy="3795395"/>
            <wp:effectExtent l="19050" t="19050" r="20955" b="14605"/>
            <wp:wrapSquare wrapText="bothSides"/>
            <wp:docPr id="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570345" cy="3795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Pr>
          <w:rFonts w:asciiTheme="minorHAnsi" w:hAnsiTheme="minorHAnsi" w:cstheme="minorHAnsi"/>
        </w:rPr>
        <w:t>Message 1,</w:t>
      </w:r>
    </w:p>
    <w:p w14:paraId="388CACC7" w14:textId="77777777" w:rsidR="001F7FE2" w:rsidRPr="00AF56B1" w:rsidRDefault="001F7FE2" w:rsidP="001F7FE2">
      <w:pPr>
        <w:pStyle w:val="Standard"/>
        <w:jc w:val="both"/>
        <w:rPr>
          <w:rFonts w:asciiTheme="minorHAnsi" w:hAnsiTheme="minorHAnsi" w:cstheme="minorHAnsi"/>
        </w:rPr>
      </w:pPr>
    </w:p>
    <w:p w14:paraId="07CD2331" w14:textId="77777777" w:rsidR="001F7FE2" w:rsidRPr="00AF56B1" w:rsidRDefault="001F7FE2" w:rsidP="001F7FE2">
      <w:pPr>
        <w:pStyle w:val="Standard"/>
        <w:jc w:val="both"/>
        <w:rPr>
          <w:rFonts w:asciiTheme="minorHAnsi" w:hAnsiTheme="minorHAnsi" w:cstheme="minorHAnsi"/>
        </w:rPr>
      </w:pPr>
    </w:p>
    <w:p w14:paraId="63CBBA8F" w14:textId="77777777" w:rsidR="001F7FE2" w:rsidRPr="00AF56B1" w:rsidRDefault="001F7FE2" w:rsidP="001F7FE2">
      <w:pPr>
        <w:pStyle w:val="Standard"/>
        <w:jc w:val="both"/>
        <w:rPr>
          <w:rFonts w:asciiTheme="minorHAnsi" w:hAnsiTheme="minorHAnsi" w:cstheme="minorHAnsi"/>
        </w:rPr>
      </w:pPr>
    </w:p>
    <w:p w14:paraId="19C0DCCA" w14:textId="77777777" w:rsidR="001F7FE2" w:rsidRPr="00AF56B1" w:rsidRDefault="001F7FE2" w:rsidP="001F7FE2">
      <w:pPr>
        <w:pStyle w:val="Standard"/>
        <w:jc w:val="both"/>
        <w:rPr>
          <w:rFonts w:asciiTheme="minorHAnsi" w:hAnsiTheme="minorHAnsi" w:cstheme="minorHAnsi"/>
        </w:rPr>
      </w:pPr>
    </w:p>
    <w:p w14:paraId="16E2E6E2" w14:textId="77777777" w:rsidR="001F7FE2" w:rsidRPr="00AF56B1" w:rsidRDefault="001F7FE2" w:rsidP="001F7FE2">
      <w:pPr>
        <w:pStyle w:val="Standard"/>
        <w:jc w:val="both"/>
        <w:rPr>
          <w:rFonts w:asciiTheme="minorHAnsi" w:hAnsiTheme="minorHAnsi" w:cstheme="minorHAnsi"/>
        </w:rPr>
      </w:pPr>
    </w:p>
    <w:p w14:paraId="19C03A1B" w14:textId="77777777" w:rsidR="001F7FE2" w:rsidRPr="00AF56B1" w:rsidRDefault="001F7FE2" w:rsidP="001F7FE2">
      <w:pPr>
        <w:pStyle w:val="Standard"/>
        <w:jc w:val="both"/>
        <w:rPr>
          <w:rFonts w:asciiTheme="minorHAnsi" w:hAnsiTheme="minorHAnsi" w:cstheme="minorHAnsi"/>
        </w:rPr>
      </w:pPr>
    </w:p>
    <w:p w14:paraId="7E81D4A7" w14:textId="77777777" w:rsidR="001F7FE2" w:rsidRPr="00AF56B1" w:rsidRDefault="001F7FE2" w:rsidP="001F7FE2">
      <w:pPr>
        <w:pStyle w:val="Standard"/>
        <w:jc w:val="both"/>
        <w:rPr>
          <w:rFonts w:asciiTheme="minorHAnsi" w:hAnsiTheme="minorHAnsi" w:cstheme="minorHAnsi"/>
        </w:rPr>
      </w:pPr>
    </w:p>
    <w:p w14:paraId="55C8095F" w14:textId="77777777" w:rsidR="001F7FE2" w:rsidRPr="00AF56B1" w:rsidRDefault="001F7FE2" w:rsidP="001F7FE2">
      <w:pPr>
        <w:pStyle w:val="Standard"/>
        <w:jc w:val="both"/>
        <w:rPr>
          <w:rFonts w:asciiTheme="minorHAnsi" w:hAnsiTheme="minorHAnsi" w:cstheme="minorHAnsi"/>
        </w:rPr>
      </w:pPr>
    </w:p>
    <w:p w14:paraId="761C6158" w14:textId="77777777" w:rsidR="001F7FE2" w:rsidRPr="00AF56B1" w:rsidRDefault="001F7FE2" w:rsidP="001F7FE2">
      <w:pPr>
        <w:pStyle w:val="Standard"/>
        <w:jc w:val="both"/>
        <w:rPr>
          <w:rFonts w:asciiTheme="minorHAnsi" w:hAnsiTheme="minorHAnsi" w:cstheme="minorHAnsi"/>
        </w:rPr>
      </w:pPr>
    </w:p>
    <w:p w14:paraId="39CF5306" w14:textId="77777777" w:rsidR="001F7FE2" w:rsidRPr="00AF56B1" w:rsidRDefault="001F7FE2" w:rsidP="001F7FE2">
      <w:pPr>
        <w:pStyle w:val="Standard"/>
        <w:jc w:val="both"/>
        <w:rPr>
          <w:rFonts w:asciiTheme="minorHAnsi" w:hAnsiTheme="minorHAnsi" w:cstheme="minorHAnsi"/>
        </w:rPr>
      </w:pPr>
    </w:p>
    <w:p w14:paraId="61B0CFF0" w14:textId="77777777" w:rsidR="001F7FE2" w:rsidRPr="00AF56B1" w:rsidRDefault="001F7FE2" w:rsidP="001F7FE2">
      <w:pPr>
        <w:pStyle w:val="Standard"/>
        <w:jc w:val="both"/>
        <w:rPr>
          <w:rFonts w:asciiTheme="minorHAnsi" w:hAnsiTheme="minorHAnsi" w:cstheme="minorHAnsi"/>
        </w:rPr>
      </w:pPr>
    </w:p>
    <w:p w14:paraId="57262452" w14:textId="77777777" w:rsidR="001F7FE2" w:rsidRPr="00AF56B1" w:rsidRDefault="001F7FE2" w:rsidP="001F7FE2">
      <w:pPr>
        <w:pStyle w:val="Standard"/>
        <w:jc w:val="both"/>
        <w:rPr>
          <w:rFonts w:asciiTheme="minorHAnsi" w:hAnsiTheme="minorHAnsi" w:cstheme="minorHAnsi"/>
        </w:rPr>
      </w:pPr>
    </w:p>
    <w:p w14:paraId="6D4C3A79" w14:textId="77777777" w:rsidR="001F7FE2" w:rsidRPr="00AF56B1" w:rsidRDefault="001F7FE2" w:rsidP="001F7FE2">
      <w:pPr>
        <w:pStyle w:val="Standard"/>
        <w:jc w:val="both"/>
        <w:rPr>
          <w:rFonts w:asciiTheme="minorHAnsi" w:hAnsiTheme="minorHAnsi" w:cstheme="minorHAnsi"/>
        </w:rPr>
      </w:pPr>
    </w:p>
    <w:p w14:paraId="206C283F" w14:textId="77777777" w:rsidR="001F7FE2" w:rsidRPr="00AF56B1" w:rsidRDefault="001F7FE2" w:rsidP="001F7FE2">
      <w:pPr>
        <w:pStyle w:val="Standard"/>
        <w:jc w:val="both"/>
        <w:rPr>
          <w:rFonts w:asciiTheme="minorHAnsi" w:hAnsiTheme="minorHAnsi" w:cstheme="minorHAnsi"/>
        </w:rPr>
      </w:pPr>
    </w:p>
    <w:p w14:paraId="7050CF20" w14:textId="77777777" w:rsidR="001F7FE2" w:rsidRPr="00AF56B1" w:rsidRDefault="001F7FE2" w:rsidP="001F7FE2">
      <w:pPr>
        <w:pStyle w:val="Standard"/>
        <w:jc w:val="both"/>
        <w:rPr>
          <w:rFonts w:asciiTheme="minorHAnsi" w:hAnsiTheme="minorHAnsi" w:cstheme="minorHAnsi"/>
        </w:rPr>
      </w:pPr>
    </w:p>
    <w:p w14:paraId="67270173" w14:textId="77777777" w:rsidR="001F7FE2" w:rsidRPr="00AF56B1" w:rsidRDefault="001F7FE2" w:rsidP="001F7FE2">
      <w:pPr>
        <w:pStyle w:val="Standard"/>
        <w:jc w:val="both"/>
        <w:rPr>
          <w:rFonts w:asciiTheme="minorHAnsi" w:hAnsiTheme="minorHAnsi" w:cstheme="minorHAnsi"/>
        </w:rPr>
      </w:pPr>
    </w:p>
    <w:p w14:paraId="5E6F784F" w14:textId="77777777" w:rsidR="001F7FE2" w:rsidRPr="00AF56B1" w:rsidRDefault="001F7FE2" w:rsidP="001F7FE2">
      <w:pPr>
        <w:pStyle w:val="Standard"/>
        <w:jc w:val="both"/>
        <w:rPr>
          <w:rFonts w:asciiTheme="minorHAnsi" w:hAnsiTheme="minorHAnsi" w:cstheme="minorHAnsi"/>
        </w:rPr>
      </w:pPr>
    </w:p>
    <w:p w14:paraId="75675F3D" w14:textId="77777777" w:rsidR="001F7FE2" w:rsidRPr="00AF56B1" w:rsidRDefault="001F7FE2" w:rsidP="001F7FE2">
      <w:pPr>
        <w:pStyle w:val="Standard"/>
        <w:jc w:val="both"/>
        <w:rPr>
          <w:rFonts w:asciiTheme="minorHAnsi" w:hAnsiTheme="minorHAnsi" w:cstheme="minorHAnsi"/>
        </w:rPr>
      </w:pPr>
    </w:p>
    <w:p w14:paraId="19BDA09F" w14:textId="77777777" w:rsidR="001F7FE2" w:rsidRPr="00AF56B1" w:rsidRDefault="001F7FE2" w:rsidP="001F7FE2">
      <w:pPr>
        <w:pStyle w:val="Standard"/>
        <w:jc w:val="both"/>
        <w:rPr>
          <w:rFonts w:asciiTheme="minorHAnsi" w:hAnsiTheme="minorHAnsi" w:cstheme="minorHAnsi"/>
        </w:rPr>
      </w:pPr>
    </w:p>
    <w:p w14:paraId="1AC7B82D" w14:textId="77777777" w:rsidR="001F7FE2" w:rsidRPr="00AF56B1" w:rsidRDefault="001F7FE2" w:rsidP="001F7FE2">
      <w:pPr>
        <w:pStyle w:val="Standard"/>
        <w:jc w:val="both"/>
        <w:rPr>
          <w:rFonts w:asciiTheme="minorHAnsi" w:hAnsiTheme="minorHAnsi" w:cstheme="minorHAnsi"/>
        </w:rPr>
      </w:pPr>
    </w:p>
    <w:p w14:paraId="7AF1439A"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Message 2,</w:t>
      </w:r>
    </w:p>
    <w:p w14:paraId="14BB6010"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8992" behindDoc="0" locked="0" layoutInCell="1" allowOverlap="1" wp14:anchorId="32417DAF" wp14:editId="157F7B98">
            <wp:simplePos x="0" y="0"/>
            <wp:positionH relativeFrom="margin">
              <wp:align>center</wp:align>
            </wp:positionH>
            <wp:positionV relativeFrom="paragraph">
              <wp:posOffset>216345</wp:posOffset>
            </wp:positionV>
            <wp:extent cx="6605905" cy="3906520"/>
            <wp:effectExtent l="19050" t="19050" r="23495" b="17780"/>
            <wp:wrapSquare wrapText="bothSides"/>
            <wp:docPr id="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605905" cy="390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60F5B0" w14:textId="77777777" w:rsidR="001F7FE2" w:rsidRPr="00AF56B1" w:rsidRDefault="001F7FE2" w:rsidP="001F7FE2">
      <w:pPr>
        <w:pStyle w:val="Standard"/>
        <w:jc w:val="both"/>
        <w:rPr>
          <w:rFonts w:asciiTheme="minorHAnsi" w:hAnsiTheme="minorHAnsi" w:cstheme="minorHAnsi"/>
        </w:rPr>
      </w:pPr>
    </w:p>
    <w:p w14:paraId="69BE63C3" w14:textId="77777777" w:rsidR="001F7FE2" w:rsidRPr="00AF56B1" w:rsidRDefault="001F7FE2" w:rsidP="001F7FE2">
      <w:pPr>
        <w:pStyle w:val="Standard"/>
        <w:jc w:val="both"/>
        <w:rPr>
          <w:rFonts w:asciiTheme="minorHAnsi" w:hAnsiTheme="minorHAnsi" w:cstheme="minorHAnsi"/>
        </w:rPr>
      </w:pPr>
    </w:p>
    <w:p w14:paraId="48060F60"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lastRenderedPageBreak/>
        <w:drawing>
          <wp:anchor distT="0" distB="0" distL="114300" distR="114300" simplePos="0" relativeHeight="251670016" behindDoc="0" locked="0" layoutInCell="1" allowOverlap="1" wp14:anchorId="56B5219A" wp14:editId="7DD6F14D">
            <wp:simplePos x="0" y="0"/>
            <wp:positionH relativeFrom="margin">
              <wp:posOffset>-403761</wp:posOffset>
            </wp:positionH>
            <wp:positionV relativeFrom="paragraph">
              <wp:posOffset>327066</wp:posOffset>
            </wp:positionV>
            <wp:extent cx="6570279" cy="3847605"/>
            <wp:effectExtent l="19050" t="19050" r="21590" b="19685"/>
            <wp:wrapSquare wrapText="bothSides"/>
            <wp:docPr id="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576829" cy="3851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Pr>
          <w:rFonts w:asciiTheme="minorHAnsi" w:hAnsiTheme="minorHAnsi" w:cstheme="minorHAnsi"/>
        </w:rPr>
        <w:t>Message 3,</w:t>
      </w:r>
    </w:p>
    <w:p w14:paraId="2B88A00E" w14:textId="33917854" w:rsidR="001F7FE2" w:rsidRPr="00AF56B1" w:rsidRDefault="001F7FE2" w:rsidP="001F7FE2">
      <w:pPr>
        <w:pStyle w:val="Standard"/>
        <w:jc w:val="both"/>
        <w:rPr>
          <w:rFonts w:asciiTheme="minorHAnsi" w:hAnsiTheme="minorHAnsi" w:cstheme="minorHAnsi"/>
        </w:rPr>
      </w:pPr>
    </w:p>
    <w:p w14:paraId="6EC21085" w14:textId="3EDFAC98" w:rsidR="005D025B" w:rsidRPr="00AF56B1" w:rsidRDefault="005D025B" w:rsidP="001F7FE2">
      <w:pPr>
        <w:pStyle w:val="Standard"/>
        <w:jc w:val="both"/>
        <w:rPr>
          <w:rFonts w:asciiTheme="minorHAnsi" w:hAnsiTheme="minorHAnsi" w:cstheme="minorHAnsi"/>
        </w:rPr>
      </w:pPr>
    </w:p>
    <w:p w14:paraId="25ED1D96" w14:textId="3B70DB1C" w:rsidR="005D025B" w:rsidRPr="00AF56B1" w:rsidRDefault="005D025B" w:rsidP="001F7FE2">
      <w:pPr>
        <w:pStyle w:val="Standard"/>
        <w:jc w:val="both"/>
        <w:rPr>
          <w:rFonts w:asciiTheme="minorHAnsi" w:hAnsiTheme="minorHAnsi" w:cstheme="minorHAnsi"/>
        </w:rPr>
      </w:pPr>
    </w:p>
    <w:p w14:paraId="7392959D" w14:textId="1994B156" w:rsidR="005D025B" w:rsidRPr="00AF56B1" w:rsidRDefault="005D025B" w:rsidP="001F7FE2">
      <w:pPr>
        <w:pStyle w:val="Standard"/>
        <w:jc w:val="both"/>
        <w:rPr>
          <w:rFonts w:asciiTheme="minorHAnsi" w:hAnsiTheme="minorHAnsi" w:cstheme="minorHAnsi"/>
        </w:rPr>
      </w:pPr>
    </w:p>
    <w:p w14:paraId="7863FC84" w14:textId="0E5A7B7D" w:rsidR="005D025B" w:rsidRPr="00AF56B1" w:rsidRDefault="005D025B" w:rsidP="001F7FE2">
      <w:pPr>
        <w:pStyle w:val="Standard"/>
        <w:jc w:val="both"/>
        <w:rPr>
          <w:rFonts w:asciiTheme="minorHAnsi" w:hAnsiTheme="minorHAnsi" w:cstheme="minorHAnsi"/>
        </w:rPr>
      </w:pPr>
    </w:p>
    <w:p w14:paraId="404011F9" w14:textId="4F436CD4" w:rsidR="005D025B" w:rsidRPr="00AF56B1" w:rsidRDefault="005D025B" w:rsidP="001F7FE2">
      <w:pPr>
        <w:pStyle w:val="Standard"/>
        <w:jc w:val="both"/>
        <w:rPr>
          <w:rFonts w:asciiTheme="minorHAnsi" w:hAnsiTheme="minorHAnsi" w:cstheme="minorHAnsi"/>
        </w:rPr>
      </w:pPr>
    </w:p>
    <w:p w14:paraId="68B2E74A" w14:textId="058BE039" w:rsidR="005D025B" w:rsidRPr="00AF56B1" w:rsidRDefault="005D025B" w:rsidP="001F7FE2">
      <w:pPr>
        <w:pStyle w:val="Standard"/>
        <w:jc w:val="both"/>
        <w:rPr>
          <w:rFonts w:asciiTheme="minorHAnsi" w:hAnsiTheme="minorHAnsi" w:cstheme="minorHAnsi"/>
        </w:rPr>
      </w:pPr>
    </w:p>
    <w:p w14:paraId="62259856" w14:textId="68D8C9B7" w:rsidR="005D025B" w:rsidRPr="00AF56B1" w:rsidRDefault="005D025B" w:rsidP="001F7FE2">
      <w:pPr>
        <w:pStyle w:val="Standard"/>
        <w:jc w:val="both"/>
        <w:rPr>
          <w:rFonts w:asciiTheme="minorHAnsi" w:hAnsiTheme="minorHAnsi" w:cstheme="minorHAnsi"/>
        </w:rPr>
      </w:pPr>
    </w:p>
    <w:p w14:paraId="5FBF550F" w14:textId="5014F0BA" w:rsidR="005D025B" w:rsidRPr="00AF56B1" w:rsidRDefault="005D025B" w:rsidP="001F7FE2">
      <w:pPr>
        <w:pStyle w:val="Standard"/>
        <w:jc w:val="both"/>
        <w:rPr>
          <w:rFonts w:asciiTheme="minorHAnsi" w:hAnsiTheme="minorHAnsi" w:cstheme="minorHAnsi"/>
        </w:rPr>
      </w:pPr>
    </w:p>
    <w:p w14:paraId="4E63EA4F" w14:textId="68211580" w:rsidR="005D025B" w:rsidRPr="00AF56B1" w:rsidRDefault="005D025B" w:rsidP="001F7FE2">
      <w:pPr>
        <w:pStyle w:val="Standard"/>
        <w:jc w:val="both"/>
        <w:rPr>
          <w:rFonts w:asciiTheme="minorHAnsi" w:hAnsiTheme="minorHAnsi" w:cstheme="minorHAnsi"/>
        </w:rPr>
      </w:pPr>
    </w:p>
    <w:p w14:paraId="5842CB48" w14:textId="29C840D1" w:rsidR="005D025B" w:rsidRPr="00AF56B1" w:rsidRDefault="005D025B" w:rsidP="001F7FE2">
      <w:pPr>
        <w:pStyle w:val="Standard"/>
        <w:jc w:val="both"/>
        <w:rPr>
          <w:rFonts w:asciiTheme="minorHAnsi" w:hAnsiTheme="minorHAnsi" w:cstheme="minorHAnsi"/>
        </w:rPr>
      </w:pPr>
    </w:p>
    <w:p w14:paraId="026B4A5A" w14:textId="2AF1791D" w:rsidR="005D025B" w:rsidRPr="00AF56B1" w:rsidRDefault="005D025B" w:rsidP="001F7FE2">
      <w:pPr>
        <w:pStyle w:val="Standard"/>
        <w:jc w:val="both"/>
        <w:rPr>
          <w:rFonts w:asciiTheme="minorHAnsi" w:hAnsiTheme="minorHAnsi" w:cstheme="minorHAnsi"/>
        </w:rPr>
      </w:pPr>
    </w:p>
    <w:p w14:paraId="0CC004E9" w14:textId="3B6BA1D6" w:rsidR="005D025B" w:rsidRPr="00AF56B1" w:rsidRDefault="005D025B" w:rsidP="001F7FE2">
      <w:pPr>
        <w:pStyle w:val="Standard"/>
        <w:jc w:val="both"/>
        <w:rPr>
          <w:rFonts w:asciiTheme="minorHAnsi" w:hAnsiTheme="minorHAnsi" w:cstheme="minorHAnsi"/>
        </w:rPr>
      </w:pPr>
    </w:p>
    <w:p w14:paraId="2B2C5FAB" w14:textId="1415B353" w:rsidR="005D025B" w:rsidRPr="00AF56B1" w:rsidRDefault="005D025B" w:rsidP="001F7FE2">
      <w:pPr>
        <w:pStyle w:val="Standard"/>
        <w:jc w:val="both"/>
        <w:rPr>
          <w:rFonts w:asciiTheme="minorHAnsi" w:hAnsiTheme="minorHAnsi" w:cstheme="minorHAnsi"/>
        </w:rPr>
      </w:pPr>
    </w:p>
    <w:p w14:paraId="1F8D3A97" w14:textId="1A7772D6" w:rsidR="005D025B" w:rsidRPr="00AF56B1" w:rsidRDefault="005D025B" w:rsidP="001F7FE2">
      <w:pPr>
        <w:pStyle w:val="Standard"/>
        <w:jc w:val="both"/>
        <w:rPr>
          <w:rFonts w:asciiTheme="minorHAnsi" w:hAnsiTheme="minorHAnsi" w:cstheme="minorHAnsi"/>
        </w:rPr>
      </w:pPr>
    </w:p>
    <w:p w14:paraId="737D4BD6" w14:textId="7E4637F2" w:rsidR="005D025B" w:rsidRPr="00AF56B1" w:rsidRDefault="005D025B" w:rsidP="001F7FE2">
      <w:pPr>
        <w:pStyle w:val="Standard"/>
        <w:jc w:val="both"/>
        <w:rPr>
          <w:rFonts w:asciiTheme="minorHAnsi" w:hAnsiTheme="minorHAnsi" w:cstheme="minorHAnsi"/>
        </w:rPr>
      </w:pPr>
    </w:p>
    <w:p w14:paraId="66DD390C" w14:textId="4D81E814" w:rsidR="005D025B" w:rsidRPr="00AF56B1" w:rsidRDefault="005D025B" w:rsidP="001F7FE2">
      <w:pPr>
        <w:pStyle w:val="Standard"/>
        <w:jc w:val="both"/>
        <w:rPr>
          <w:rFonts w:asciiTheme="minorHAnsi" w:hAnsiTheme="minorHAnsi" w:cstheme="minorHAnsi"/>
        </w:rPr>
      </w:pPr>
    </w:p>
    <w:p w14:paraId="0BB135F0" w14:textId="27264020" w:rsidR="005D025B" w:rsidRPr="00AF56B1" w:rsidRDefault="005D025B" w:rsidP="001F7FE2">
      <w:pPr>
        <w:pStyle w:val="Standard"/>
        <w:jc w:val="both"/>
        <w:rPr>
          <w:rFonts w:asciiTheme="minorHAnsi" w:hAnsiTheme="minorHAnsi" w:cstheme="minorHAnsi"/>
        </w:rPr>
      </w:pPr>
    </w:p>
    <w:p w14:paraId="0176CA7E" w14:textId="5568A47E" w:rsidR="005D025B" w:rsidRPr="00AF56B1" w:rsidRDefault="005D025B" w:rsidP="001F7FE2">
      <w:pPr>
        <w:pStyle w:val="Standard"/>
        <w:jc w:val="both"/>
        <w:rPr>
          <w:rFonts w:asciiTheme="minorHAnsi" w:hAnsiTheme="minorHAnsi" w:cstheme="minorHAnsi"/>
        </w:rPr>
      </w:pPr>
    </w:p>
    <w:p w14:paraId="2A7B66EB" w14:textId="572AB6F3" w:rsidR="005D025B" w:rsidRPr="00AF56B1" w:rsidRDefault="005D025B" w:rsidP="001F7FE2">
      <w:pPr>
        <w:pStyle w:val="Standard"/>
        <w:jc w:val="both"/>
        <w:rPr>
          <w:rFonts w:asciiTheme="minorHAnsi" w:hAnsiTheme="minorHAnsi" w:cstheme="minorHAnsi"/>
        </w:rPr>
      </w:pPr>
    </w:p>
    <w:p w14:paraId="1CB9633E" w14:textId="5091349C" w:rsidR="005D025B" w:rsidRPr="00AF56B1" w:rsidRDefault="005D025B" w:rsidP="001F7FE2">
      <w:pPr>
        <w:pStyle w:val="Standard"/>
        <w:jc w:val="both"/>
        <w:rPr>
          <w:rFonts w:asciiTheme="minorHAnsi" w:hAnsiTheme="minorHAnsi" w:cstheme="minorHAnsi"/>
        </w:rPr>
      </w:pPr>
    </w:p>
    <w:p w14:paraId="6D9C17C4" w14:textId="77777777" w:rsidR="005D025B" w:rsidRPr="00AF56B1" w:rsidRDefault="005D025B" w:rsidP="001F7FE2">
      <w:pPr>
        <w:pStyle w:val="Standard"/>
        <w:jc w:val="both"/>
        <w:rPr>
          <w:rFonts w:asciiTheme="minorHAnsi" w:hAnsiTheme="minorHAnsi" w:cstheme="minorHAnsi"/>
        </w:rPr>
      </w:pPr>
    </w:p>
    <w:p w14:paraId="33710C2F" w14:textId="77777777" w:rsidR="001F7FE2" w:rsidRPr="00AF56B1" w:rsidRDefault="001F7FE2" w:rsidP="001F7FE2">
      <w:pPr>
        <w:pStyle w:val="Standard"/>
        <w:jc w:val="both"/>
        <w:rPr>
          <w:rFonts w:asciiTheme="minorHAnsi" w:hAnsiTheme="minorHAnsi" w:cstheme="minorHAnsi"/>
        </w:rPr>
      </w:pPr>
    </w:p>
    <w:p w14:paraId="12ED2B69"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rPr>
        <w:t>Message 4,</w:t>
      </w:r>
    </w:p>
    <w:p w14:paraId="2FA727CC"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71040" behindDoc="0" locked="0" layoutInCell="1" allowOverlap="1" wp14:anchorId="39F40771" wp14:editId="61CE4640">
            <wp:simplePos x="0" y="0"/>
            <wp:positionH relativeFrom="margin">
              <wp:align>center</wp:align>
            </wp:positionH>
            <wp:positionV relativeFrom="paragraph">
              <wp:posOffset>281190</wp:posOffset>
            </wp:positionV>
            <wp:extent cx="6471920" cy="4001770"/>
            <wp:effectExtent l="19050" t="19050" r="24130" b="17780"/>
            <wp:wrapSquare wrapText="bothSides"/>
            <wp:docPr id="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471920" cy="400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AE8FFB" w14:textId="77777777" w:rsidR="001F7FE2" w:rsidRPr="00AF56B1" w:rsidRDefault="001F7FE2" w:rsidP="001F7FE2">
      <w:pPr>
        <w:pStyle w:val="Standard"/>
        <w:jc w:val="both"/>
        <w:rPr>
          <w:rFonts w:asciiTheme="minorHAnsi" w:hAnsiTheme="minorHAnsi" w:cstheme="minorHAnsi"/>
          <w:b/>
          <w:bCs/>
        </w:rPr>
      </w:pPr>
    </w:p>
    <w:p w14:paraId="55D665FA" w14:textId="77777777" w:rsidR="001F7FE2" w:rsidRPr="00EE68DC" w:rsidRDefault="001F7FE2" w:rsidP="00AF56B1">
      <w:pPr>
        <w:pStyle w:val="Heading3"/>
        <w:rPr>
          <w:rFonts w:asciiTheme="minorHAnsi" w:hAnsiTheme="minorHAnsi" w:cstheme="minorHAnsi"/>
          <w:sz w:val="22"/>
        </w:rPr>
      </w:pPr>
      <w:bookmarkStart w:id="582" w:name="_Toc59099847"/>
      <w:bookmarkStart w:id="583" w:name="_Toc59468805"/>
      <w:r w:rsidRPr="00EE68DC">
        <w:rPr>
          <w:rFonts w:asciiTheme="minorHAnsi" w:hAnsiTheme="minorHAnsi" w:cstheme="minorHAnsi"/>
          <w:sz w:val="22"/>
        </w:rPr>
        <w:t>Client Connectivity Testing</w:t>
      </w:r>
      <w:bookmarkEnd w:id="582"/>
      <w:bookmarkEnd w:id="583"/>
    </w:p>
    <w:p w14:paraId="1D1300D6" w14:textId="77777777" w:rsidR="001F7FE2" w:rsidRPr="00AF56B1" w:rsidRDefault="001F7FE2" w:rsidP="001F7FE2">
      <w:pPr>
        <w:ind w:left="283"/>
        <w:rPr>
          <w:rFonts w:asciiTheme="minorHAnsi" w:hAnsiTheme="minorHAnsi" w:cstheme="minorHAnsi"/>
        </w:rPr>
      </w:pPr>
    </w:p>
    <w:p w14:paraId="7D13E37C" w14:textId="77777777" w:rsidR="001F7FE2" w:rsidRPr="00AF56B1" w:rsidRDefault="001F7FE2" w:rsidP="001F7FE2">
      <w:pPr>
        <w:ind w:left="283"/>
        <w:rPr>
          <w:rFonts w:asciiTheme="minorHAnsi" w:hAnsiTheme="minorHAnsi" w:cstheme="minorHAnsi"/>
        </w:rPr>
      </w:pPr>
      <w:r w:rsidRPr="00AF56B1">
        <w:rPr>
          <w:rFonts w:asciiTheme="minorHAnsi" w:hAnsiTheme="minorHAnsi" w:cstheme="minorHAnsi"/>
        </w:rPr>
        <w:t>Connectivity Testing involves four major steps. They are as follows:</w:t>
      </w:r>
    </w:p>
    <w:p w14:paraId="7F0B12C4" w14:textId="77777777" w:rsidR="001F7FE2" w:rsidRPr="00AF56B1" w:rsidRDefault="001F7FE2" w:rsidP="001F7FE2">
      <w:pPr>
        <w:ind w:left="283"/>
        <w:rPr>
          <w:rFonts w:asciiTheme="minorHAnsi" w:hAnsiTheme="minorHAnsi" w:cstheme="minorHAnsi"/>
        </w:rPr>
      </w:pPr>
    </w:p>
    <w:p w14:paraId="66DBD9D1" w14:textId="77777777" w:rsidR="001F7FE2" w:rsidRPr="00B512D7" w:rsidRDefault="001F7FE2" w:rsidP="00B512D7">
      <w:pPr>
        <w:pStyle w:val="Heading4"/>
        <w:rPr>
          <w:rFonts w:asciiTheme="minorHAnsi" w:hAnsiTheme="minorHAnsi" w:cstheme="minorHAnsi"/>
        </w:rPr>
      </w:pPr>
      <w:bookmarkStart w:id="584" w:name="_Toc59099848"/>
      <w:r w:rsidRPr="00B512D7">
        <w:rPr>
          <w:rFonts w:asciiTheme="minorHAnsi" w:hAnsiTheme="minorHAnsi" w:cstheme="minorHAnsi"/>
        </w:rPr>
        <w:t>IP Address Allocation using Data Host Configuration Protocol (DHCP).</w:t>
      </w:r>
      <w:bookmarkEnd w:id="584"/>
    </w:p>
    <w:p w14:paraId="1B40276E" w14:textId="77777777" w:rsidR="001F7FE2" w:rsidRPr="00AF56B1" w:rsidRDefault="001F7FE2" w:rsidP="001F7FE2">
      <w:pPr>
        <w:pStyle w:val="Standard"/>
        <w:ind w:firstLine="283"/>
        <w:jc w:val="both"/>
        <w:rPr>
          <w:rFonts w:asciiTheme="minorHAnsi" w:hAnsiTheme="minorHAnsi" w:cstheme="minorHAnsi"/>
        </w:rPr>
      </w:pPr>
    </w:p>
    <w:p w14:paraId="07356E26" w14:textId="77777777" w:rsidR="001F7FE2" w:rsidRPr="00AF56B1" w:rsidRDefault="001F7FE2" w:rsidP="001F7FE2">
      <w:pPr>
        <w:pStyle w:val="Standard"/>
        <w:ind w:firstLine="283"/>
        <w:jc w:val="both"/>
        <w:rPr>
          <w:rFonts w:asciiTheme="minorHAnsi" w:hAnsiTheme="minorHAnsi" w:cstheme="minorHAnsi"/>
        </w:rPr>
      </w:pPr>
      <w:r w:rsidRPr="00AF56B1">
        <w:rPr>
          <w:rFonts w:asciiTheme="minorHAnsi" w:hAnsiTheme="minorHAnsi" w:cstheme="minorHAnsi"/>
        </w:rPr>
        <w:t>DHCP involves 4 steps,</w:t>
      </w:r>
    </w:p>
    <w:p w14:paraId="27CF4A59" w14:textId="77777777" w:rsidR="001F7FE2" w:rsidRPr="00AF56B1" w:rsidRDefault="001F7FE2" w:rsidP="001F7FE2">
      <w:pPr>
        <w:pStyle w:val="Standard"/>
        <w:jc w:val="both"/>
        <w:rPr>
          <w:rFonts w:asciiTheme="minorHAnsi" w:hAnsiTheme="minorHAnsi" w:cstheme="minorHAnsi"/>
        </w:rPr>
      </w:pPr>
    </w:p>
    <w:p w14:paraId="5664080E"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Discover</w:t>
      </w:r>
    </w:p>
    <w:p w14:paraId="5695E51D"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t>Here Client device broadcasts a DHCP Discover message over the Ethernet network to</w:t>
      </w:r>
      <w:r w:rsidRPr="00AF56B1">
        <w:rPr>
          <w:rFonts w:asciiTheme="minorHAnsi" w:hAnsiTheme="minorHAnsi" w:cstheme="minorHAnsi"/>
        </w:rPr>
        <w:tab/>
        <w:t>locate all available DHCP servers on the same subnet network.</w:t>
      </w:r>
    </w:p>
    <w:p w14:paraId="4F83762E" w14:textId="77777777" w:rsidR="001F7FE2" w:rsidRPr="00AF56B1" w:rsidRDefault="001F7FE2" w:rsidP="00AF56B1">
      <w:pPr>
        <w:pStyle w:val="Standard"/>
        <w:ind w:left="720" w:firstLine="0"/>
        <w:jc w:val="both"/>
        <w:rPr>
          <w:rFonts w:asciiTheme="minorHAnsi" w:hAnsiTheme="minorHAnsi" w:cstheme="minorHAnsi"/>
        </w:rPr>
      </w:pPr>
    </w:p>
    <w:p w14:paraId="0159AB17"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Offer</w:t>
      </w:r>
    </w:p>
    <w:p w14:paraId="680545CE"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lastRenderedPageBreak/>
        <w:t>After receiving discover message from the client, it broadcasts a DHCP offer message over the ethernet network informing the client that it is available. Message contains info about IP address, subnet mask, default gateway IP address, DNS IP address, IP lease time and DHCP server IP address.</w:t>
      </w:r>
    </w:p>
    <w:p w14:paraId="2D53CF5F" w14:textId="77777777" w:rsidR="001F7FE2" w:rsidRPr="00AF56B1" w:rsidRDefault="001F7FE2" w:rsidP="001F7FE2">
      <w:pPr>
        <w:pStyle w:val="Standard"/>
        <w:ind w:left="720"/>
        <w:jc w:val="both"/>
        <w:rPr>
          <w:rFonts w:asciiTheme="minorHAnsi" w:hAnsiTheme="minorHAnsi" w:cstheme="minorHAnsi"/>
        </w:rPr>
      </w:pPr>
    </w:p>
    <w:p w14:paraId="03474529" w14:textId="77777777" w:rsidR="001F7FE2" w:rsidRPr="00AF56B1" w:rsidRDefault="001F7FE2" w:rsidP="001F7FE2">
      <w:pPr>
        <w:pStyle w:val="Standard"/>
        <w:ind w:left="720"/>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3872" behindDoc="0" locked="0" layoutInCell="1" allowOverlap="1" wp14:anchorId="4169FB0A" wp14:editId="19D076CB">
            <wp:simplePos x="0" y="0"/>
            <wp:positionH relativeFrom="margin">
              <wp:align>center</wp:align>
            </wp:positionH>
            <wp:positionV relativeFrom="paragraph">
              <wp:posOffset>19409</wp:posOffset>
            </wp:positionV>
            <wp:extent cx="6753225" cy="5467350"/>
            <wp:effectExtent l="19050" t="19050" r="28575" b="19050"/>
            <wp:wrapSquare wrapText="bothSides"/>
            <wp:docPr id="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753225" cy="5467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34DA9C" w14:textId="77777777" w:rsidR="001F7FE2" w:rsidRPr="00AF56B1" w:rsidRDefault="001F7FE2" w:rsidP="001F7FE2">
      <w:pPr>
        <w:pStyle w:val="Standard"/>
        <w:jc w:val="both"/>
        <w:rPr>
          <w:rFonts w:asciiTheme="minorHAnsi" w:hAnsiTheme="minorHAnsi" w:cstheme="minorHAnsi"/>
        </w:rPr>
      </w:pPr>
    </w:p>
    <w:p w14:paraId="66B36CA9"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Request</w:t>
      </w:r>
    </w:p>
    <w:p w14:paraId="0C5C8602"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t>Here client broadcasts DHCP request message to DHCP server. It requests for the IP address allocation and through the message it notifies other Server about its selection of the DHCP server.</w:t>
      </w:r>
    </w:p>
    <w:p w14:paraId="548DC2CF" w14:textId="77777777" w:rsidR="001F7FE2" w:rsidRPr="00AF56B1" w:rsidRDefault="001F7FE2" w:rsidP="001F7FE2">
      <w:pPr>
        <w:pStyle w:val="Standard"/>
        <w:jc w:val="both"/>
        <w:rPr>
          <w:rFonts w:asciiTheme="minorHAnsi" w:hAnsiTheme="minorHAnsi" w:cstheme="minorHAnsi"/>
        </w:rPr>
      </w:pPr>
    </w:p>
    <w:p w14:paraId="5D774EFF" w14:textId="77777777" w:rsidR="001F7FE2" w:rsidRPr="00AF56B1" w:rsidRDefault="001F7FE2" w:rsidP="00771D0C">
      <w:pPr>
        <w:pStyle w:val="Standard"/>
        <w:numPr>
          <w:ilvl w:val="0"/>
          <w:numId w:val="2"/>
        </w:numPr>
        <w:jc w:val="both"/>
        <w:rPr>
          <w:rFonts w:asciiTheme="minorHAnsi" w:hAnsiTheme="minorHAnsi" w:cstheme="minorHAnsi"/>
        </w:rPr>
      </w:pPr>
      <w:r w:rsidRPr="00AF56B1">
        <w:rPr>
          <w:rFonts w:asciiTheme="minorHAnsi" w:hAnsiTheme="minorHAnsi" w:cstheme="minorHAnsi"/>
        </w:rPr>
        <w:t>DHCP ACK</w:t>
      </w:r>
    </w:p>
    <w:p w14:paraId="451E77A2" w14:textId="77777777" w:rsidR="001F7FE2" w:rsidRPr="00AF56B1" w:rsidRDefault="001F7FE2" w:rsidP="00AF56B1">
      <w:pPr>
        <w:pStyle w:val="Standard"/>
        <w:ind w:left="720" w:firstLine="0"/>
        <w:jc w:val="both"/>
        <w:rPr>
          <w:rFonts w:asciiTheme="minorHAnsi" w:hAnsiTheme="minorHAnsi" w:cstheme="minorHAnsi"/>
        </w:rPr>
      </w:pPr>
      <w:r w:rsidRPr="00AF56B1">
        <w:rPr>
          <w:rFonts w:asciiTheme="minorHAnsi" w:hAnsiTheme="minorHAnsi" w:cstheme="minorHAnsi"/>
        </w:rPr>
        <w:lastRenderedPageBreak/>
        <w:t>Here DHCP server broadcasts a DHCP ACK messages ensuring that client can receive the message after checking if the IP address shown in the DHCP Server Identifier field matches its own. Now, the DHCP server transfers all the network configuration data to the client</w:t>
      </w:r>
    </w:p>
    <w:p w14:paraId="3CE06A61" w14:textId="77777777" w:rsidR="001F7FE2" w:rsidRPr="00AF56B1" w:rsidRDefault="001F7FE2" w:rsidP="001F7FE2">
      <w:pPr>
        <w:pStyle w:val="Standard"/>
        <w:jc w:val="both"/>
        <w:rPr>
          <w:rFonts w:asciiTheme="minorHAnsi" w:hAnsiTheme="minorHAnsi" w:cstheme="minorHAnsi"/>
        </w:rPr>
      </w:pPr>
    </w:p>
    <w:p w14:paraId="085DCDA1" w14:textId="77777777" w:rsidR="001F7FE2" w:rsidRPr="00AF56B1" w:rsidRDefault="001F7FE2" w:rsidP="001F7FE2">
      <w:pPr>
        <w:pStyle w:val="Standard"/>
        <w:jc w:val="both"/>
        <w:rPr>
          <w:rFonts w:asciiTheme="minorHAnsi" w:hAnsiTheme="minorHAnsi" w:cstheme="minorHAnsi"/>
        </w:rPr>
      </w:pPr>
    </w:p>
    <w:p w14:paraId="11A64A6B" w14:textId="77777777" w:rsidR="001F7FE2" w:rsidRPr="00AF56B1" w:rsidRDefault="001F7FE2" w:rsidP="001F7FE2">
      <w:pPr>
        <w:pStyle w:val="Standard"/>
        <w:jc w:val="both"/>
        <w:rPr>
          <w:rFonts w:asciiTheme="minorHAnsi" w:hAnsiTheme="minorHAnsi" w:cstheme="minorHAnsi"/>
        </w:rPr>
      </w:pPr>
    </w:p>
    <w:p w14:paraId="3381B5CD" w14:textId="77777777" w:rsidR="001F7FE2" w:rsidRPr="00AF56B1" w:rsidRDefault="001F7FE2" w:rsidP="001F7FE2">
      <w:pPr>
        <w:pStyle w:val="Standard"/>
        <w:jc w:val="both"/>
        <w:rPr>
          <w:rFonts w:asciiTheme="minorHAnsi" w:hAnsiTheme="minorHAnsi" w:cstheme="minorHAnsi"/>
        </w:rPr>
      </w:pPr>
    </w:p>
    <w:p w14:paraId="12284587" w14:textId="77777777" w:rsidR="001F7FE2" w:rsidRPr="00AF56B1" w:rsidRDefault="001F7FE2" w:rsidP="001F7FE2">
      <w:pPr>
        <w:pStyle w:val="Standard"/>
        <w:jc w:val="both"/>
        <w:rPr>
          <w:rFonts w:asciiTheme="minorHAnsi" w:hAnsiTheme="minorHAnsi" w:cstheme="minorHAnsi"/>
        </w:rPr>
      </w:pPr>
    </w:p>
    <w:p w14:paraId="2E000D88" w14:textId="77777777" w:rsidR="001F7FE2" w:rsidRPr="00AF56B1" w:rsidRDefault="001F7FE2" w:rsidP="001F7FE2">
      <w:pPr>
        <w:pStyle w:val="Standard"/>
        <w:jc w:val="both"/>
        <w:rPr>
          <w:rFonts w:asciiTheme="minorHAnsi" w:hAnsiTheme="minorHAnsi" w:cstheme="minorHAnsi"/>
        </w:rPr>
      </w:pPr>
    </w:p>
    <w:p w14:paraId="1E542BAC" w14:textId="4E46DE2D" w:rsidR="001F7FE2" w:rsidRPr="00AF56B1" w:rsidRDefault="001F7FE2" w:rsidP="00AF56B1">
      <w:pPr>
        <w:pStyle w:val="Standard"/>
        <w:ind w:firstLine="0"/>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4896" behindDoc="0" locked="0" layoutInCell="1" allowOverlap="1" wp14:anchorId="6D69FA26" wp14:editId="15AE6AAF">
            <wp:simplePos x="0" y="0"/>
            <wp:positionH relativeFrom="margin">
              <wp:align>center</wp:align>
            </wp:positionH>
            <wp:positionV relativeFrom="paragraph">
              <wp:posOffset>19353</wp:posOffset>
            </wp:positionV>
            <wp:extent cx="6464300" cy="5852160"/>
            <wp:effectExtent l="19050" t="19050" r="12700" b="15240"/>
            <wp:wrapSquare wrapText="bothSides"/>
            <wp:docPr id="3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464300" cy="585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43863E" w14:textId="6A618EF2" w:rsidR="001F7FE2" w:rsidRPr="00AF56B1" w:rsidRDefault="001F7FE2" w:rsidP="00AF56B1">
      <w:pPr>
        <w:pStyle w:val="Heading4"/>
        <w:rPr>
          <w:rFonts w:asciiTheme="minorHAnsi" w:hAnsiTheme="minorHAnsi" w:cstheme="minorHAnsi"/>
        </w:rPr>
      </w:pPr>
      <w:bookmarkStart w:id="585" w:name="_Toc59099849"/>
      <w:r w:rsidRPr="00AF56B1">
        <w:rPr>
          <w:rFonts w:asciiTheme="minorHAnsi" w:hAnsiTheme="minorHAnsi" w:cstheme="minorHAnsi"/>
        </w:rPr>
        <w:lastRenderedPageBreak/>
        <w:t>MAC Address Identification using Address Resolution Protocol (ARP).</w:t>
      </w:r>
      <w:bookmarkEnd w:id="585"/>
    </w:p>
    <w:p w14:paraId="4B81B9B6" w14:textId="77777777" w:rsidR="001F7FE2" w:rsidRPr="00AF56B1" w:rsidRDefault="001F7FE2" w:rsidP="001F7FE2">
      <w:pPr>
        <w:pStyle w:val="Standard"/>
        <w:jc w:val="both"/>
        <w:rPr>
          <w:rFonts w:asciiTheme="minorHAnsi" w:hAnsiTheme="minorHAnsi" w:cstheme="minorHAnsi"/>
        </w:rPr>
      </w:pPr>
    </w:p>
    <w:p w14:paraId="4ABE5601"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This protocol is used for the identification of MAC address. Here using IP address, source broadcasts a message which includes IP address of source and destination and MAC address of the source. This process is called ARP Probe and its broadcasts.</w:t>
      </w:r>
    </w:p>
    <w:p w14:paraId="02F64ADF" w14:textId="77777777" w:rsidR="001F7FE2" w:rsidRPr="00AF56B1" w:rsidRDefault="001F7FE2" w:rsidP="001F7FE2">
      <w:pPr>
        <w:pStyle w:val="Standard"/>
        <w:jc w:val="both"/>
        <w:rPr>
          <w:rFonts w:asciiTheme="minorHAnsi" w:hAnsiTheme="minorHAnsi" w:cstheme="minorHAnsi"/>
        </w:rPr>
      </w:pPr>
    </w:p>
    <w:p w14:paraId="3DA2ECB5"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In ARP Response, Destination on identification using IP address, unicasts a message with payload as its own MAC address and destination of source MAC address.</w:t>
      </w:r>
    </w:p>
    <w:p w14:paraId="2E5FAF3A" w14:textId="77777777" w:rsidR="001F7FE2" w:rsidRPr="00AF56B1" w:rsidRDefault="001F7FE2" w:rsidP="001F7FE2">
      <w:pPr>
        <w:pStyle w:val="Standard"/>
        <w:jc w:val="both"/>
        <w:rPr>
          <w:rFonts w:asciiTheme="minorHAnsi" w:hAnsiTheme="minorHAnsi" w:cstheme="minorHAnsi"/>
        </w:rPr>
      </w:pPr>
    </w:p>
    <w:p w14:paraId="27D21BE3"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5920" behindDoc="0" locked="0" layoutInCell="1" allowOverlap="1" wp14:anchorId="5F3F7E2F" wp14:editId="76284A2A">
            <wp:simplePos x="0" y="0"/>
            <wp:positionH relativeFrom="margin">
              <wp:align>left</wp:align>
            </wp:positionH>
            <wp:positionV relativeFrom="paragraph">
              <wp:posOffset>255270</wp:posOffset>
            </wp:positionV>
            <wp:extent cx="6457950" cy="5114925"/>
            <wp:effectExtent l="19050" t="19050" r="19050" b="28575"/>
            <wp:wrapSquare wrapText="bothSides"/>
            <wp:docPr id="3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457950" cy="5114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284A8CF" w14:textId="77777777" w:rsidR="001F7FE2" w:rsidRPr="00AF56B1" w:rsidRDefault="001F7FE2" w:rsidP="001F7FE2">
      <w:pPr>
        <w:pStyle w:val="Standard"/>
        <w:jc w:val="both"/>
        <w:rPr>
          <w:rFonts w:asciiTheme="minorHAnsi" w:hAnsiTheme="minorHAnsi" w:cstheme="minorHAnsi"/>
        </w:rPr>
      </w:pPr>
    </w:p>
    <w:p w14:paraId="764CE2C4" w14:textId="77777777" w:rsidR="001F7FE2" w:rsidRPr="00AF56B1" w:rsidRDefault="001F7FE2" w:rsidP="001F7FE2">
      <w:pPr>
        <w:pStyle w:val="Standard"/>
        <w:jc w:val="both"/>
        <w:rPr>
          <w:rFonts w:asciiTheme="minorHAnsi" w:hAnsiTheme="minorHAnsi" w:cstheme="minorHAnsi"/>
        </w:rPr>
      </w:pPr>
    </w:p>
    <w:p w14:paraId="7EA463AC" w14:textId="77777777" w:rsidR="001F7FE2" w:rsidRPr="00AF56B1" w:rsidRDefault="001F7FE2" w:rsidP="001F7FE2">
      <w:pPr>
        <w:pStyle w:val="Standard"/>
        <w:jc w:val="both"/>
        <w:rPr>
          <w:rFonts w:asciiTheme="minorHAnsi" w:hAnsiTheme="minorHAnsi" w:cstheme="minorHAnsi"/>
        </w:rPr>
      </w:pPr>
    </w:p>
    <w:p w14:paraId="0390C209" w14:textId="77777777" w:rsidR="001F7FE2" w:rsidRPr="00AF56B1" w:rsidRDefault="001F7FE2" w:rsidP="001F7FE2">
      <w:pPr>
        <w:pStyle w:val="Standard"/>
        <w:jc w:val="both"/>
        <w:rPr>
          <w:rFonts w:asciiTheme="minorHAnsi" w:hAnsiTheme="minorHAnsi" w:cstheme="minorHAnsi"/>
        </w:rPr>
      </w:pPr>
    </w:p>
    <w:p w14:paraId="6370932E" w14:textId="77777777" w:rsidR="001F7FE2" w:rsidRPr="00AF56B1" w:rsidRDefault="001F7FE2" w:rsidP="001F7FE2">
      <w:pPr>
        <w:pStyle w:val="Standard"/>
        <w:jc w:val="both"/>
        <w:rPr>
          <w:rFonts w:asciiTheme="minorHAnsi" w:hAnsiTheme="minorHAnsi" w:cstheme="minorHAnsi"/>
        </w:rPr>
      </w:pPr>
    </w:p>
    <w:p w14:paraId="04E4C431" w14:textId="416690F9" w:rsidR="001F7FE2" w:rsidRPr="00AF56B1" w:rsidRDefault="001F7FE2" w:rsidP="00AF56B1">
      <w:pPr>
        <w:pStyle w:val="Heading4"/>
        <w:rPr>
          <w:rFonts w:asciiTheme="minorHAnsi" w:hAnsiTheme="minorHAnsi" w:cstheme="minorHAnsi"/>
        </w:rPr>
      </w:pPr>
      <w:bookmarkStart w:id="586" w:name="_Toc59099850"/>
      <w:r w:rsidRPr="00AF56B1">
        <w:rPr>
          <w:rFonts w:asciiTheme="minorHAnsi" w:hAnsiTheme="minorHAnsi" w:cstheme="minorHAnsi"/>
        </w:rPr>
        <w:t>Three Way Handshake between Client and Server</w:t>
      </w:r>
      <w:bookmarkEnd w:id="586"/>
    </w:p>
    <w:p w14:paraId="57474ABE" w14:textId="77777777" w:rsidR="001F7FE2" w:rsidRPr="00AF56B1" w:rsidRDefault="001F7FE2" w:rsidP="001F7FE2">
      <w:pPr>
        <w:pStyle w:val="Standard"/>
        <w:jc w:val="both"/>
        <w:rPr>
          <w:rFonts w:asciiTheme="minorHAnsi" w:hAnsiTheme="minorHAnsi" w:cstheme="minorHAnsi"/>
        </w:rPr>
      </w:pPr>
    </w:p>
    <w:p w14:paraId="650B302C" w14:textId="77777777" w:rsidR="001F7FE2" w:rsidRPr="00AF56B1" w:rsidRDefault="001F7FE2" w:rsidP="00AF56B1">
      <w:pPr>
        <w:pStyle w:val="Standard"/>
        <w:ind w:left="283" w:firstLine="0"/>
        <w:jc w:val="both"/>
        <w:rPr>
          <w:rFonts w:asciiTheme="minorHAnsi" w:hAnsiTheme="minorHAnsi" w:cstheme="minorHAnsi"/>
        </w:rPr>
      </w:pPr>
      <w:r w:rsidRPr="00AF56B1">
        <w:rPr>
          <w:rFonts w:asciiTheme="minorHAnsi" w:hAnsiTheme="minorHAnsi" w:cstheme="minorHAnsi"/>
        </w:rPr>
        <w:t>This 3-way handshake between client and Server is required for the synchronization of their segment sequence numbers used during their transmission. There are 3 steps,</w:t>
      </w:r>
    </w:p>
    <w:p w14:paraId="7943FE11" w14:textId="77777777" w:rsidR="001F7FE2" w:rsidRPr="00AF56B1" w:rsidRDefault="001F7FE2" w:rsidP="001F7FE2">
      <w:pPr>
        <w:pStyle w:val="Standard"/>
        <w:jc w:val="both"/>
        <w:rPr>
          <w:rFonts w:asciiTheme="minorHAnsi" w:hAnsiTheme="minorHAnsi" w:cstheme="minorHAnsi"/>
        </w:rPr>
      </w:pPr>
    </w:p>
    <w:p w14:paraId="4076DC92"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SYN – Here Client informs the server that it wants to start a communication and what should be its sequence number.</w:t>
      </w:r>
    </w:p>
    <w:p w14:paraId="2AF89366"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Here server responds to the client request with SYN-ACK signal set. ACK helps you to signify the response of segment that is received and SYN signifies what sequence number it should able to start with the segments.</w:t>
      </w:r>
    </w:p>
    <w:p w14:paraId="1D3B790A" w14:textId="77777777" w:rsidR="001F7FE2" w:rsidRPr="00AF56B1" w:rsidRDefault="001F7FE2" w:rsidP="00771D0C">
      <w:pPr>
        <w:pStyle w:val="Standard"/>
        <w:numPr>
          <w:ilvl w:val="1"/>
          <w:numId w:val="2"/>
        </w:numPr>
        <w:jc w:val="both"/>
        <w:rPr>
          <w:rFonts w:asciiTheme="minorHAnsi" w:hAnsiTheme="minorHAnsi" w:cstheme="minorHAnsi"/>
        </w:rPr>
      </w:pPr>
      <w:r w:rsidRPr="00AF56B1">
        <w:rPr>
          <w:rFonts w:asciiTheme="minorHAnsi" w:hAnsiTheme="minorHAnsi" w:cstheme="minorHAnsi"/>
        </w:rPr>
        <w:t>ACK – Client acknowledges server’s response.</w:t>
      </w:r>
    </w:p>
    <w:p w14:paraId="0D9F24F7" w14:textId="77777777" w:rsidR="001F7FE2" w:rsidRPr="00AF56B1" w:rsidRDefault="001F7FE2" w:rsidP="001F7FE2">
      <w:pPr>
        <w:pStyle w:val="Standard"/>
        <w:jc w:val="both"/>
        <w:rPr>
          <w:rFonts w:asciiTheme="minorHAnsi" w:hAnsiTheme="minorHAnsi" w:cstheme="minorHAnsi"/>
        </w:rPr>
      </w:pPr>
    </w:p>
    <w:p w14:paraId="2D59D147" w14:textId="77777777" w:rsidR="001F7FE2" w:rsidRPr="00AF56B1" w:rsidRDefault="001F7FE2" w:rsidP="001F7FE2">
      <w:pPr>
        <w:pStyle w:val="Standard"/>
        <w:jc w:val="both"/>
        <w:rPr>
          <w:rFonts w:asciiTheme="minorHAnsi" w:hAnsiTheme="minorHAnsi" w:cstheme="minorHAnsi"/>
        </w:rPr>
      </w:pPr>
      <w:r w:rsidRPr="00AF56B1">
        <w:rPr>
          <w:rFonts w:asciiTheme="minorHAnsi" w:hAnsiTheme="minorHAnsi" w:cstheme="minorHAnsi"/>
          <w:noProof/>
        </w:rPr>
        <w:drawing>
          <wp:anchor distT="0" distB="0" distL="114300" distR="114300" simplePos="0" relativeHeight="251666944" behindDoc="0" locked="0" layoutInCell="1" allowOverlap="1" wp14:anchorId="12E1E4FF" wp14:editId="7F1AD7CF">
            <wp:simplePos x="0" y="0"/>
            <wp:positionH relativeFrom="column">
              <wp:align>center</wp:align>
            </wp:positionH>
            <wp:positionV relativeFrom="paragraph">
              <wp:align>top</wp:align>
            </wp:positionV>
            <wp:extent cx="7094160" cy="3924360"/>
            <wp:effectExtent l="19050" t="19050" r="12065" b="19050"/>
            <wp:wrapSquare wrapText="bothSides"/>
            <wp:docPr id="3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7094160" cy="3924360"/>
                    </a:xfrm>
                    <a:prstGeom prst="rect">
                      <a:avLst/>
                    </a:prstGeom>
                    <a:ln>
                      <a:solidFill>
                        <a:schemeClr val="tx1"/>
                      </a:solidFill>
                    </a:ln>
                  </pic:spPr>
                </pic:pic>
              </a:graphicData>
            </a:graphic>
          </wp:anchor>
        </w:drawing>
      </w:r>
    </w:p>
    <w:p w14:paraId="69BE5773" w14:textId="77777777" w:rsidR="001F7FE2" w:rsidRPr="00AF56B1" w:rsidRDefault="001F7FE2" w:rsidP="001F7FE2">
      <w:pPr>
        <w:pStyle w:val="Standard"/>
        <w:jc w:val="both"/>
        <w:rPr>
          <w:rFonts w:asciiTheme="minorHAnsi" w:hAnsiTheme="minorHAnsi" w:cstheme="minorHAnsi"/>
        </w:rPr>
      </w:pPr>
    </w:p>
    <w:p w14:paraId="462DBBA1" w14:textId="77777777" w:rsidR="001F7FE2" w:rsidRPr="00AF56B1" w:rsidRDefault="001F7FE2" w:rsidP="00AF56B1">
      <w:pPr>
        <w:pStyle w:val="Heading4"/>
        <w:rPr>
          <w:rFonts w:asciiTheme="minorHAnsi" w:hAnsiTheme="minorHAnsi" w:cstheme="minorHAnsi"/>
        </w:rPr>
      </w:pPr>
      <w:r w:rsidRPr="00AF56B1">
        <w:rPr>
          <w:rFonts w:asciiTheme="minorHAnsi" w:hAnsiTheme="minorHAnsi" w:cstheme="minorHAnsi"/>
        </w:rPr>
        <w:t xml:space="preserve"> </w:t>
      </w:r>
      <w:bookmarkStart w:id="587" w:name="_Toc59099851"/>
      <w:r w:rsidRPr="00AF56B1">
        <w:rPr>
          <w:rFonts w:asciiTheme="minorHAnsi" w:hAnsiTheme="minorHAnsi" w:cstheme="minorHAnsi"/>
        </w:rPr>
        <w:t>Establishing conversation channel between Transport layer and Application Layer.</w:t>
      </w:r>
      <w:bookmarkEnd w:id="587"/>
    </w:p>
    <w:p w14:paraId="6383FC0F" w14:textId="77777777" w:rsidR="001F7FE2" w:rsidRPr="00AF56B1" w:rsidRDefault="001F7FE2" w:rsidP="001F7FE2">
      <w:pPr>
        <w:pStyle w:val="Standard"/>
        <w:jc w:val="both"/>
        <w:rPr>
          <w:rFonts w:asciiTheme="minorHAnsi" w:hAnsiTheme="minorHAnsi" w:cstheme="minorHAnsi"/>
        </w:rPr>
      </w:pPr>
    </w:p>
    <w:p w14:paraId="5969ACDB"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Here to establish a conversation channel between TCP layer and Application layer, HTTP GET request is sent to retrieve and request for TCP Data.</w:t>
      </w:r>
    </w:p>
    <w:p w14:paraId="46192C7E"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lastRenderedPageBreak/>
        <w:t>On request TCP sends data as per sequence number established during 3-way handshake and final sequence number is initial sequence number + length of data sent.</w:t>
      </w:r>
    </w:p>
    <w:p w14:paraId="4ECCBCEF"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After TCP data is sent successfully, HTTP OK is sent to the client. After that acknowledgement of the sent TCP data happens between client and server.</w:t>
      </w:r>
    </w:p>
    <w:p w14:paraId="1F78EA87" w14:textId="77777777" w:rsidR="001F7FE2" w:rsidRPr="00AF56B1" w:rsidRDefault="001F7FE2" w:rsidP="00771D0C">
      <w:pPr>
        <w:pStyle w:val="Standard"/>
        <w:numPr>
          <w:ilvl w:val="0"/>
          <w:numId w:val="3"/>
        </w:numPr>
        <w:jc w:val="both"/>
        <w:rPr>
          <w:rFonts w:asciiTheme="minorHAnsi" w:hAnsiTheme="minorHAnsi" w:cstheme="minorHAnsi"/>
        </w:rPr>
      </w:pPr>
      <w:r w:rsidRPr="00AF56B1">
        <w:rPr>
          <w:rFonts w:asciiTheme="minorHAnsi" w:hAnsiTheme="minorHAnsi" w:cstheme="minorHAnsi"/>
        </w:rPr>
        <w:t>After successful data transfer, finish flag along with ACK is sent from server to client.</w:t>
      </w:r>
    </w:p>
    <w:p w14:paraId="7CC9FE61" w14:textId="77777777" w:rsidR="001F7FE2" w:rsidRPr="00AF56B1" w:rsidRDefault="001F7FE2" w:rsidP="001F7FE2">
      <w:pPr>
        <w:pStyle w:val="Standard"/>
        <w:jc w:val="both"/>
        <w:rPr>
          <w:rFonts w:asciiTheme="minorHAnsi" w:hAnsiTheme="minorHAnsi" w:cstheme="minorHAnsi"/>
        </w:rPr>
      </w:pPr>
    </w:p>
    <w:p w14:paraId="6C30B810" w14:textId="77777777" w:rsidR="001F7FE2" w:rsidRPr="00AF56B1" w:rsidRDefault="001F7FE2" w:rsidP="001F7FE2">
      <w:pPr>
        <w:pStyle w:val="Standard"/>
        <w:jc w:val="both"/>
        <w:rPr>
          <w:rFonts w:asciiTheme="minorHAnsi" w:hAnsiTheme="minorHAnsi" w:cstheme="minorHAnsi"/>
        </w:rPr>
      </w:pPr>
    </w:p>
    <w:p w14:paraId="24121C26" w14:textId="77777777" w:rsidR="001F7FE2" w:rsidRPr="00EE68DC" w:rsidRDefault="001F7FE2" w:rsidP="00AF56B1">
      <w:pPr>
        <w:pStyle w:val="Heading3"/>
        <w:rPr>
          <w:rFonts w:asciiTheme="minorHAnsi" w:hAnsiTheme="minorHAnsi" w:cstheme="minorHAnsi"/>
          <w:sz w:val="22"/>
        </w:rPr>
      </w:pPr>
      <w:bookmarkStart w:id="588" w:name="_Toc59099852"/>
      <w:bookmarkStart w:id="589" w:name="_Toc59468806"/>
      <w:r w:rsidRPr="00EE68DC">
        <w:rPr>
          <w:rFonts w:asciiTheme="minorHAnsi" w:hAnsiTheme="minorHAnsi" w:cstheme="minorHAnsi"/>
          <w:sz w:val="22"/>
        </w:rPr>
        <w:t>Signal Testing</w:t>
      </w:r>
      <w:bookmarkEnd w:id="588"/>
      <w:bookmarkEnd w:id="589"/>
    </w:p>
    <w:p w14:paraId="65CEABA7" w14:textId="77777777" w:rsidR="001F7FE2" w:rsidRPr="00AF56B1" w:rsidRDefault="001F7FE2" w:rsidP="001F7FE2">
      <w:pPr>
        <w:pStyle w:val="Standard"/>
        <w:jc w:val="both"/>
        <w:rPr>
          <w:rFonts w:asciiTheme="minorHAnsi" w:hAnsiTheme="minorHAnsi" w:cstheme="minorHAnsi"/>
          <w:b/>
          <w:bCs/>
        </w:rPr>
      </w:pPr>
    </w:p>
    <w:p w14:paraId="449C1B4E"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Involves Testing of various signal parameters like Antenna Signal strength, Data rate, Modulation format and scheme, spectrum band, channel, GSM, Vendor info for FHSS, Frequency information etc. for signal Analysis.</w:t>
      </w:r>
    </w:p>
    <w:p w14:paraId="33D05FEB"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We have used Monitor Mode to capture Radio information packet and Radio Tap Header Packet.</w:t>
      </w:r>
    </w:p>
    <w:p w14:paraId="5BFC9961"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In our log analysis, values obtained are as shown below,</w:t>
      </w:r>
    </w:p>
    <w:p w14:paraId="0495045F" w14:textId="77777777" w:rsidR="001F7FE2" w:rsidRPr="00AF56B1" w:rsidRDefault="001F7FE2" w:rsidP="001F7FE2">
      <w:pPr>
        <w:pStyle w:val="Standard"/>
        <w:jc w:val="both"/>
        <w:rPr>
          <w:rFonts w:asciiTheme="minorHAnsi" w:hAnsiTheme="minorHAnsi" w:cstheme="minorHAnsi"/>
        </w:rPr>
      </w:pPr>
    </w:p>
    <w:p w14:paraId="63D553BA" w14:textId="77777777" w:rsidR="001F7FE2" w:rsidRPr="00AF56B1" w:rsidRDefault="001F7FE2" w:rsidP="00771D0C">
      <w:pPr>
        <w:pStyle w:val="Standard"/>
        <w:numPr>
          <w:ilvl w:val="0"/>
          <w:numId w:val="4"/>
        </w:numPr>
        <w:jc w:val="both"/>
        <w:rPr>
          <w:rFonts w:asciiTheme="minorHAnsi" w:hAnsiTheme="minorHAnsi" w:cstheme="minorHAnsi"/>
          <w:shd w:val="clear" w:color="auto" w:fill="FFFF00"/>
        </w:rPr>
      </w:pPr>
      <w:r w:rsidRPr="00AF56B1">
        <w:rPr>
          <w:rFonts w:asciiTheme="minorHAnsi" w:hAnsiTheme="minorHAnsi" w:cstheme="minorHAnsi"/>
          <w:shd w:val="clear" w:color="auto" w:fill="FFFF00"/>
        </w:rPr>
        <w:t>Antenna Signal &amp; Signal Strength: -45dBm</w:t>
      </w:r>
    </w:p>
    <w:p w14:paraId="09F9EEA6"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data Rate: 1.0Mb/ps</w:t>
      </w:r>
    </w:p>
    <w:p w14:paraId="5445153E"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Modulation format: DSSS</w:t>
      </w:r>
    </w:p>
    <w:p w14:paraId="794CDB8A"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Modulation scheme: CCK</w:t>
      </w:r>
    </w:p>
    <w:p w14:paraId="148F2C2E" w14:textId="77777777" w:rsidR="001F7FE2" w:rsidRPr="00AF56B1" w:rsidRDefault="001F7FE2" w:rsidP="00771D0C">
      <w:pPr>
        <w:pStyle w:val="TableContents"/>
        <w:numPr>
          <w:ilvl w:val="0"/>
          <w:numId w:val="4"/>
        </w:numPr>
        <w:jc w:val="both"/>
        <w:textAlignment w:val="baseline"/>
        <w:rPr>
          <w:rFonts w:asciiTheme="minorHAnsi" w:hAnsiTheme="minorHAnsi" w:cstheme="minorHAnsi"/>
          <w:shd w:val="clear" w:color="auto" w:fill="FFFF00"/>
        </w:rPr>
      </w:pPr>
      <w:r w:rsidRPr="00AF56B1">
        <w:rPr>
          <w:rFonts w:asciiTheme="minorHAnsi" w:hAnsiTheme="minorHAnsi" w:cstheme="minorHAnsi"/>
          <w:shd w:val="clear" w:color="auto" w:fill="FFFF00"/>
        </w:rPr>
        <w:t>Spectrum band: 2.4 Ghz</w:t>
      </w:r>
    </w:p>
    <w:p w14:paraId="539E9BAE" w14:textId="77777777" w:rsidR="001F7FE2" w:rsidRPr="00AF56B1" w:rsidRDefault="001F7FE2" w:rsidP="00771D0C">
      <w:pPr>
        <w:pStyle w:val="TableContents"/>
        <w:numPr>
          <w:ilvl w:val="0"/>
          <w:numId w:val="4"/>
        </w:numPr>
        <w:jc w:val="both"/>
        <w:textAlignment w:val="baseline"/>
        <w:rPr>
          <w:rFonts w:asciiTheme="minorHAnsi" w:hAnsiTheme="minorHAnsi" w:cstheme="minorHAnsi"/>
          <w:shd w:val="clear" w:color="auto" w:fill="FFFF00"/>
        </w:rPr>
      </w:pPr>
      <w:r w:rsidRPr="00AF56B1">
        <w:rPr>
          <w:rFonts w:asciiTheme="minorHAnsi" w:hAnsiTheme="minorHAnsi" w:cstheme="minorHAnsi"/>
          <w:shd w:val="clear" w:color="auto" w:fill="FFFF00"/>
        </w:rPr>
        <w:t>Channel no: 6</w:t>
      </w:r>
    </w:p>
    <w:p w14:paraId="06C73A2E"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Frequency: 2437MHz</w:t>
      </w:r>
    </w:p>
    <w:p w14:paraId="240FB3A1" w14:textId="77777777" w:rsidR="001F7FE2" w:rsidRPr="00AF56B1" w:rsidRDefault="001F7FE2" w:rsidP="00771D0C">
      <w:pPr>
        <w:pStyle w:val="TableContents"/>
        <w:numPr>
          <w:ilvl w:val="0"/>
          <w:numId w:val="4"/>
        </w:numPr>
        <w:jc w:val="both"/>
        <w:textAlignment w:val="baseline"/>
        <w:rPr>
          <w:rFonts w:asciiTheme="minorHAnsi" w:hAnsiTheme="minorHAnsi" w:cstheme="minorHAnsi"/>
        </w:rPr>
      </w:pPr>
      <w:r w:rsidRPr="00AF56B1">
        <w:rPr>
          <w:rFonts w:asciiTheme="minorHAnsi" w:hAnsiTheme="minorHAnsi" w:cstheme="minorHAnsi"/>
        </w:rPr>
        <w:t>GSM: N/A</w:t>
      </w:r>
    </w:p>
    <w:p w14:paraId="096AF4D1" w14:textId="77777777" w:rsidR="001F7FE2" w:rsidRPr="00AF56B1" w:rsidRDefault="001F7FE2" w:rsidP="00771D0C">
      <w:pPr>
        <w:pStyle w:val="Standard"/>
        <w:numPr>
          <w:ilvl w:val="0"/>
          <w:numId w:val="4"/>
        </w:numPr>
        <w:jc w:val="both"/>
        <w:rPr>
          <w:rFonts w:asciiTheme="minorHAnsi" w:hAnsiTheme="minorHAnsi" w:cstheme="minorHAnsi"/>
        </w:rPr>
      </w:pPr>
      <w:r w:rsidRPr="00AF56B1">
        <w:rPr>
          <w:rFonts w:asciiTheme="minorHAnsi" w:hAnsiTheme="minorHAnsi" w:cstheme="minorHAnsi"/>
          <w:noProof/>
        </w:rPr>
        <w:lastRenderedPageBreak/>
        <w:drawing>
          <wp:anchor distT="0" distB="0" distL="114300" distR="114300" simplePos="0" relativeHeight="251662848" behindDoc="0" locked="0" layoutInCell="1" allowOverlap="1" wp14:anchorId="43D623D9" wp14:editId="092A1B38">
            <wp:simplePos x="0" y="0"/>
            <wp:positionH relativeFrom="margin">
              <wp:align>center</wp:align>
            </wp:positionH>
            <wp:positionV relativeFrom="paragraph">
              <wp:posOffset>372745</wp:posOffset>
            </wp:positionV>
            <wp:extent cx="6232525" cy="4552950"/>
            <wp:effectExtent l="19050" t="19050" r="15875" b="19050"/>
            <wp:wrapSquare wrapText="bothSides"/>
            <wp:docPr id="3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232525" cy="4552950"/>
                    </a:xfrm>
                    <a:prstGeom prst="rect">
                      <a:avLst/>
                    </a:prstGeom>
                    <a:ln>
                      <a:solidFill>
                        <a:schemeClr val="tx1"/>
                      </a:solidFill>
                    </a:ln>
                  </pic:spPr>
                </pic:pic>
              </a:graphicData>
            </a:graphic>
            <wp14:sizeRelV relativeFrom="margin">
              <wp14:pctHeight>0</wp14:pctHeight>
            </wp14:sizeRelV>
          </wp:anchor>
        </w:drawing>
      </w:r>
      <w:r w:rsidRPr="00AF56B1">
        <w:rPr>
          <w:rFonts w:asciiTheme="minorHAnsi" w:hAnsiTheme="minorHAnsi" w:cstheme="minorHAnsi"/>
        </w:rPr>
        <w:t>Vendor: N/A</w:t>
      </w:r>
    </w:p>
    <w:p w14:paraId="673EBAC8" w14:textId="77777777" w:rsidR="001F7FE2" w:rsidRPr="00AF56B1" w:rsidRDefault="001F7FE2" w:rsidP="001F7FE2">
      <w:pPr>
        <w:pStyle w:val="Standard"/>
        <w:jc w:val="both"/>
        <w:rPr>
          <w:rFonts w:asciiTheme="minorHAnsi" w:hAnsiTheme="minorHAnsi" w:cstheme="minorHAnsi"/>
        </w:rPr>
      </w:pPr>
    </w:p>
    <w:p w14:paraId="6C908815" w14:textId="77777777" w:rsidR="001F7FE2" w:rsidRPr="00AF56B1" w:rsidRDefault="001F7FE2" w:rsidP="001F7FE2">
      <w:pPr>
        <w:pStyle w:val="Standard"/>
        <w:jc w:val="both"/>
        <w:rPr>
          <w:rFonts w:asciiTheme="minorHAnsi" w:hAnsiTheme="minorHAnsi" w:cstheme="minorHAnsi"/>
        </w:rPr>
      </w:pPr>
    </w:p>
    <w:p w14:paraId="7FC19060" w14:textId="77777777" w:rsidR="001F7FE2" w:rsidRPr="00AF56B1" w:rsidRDefault="001F7FE2" w:rsidP="00AF56B1">
      <w:pPr>
        <w:pStyle w:val="Heading3"/>
        <w:rPr>
          <w:rFonts w:asciiTheme="minorHAnsi" w:hAnsiTheme="minorHAnsi" w:cstheme="minorHAnsi"/>
        </w:rPr>
      </w:pPr>
      <w:bookmarkStart w:id="590" w:name="_Toc59099853"/>
      <w:bookmarkStart w:id="591" w:name="_Toc59468807"/>
      <w:r w:rsidRPr="00AF56B1">
        <w:rPr>
          <w:rFonts w:asciiTheme="minorHAnsi" w:hAnsiTheme="minorHAnsi" w:cstheme="minorHAnsi"/>
        </w:rPr>
        <w:t>Security Testing</w:t>
      </w:r>
      <w:bookmarkEnd w:id="590"/>
      <w:bookmarkEnd w:id="591"/>
    </w:p>
    <w:p w14:paraId="3FCCB1BB" w14:textId="77777777" w:rsidR="001F7FE2" w:rsidRPr="00AF56B1" w:rsidRDefault="001F7FE2" w:rsidP="001F7FE2">
      <w:pPr>
        <w:pStyle w:val="Standard"/>
        <w:jc w:val="both"/>
        <w:rPr>
          <w:rFonts w:asciiTheme="minorHAnsi" w:hAnsiTheme="minorHAnsi" w:cstheme="minorHAnsi"/>
          <w:b/>
          <w:bCs/>
        </w:rPr>
      </w:pPr>
    </w:p>
    <w:p w14:paraId="2ACB1A58" w14:textId="77777777" w:rsidR="001F7FE2" w:rsidRPr="00AF56B1" w:rsidRDefault="001F7FE2" w:rsidP="00264138">
      <w:pPr>
        <w:pStyle w:val="Standard"/>
        <w:ind w:firstLine="0"/>
        <w:jc w:val="both"/>
        <w:rPr>
          <w:rFonts w:asciiTheme="minorHAnsi" w:hAnsiTheme="minorHAnsi" w:cstheme="minorHAnsi"/>
        </w:rPr>
      </w:pPr>
      <w:r w:rsidRPr="00AF56B1">
        <w:rPr>
          <w:rFonts w:asciiTheme="minorHAnsi" w:hAnsiTheme="minorHAnsi" w:cstheme="minorHAnsi"/>
        </w:rPr>
        <w:t xml:space="preserve">Involves Testing of Security Protocol and ciphers used for respective protocol. In our log analysis </w:t>
      </w:r>
      <w:r w:rsidRPr="00AF56B1">
        <w:rPr>
          <w:rFonts w:asciiTheme="minorHAnsi" w:hAnsiTheme="minorHAnsi" w:cstheme="minorHAnsi"/>
          <w:shd w:val="clear" w:color="auto" w:fill="FFFF00"/>
        </w:rPr>
        <w:t xml:space="preserve">WPA2 Security Protocol is used as concluded from AES cipher </w:t>
      </w:r>
      <w:r w:rsidRPr="00AF56B1">
        <w:rPr>
          <w:rFonts w:asciiTheme="minorHAnsi" w:hAnsiTheme="minorHAnsi" w:cstheme="minorHAnsi"/>
        </w:rPr>
        <w:t>as shown in the below picture. Currently used Security Protocols are,</w:t>
      </w:r>
    </w:p>
    <w:p w14:paraId="4CBE596A" w14:textId="77777777" w:rsidR="001F7FE2" w:rsidRPr="00AF56B1" w:rsidRDefault="001F7FE2" w:rsidP="001F7FE2">
      <w:pPr>
        <w:pStyle w:val="Standard"/>
        <w:jc w:val="both"/>
        <w:rPr>
          <w:rFonts w:asciiTheme="minorHAnsi" w:eastAsia="Noto Serif CJK SC" w:hAnsiTheme="minorHAnsi" w:cstheme="minorHAnsi"/>
          <w:kern w:val="3"/>
          <w:sz w:val="24"/>
          <w:szCs w:val="24"/>
          <w:lang w:eastAsia="zh-CN" w:bidi="hi-IN"/>
        </w:rPr>
      </w:pPr>
    </w:p>
    <w:p w14:paraId="3D79213B" w14:textId="28CDE605" w:rsidR="001F7FE2" w:rsidRPr="00AF56B1" w:rsidRDefault="001F7FE2" w:rsidP="00771D0C">
      <w:pPr>
        <w:pStyle w:val="Standard"/>
        <w:numPr>
          <w:ilvl w:val="0"/>
          <w:numId w:val="8"/>
        </w:numPr>
        <w:jc w:val="both"/>
        <w:rPr>
          <w:rFonts w:asciiTheme="minorHAnsi" w:hAnsiTheme="minorHAnsi" w:cstheme="minorHAnsi"/>
        </w:rPr>
      </w:pPr>
      <w:bookmarkStart w:id="592" w:name="_Toc59099854"/>
      <w:r w:rsidRPr="00AF56B1">
        <w:rPr>
          <w:rFonts w:asciiTheme="minorHAnsi" w:hAnsiTheme="minorHAnsi" w:cstheme="minorHAnsi"/>
        </w:rPr>
        <w:t>WEP (Wired Equivalent Privacy)</w:t>
      </w:r>
      <w:bookmarkEnd w:id="592"/>
    </w:p>
    <w:p w14:paraId="6AFCB996"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Earliest Security Protocol.</w:t>
      </w:r>
    </w:p>
    <w:p w14:paraId="7C689192"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It uses stream cipher for RC4 for Confidentiality and CRC – 32 checksums for Integrity.</w:t>
      </w:r>
    </w:p>
    <w:p w14:paraId="52A58566" w14:textId="77777777" w:rsidR="001F7FE2" w:rsidRPr="00AF56B1" w:rsidRDefault="001F7FE2" w:rsidP="00771D0C">
      <w:pPr>
        <w:pStyle w:val="Standard"/>
        <w:numPr>
          <w:ilvl w:val="0"/>
          <w:numId w:val="5"/>
        </w:numPr>
        <w:jc w:val="both"/>
        <w:rPr>
          <w:rFonts w:asciiTheme="minorHAnsi" w:hAnsiTheme="minorHAnsi" w:cstheme="minorHAnsi"/>
        </w:rPr>
      </w:pPr>
      <w:r w:rsidRPr="00AF56B1">
        <w:rPr>
          <w:rFonts w:asciiTheme="minorHAnsi" w:hAnsiTheme="minorHAnsi" w:cstheme="minorHAnsi"/>
        </w:rPr>
        <w:t>Vulnerable to hackers as 40-bit encryption key was not enough.</w:t>
      </w:r>
    </w:p>
    <w:p w14:paraId="32FB8188" w14:textId="77777777" w:rsidR="001F7FE2" w:rsidRPr="00AF56B1" w:rsidRDefault="001F7FE2" w:rsidP="001F7FE2">
      <w:pPr>
        <w:pStyle w:val="Standard"/>
        <w:jc w:val="both"/>
        <w:rPr>
          <w:rFonts w:asciiTheme="minorHAnsi" w:hAnsiTheme="minorHAnsi" w:cstheme="minorHAnsi"/>
        </w:rPr>
      </w:pPr>
    </w:p>
    <w:p w14:paraId="75A51253" w14:textId="537F95D1" w:rsidR="001F7FE2" w:rsidRPr="00AF56B1" w:rsidRDefault="001F7FE2" w:rsidP="00771D0C">
      <w:pPr>
        <w:pStyle w:val="Standard"/>
        <w:numPr>
          <w:ilvl w:val="0"/>
          <w:numId w:val="8"/>
        </w:numPr>
        <w:jc w:val="both"/>
        <w:rPr>
          <w:rFonts w:asciiTheme="minorHAnsi" w:hAnsiTheme="minorHAnsi" w:cstheme="minorHAnsi"/>
        </w:rPr>
      </w:pPr>
      <w:bookmarkStart w:id="593" w:name="_Toc59099855"/>
      <w:r w:rsidRPr="00AF56B1">
        <w:rPr>
          <w:rFonts w:asciiTheme="minorHAnsi" w:hAnsiTheme="minorHAnsi" w:cstheme="minorHAnsi"/>
        </w:rPr>
        <w:t>WPA (Wi-Fi Protected Access)</w:t>
      </w:r>
      <w:bookmarkEnd w:id="593"/>
    </w:p>
    <w:p w14:paraId="58BCE4C6" w14:textId="77777777" w:rsidR="001F7FE2" w:rsidRPr="00AF56B1" w:rsidRDefault="001F7FE2" w:rsidP="00771D0C">
      <w:pPr>
        <w:pStyle w:val="Standard"/>
        <w:numPr>
          <w:ilvl w:val="0"/>
          <w:numId w:val="6"/>
        </w:numPr>
        <w:jc w:val="both"/>
        <w:rPr>
          <w:rFonts w:asciiTheme="minorHAnsi" w:hAnsiTheme="minorHAnsi" w:cstheme="minorHAnsi"/>
        </w:rPr>
      </w:pPr>
      <w:r w:rsidRPr="00AF56B1">
        <w:rPr>
          <w:rFonts w:asciiTheme="minorHAnsi" w:hAnsiTheme="minorHAnsi" w:cstheme="minorHAnsi"/>
        </w:rPr>
        <w:t>Uses Stronger encryption method called Temporal Key Integrity protocol (TKIP).</w:t>
      </w:r>
    </w:p>
    <w:p w14:paraId="08BB0CB0" w14:textId="16A4C8F5" w:rsidR="001F7FE2" w:rsidRPr="00AF56B1" w:rsidRDefault="001F7FE2" w:rsidP="00771D0C">
      <w:pPr>
        <w:pStyle w:val="Standard"/>
        <w:numPr>
          <w:ilvl w:val="0"/>
          <w:numId w:val="6"/>
        </w:numPr>
        <w:jc w:val="both"/>
        <w:rPr>
          <w:rFonts w:asciiTheme="minorHAnsi" w:hAnsiTheme="minorHAnsi" w:cstheme="minorHAnsi"/>
        </w:rPr>
      </w:pPr>
      <w:r w:rsidRPr="00AF56B1">
        <w:rPr>
          <w:rFonts w:asciiTheme="minorHAnsi" w:hAnsiTheme="minorHAnsi" w:cstheme="minorHAnsi"/>
        </w:rPr>
        <w:t>Here Key is dynamically changed.</w:t>
      </w:r>
    </w:p>
    <w:p w14:paraId="4ABE26C9" w14:textId="77777777" w:rsidR="00AF56B1" w:rsidRPr="00AF56B1" w:rsidRDefault="00AF56B1" w:rsidP="00AF56B1">
      <w:pPr>
        <w:pStyle w:val="Standard"/>
        <w:ind w:left="720" w:firstLine="0"/>
        <w:jc w:val="both"/>
        <w:rPr>
          <w:rFonts w:asciiTheme="minorHAnsi" w:hAnsiTheme="minorHAnsi" w:cstheme="minorHAnsi"/>
        </w:rPr>
      </w:pPr>
    </w:p>
    <w:p w14:paraId="0AE266E0" w14:textId="724FAE28" w:rsidR="001F7FE2" w:rsidRPr="00AF56B1" w:rsidRDefault="001F7FE2" w:rsidP="00771D0C">
      <w:pPr>
        <w:pStyle w:val="Standard"/>
        <w:numPr>
          <w:ilvl w:val="0"/>
          <w:numId w:val="8"/>
        </w:numPr>
        <w:jc w:val="both"/>
        <w:rPr>
          <w:rFonts w:asciiTheme="minorHAnsi" w:hAnsiTheme="minorHAnsi" w:cstheme="minorHAnsi"/>
        </w:rPr>
      </w:pPr>
      <w:bookmarkStart w:id="594" w:name="_Toc59099856"/>
      <w:r w:rsidRPr="00AF56B1">
        <w:rPr>
          <w:rFonts w:asciiTheme="minorHAnsi" w:hAnsiTheme="minorHAnsi" w:cstheme="minorHAnsi"/>
        </w:rPr>
        <w:t>WPA2 (Wi-Fi Protected Access 2)</w:t>
      </w:r>
      <w:bookmarkEnd w:id="594"/>
    </w:p>
    <w:p w14:paraId="2A9155ED" w14:textId="77777777" w:rsidR="001F7FE2" w:rsidRPr="00AF56B1" w:rsidRDefault="001F7FE2" w:rsidP="00771D0C">
      <w:pPr>
        <w:pStyle w:val="Standard"/>
        <w:numPr>
          <w:ilvl w:val="0"/>
          <w:numId w:val="7"/>
        </w:numPr>
        <w:jc w:val="both"/>
        <w:rPr>
          <w:rFonts w:asciiTheme="minorHAnsi" w:hAnsiTheme="minorHAnsi" w:cstheme="minorHAnsi"/>
        </w:rPr>
      </w:pPr>
      <w:r w:rsidRPr="00AF56B1">
        <w:rPr>
          <w:rFonts w:asciiTheme="minorHAnsi" w:hAnsiTheme="minorHAnsi" w:cstheme="minorHAnsi"/>
        </w:rPr>
        <w:t>Provides better security then WPA</w:t>
      </w:r>
    </w:p>
    <w:p w14:paraId="249A2191" w14:textId="77777777" w:rsidR="001F7FE2" w:rsidRPr="00AF56B1" w:rsidRDefault="001F7FE2" w:rsidP="00771D0C">
      <w:pPr>
        <w:pStyle w:val="Standard"/>
        <w:numPr>
          <w:ilvl w:val="0"/>
          <w:numId w:val="7"/>
        </w:numPr>
        <w:jc w:val="both"/>
        <w:rPr>
          <w:rFonts w:asciiTheme="minorHAnsi" w:hAnsiTheme="minorHAnsi" w:cstheme="minorHAnsi"/>
        </w:rPr>
      </w:pPr>
      <w:r w:rsidRPr="00AF56B1">
        <w:rPr>
          <w:rFonts w:asciiTheme="minorHAnsi" w:hAnsiTheme="minorHAnsi" w:cstheme="minorHAnsi"/>
        </w:rPr>
        <w:t>Uses Advanced Encryption Standard (AES) cipher</w:t>
      </w:r>
    </w:p>
    <w:p w14:paraId="4806818E" w14:textId="77777777" w:rsidR="001F7FE2" w:rsidRPr="00D15E67" w:rsidRDefault="001F7FE2" w:rsidP="001F7FE2">
      <w:pPr>
        <w:pStyle w:val="Standard"/>
        <w:jc w:val="both"/>
        <w:rPr>
          <w:rFonts w:ascii="Times New Roman" w:hAnsi="Times New Roman"/>
        </w:rPr>
      </w:pPr>
    </w:p>
    <w:p w14:paraId="3CA5022C" w14:textId="77777777" w:rsidR="001F7FE2" w:rsidRPr="00D15E67" w:rsidRDefault="001F7FE2" w:rsidP="001F7FE2">
      <w:pPr>
        <w:pStyle w:val="Standard"/>
        <w:jc w:val="both"/>
        <w:rPr>
          <w:rFonts w:ascii="Times New Roman" w:hAnsi="Times New Roman"/>
        </w:rPr>
      </w:pPr>
    </w:p>
    <w:p w14:paraId="215126CE" w14:textId="71768973" w:rsidR="005D025B" w:rsidRDefault="001F7FE2" w:rsidP="005D025B">
      <w:pPr>
        <w:pStyle w:val="Standard"/>
        <w:jc w:val="both"/>
      </w:pPr>
      <w:r w:rsidRPr="00D15E67">
        <w:rPr>
          <w:rFonts w:ascii="Times New Roman" w:hAnsi="Times New Roman"/>
          <w:noProof/>
        </w:rPr>
        <w:drawing>
          <wp:anchor distT="0" distB="0" distL="114300" distR="114300" simplePos="0" relativeHeight="251672064" behindDoc="0" locked="0" layoutInCell="1" allowOverlap="1" wp14:anchorId="2F62EF96" wp14:editId="018E28D5">
            <wp:simplePos x="0" y="0"/>
            <wp:positionH relativeFrom="margin">
              <wp:posOffset>-421640</wp:posOffset>
            </wp:positionH>
            <wp:positionV relativeFrom="paragraph">
              <wp:posOffset>226695</wp:posOffset>
            </wp:positionV>
            <wp:extent cx="6869430" cy="3967480"/>
            <wp:effectExtent l="19050" t="19050" r="26670" b="13970"/>
            <wp:wrapSquare wrapText="bothSides"/>
            <wp:docPr id="3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86943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025B">
        <w:br/>
      </w:r>
    </w:p>
    <w:p w14:paraId="6B83F6A3" w14:textId="50448BCF" w:rsidR="005D025B" w:rsidRDefault="005D025B" w:rsidP="005D025B">
      <w:pPr>
        <w:pStyle w:val="Standard"/>
        <w:jc w:val="both"/>
      </w:pPr>
    </w:p>
    <w:p w14:paraId="70B4642E" w14:textId="30744E31" w:rsidR="005D025B" w:rsidRDefault="005D025B" w:rsidP="005D025B">
      <w:pPr>
        <w:pStyle w:val="Standard"/>
        <w:jc w:val="both"/>
      </w:pPr>
    </w:p>
    <w:p w14:paraId="78E88A09" w14:textId="5D041738" w:rsidR="005D025B" w:rsidRDefault="005D025B" w:rsidP="005D025B">
      <w:pPr>
        <w:pStyle w:val="Standard"/>
        <w:jc w:val="both"/>
      </w:pPr>
    </w:p>
    <w:p w14:paraId="00FB9751" w14:textId="5D42821A" w:rsidR="005D025B" w:rsidRDefault="005D025B" w:rsidP="005D025B">
      <w:pPr>
        <w:pStyle w:val="Standard"/>
        <w:jc w:val="both"/>
      </w:pPr>
    </w:p>
    <w:p w14:paraId="5B860366" w14:textId="7DD1D0E3" w:rsidR="005D025B" w:rsidRDefault="005D025B" w:rsidP="005D025B">
      <w:pPr>
        <w:pStyle w:val="Standard"/>
        <w:jc w:val="both"/>
      </w:pPr>
    </w:p>
    <w:p w14:paraId="7547829B" w14:textId="066F849A" w:rsidR="005D025B" w:rsidRDefault="005D025B" w:rsidP="005D025B">
      <w:pPr>
        <w:pStyle w:val="Standard"/>
        <w:jc w:val="both"/>
      </w:pPr>
    </w:p>
    <w:p w14:paraId="7F3EC5AF" w14:textId="4D0776C7" w:rsidR="005D025B" w:rsidRDefault="005D025B" w:rsidP="005D025B">
      <w:pPr>
        <w:pStyle w:val="Standard"/>
        <w:jc w:val="both"/>
      </w:pPr>
    </w:p>
    <w:p w14:paraId="3264881C" w14:textId="016D7B91" w:rsidR="005D025B" w:rsidRDefault="005D025B" w:rsidP="005D025B">
      <w:pPr>
        <w:pStyle w:val="Standard"/>
        <w:jc w:val="both"/>
      </w:pPr>
    </w:p>
    <w:p w14:paraId="602A11D6" w14:textId="27E2C185" w:rsidR="005D025B" w:rsidRDefault="005D025B" w:rsidP="005D025B">
      <w:pPr>
        <w:pStyle w:val="Standard"/>
        <w:jc w:val="both"/>
      </w:pPr>
    </w:p>
    <w:p w14:paraId="4126D426" w14:textId="7CC1E008" w:rsidR="005D025B" w:rsidRDefault="005D025B" w:rsidP="005D025B">
      <w:pPr>
        <w:pStyle w:val="Standard"/>
        <w:jc w:val="both"/>
      </w:pPr>
    </w:p>
    <w:p w14:paraId="34BC8686" w14:textId="05396995" w:rsidR="005D025B" w:rsidRDefault="005D025B" w:rsidP="005D025B">
      <w:pPr>
        <w:pStyle w:val="Standard"/>
        <w:jc w:val="both"/>
      </w:pPr>
    </w:p>
    <w:p w14:paraId="06942B1C" w14:textId="0690FD5A" w:rsidR="005D025B" w:rsidRDefault="005D025B" w:rsidP="005D025B">
      <w:pPr>
        <w:pStyle w:val="Standard"/>
        <w:jc w:val="both"/>
      </w:pPr>
    </w:p>
    <w:p w14:paraId="035416DA" w14:textId="5802B69A" w:rsidR="005D025B" w:rsidRDefault="005D025B" w:rsidP="005D025B">
      <w:pPr>
        <w:pStyle w:val="Standard"/>
        <w:jc w:val="both"/>
      </w:pPr>
    </w:p>
    <w:p w14:paraId="7B242615" w14:textId="64705A00" w:rsidR="005D025B" w:rsidRDefault="005D025B" w:rsidP="005D025B">
      <w:pPr>
        <w:pStyle w:val="Standard"/>
        <w:jc w:val="both"/>
      </w:pPr>
    </w:p>
    <w:p w14:paraId="4992FA29" w14:textId="0242E86F" w:rsidR="00CD7AA7" w:rsidRPr="00CD7AA7" w:rsidRDefault="00CD7AA7" w:rsidP="005D025B">
      <w:pPr>
        <w:ind w:firstLine="0"/>
        <w:jc w:val="both"/>
      </w:pPr>
    </w:p>
    <w:p w14:paraId="24F90BDD" w14:textId="32B0DEFD" w:rsidR="001A1F2D" w:rsidRDefault="001A1F2D" w:rsidP="005D025B">
      <w:pPr>
        <w:pStyle w:val="Heading2"/>
      </w:pPr>
      <w:bookmarkStart w:id="595" w:name="_Toc59468808"/>
      <w:r>
        <w:t>Video Summary</w:t>
      </w:r>
      <w:bookmarkEnd w:id="595"/>
      <w:r>
        <w:t xml:space="preserve"> </w:t>
      </w:r>
    </w:p>
    <w:p w14:paraId="46676DF2" w14:textId="5F4C66EC" w:rsidR="007D700C" w:rsidRPr="007D700C" w:rsidRDefault="007D700C" w:rsidP="007D700C">
      <w:r>
        <w:t xml:space="preserve">Not Applicable </w:t>
      </w:r>
    </w:p>
    <w:p w14:paraId="607E86FC" w14:textId="372B7A32" w:rsidR="00F408CD" w:rsidRDefault="00F408CD" w:rsidP="005D025B">
      <w:pPr>
        <w:pStyle w:val="Heading2"/>
      </w:pPr>
      <w:bookmarkStart w:id="596" w:name="_Toc59468809"/>
      <w:r>
        <w:t>Git Link</w:t>
      </w:r>
      <w:bookmarkEnd w:id="596"/>
    </w:p>
    <w:p w14:paraId="0EA0545B" w14:textId="77D74566" w:rsidR="00782B6E" w:rsidRPr="00782B6E" w:rsidRDefault="002C11E7" w:rsidP="0096785B">
      <w:pPr>
        <w:jc w:val="both"/>
      </w:pPr>
      <w:hyperlink r:id="rId117" w:history="1">
        <w:r w:rsidR="00782B6E" w:rsidRPr="0019733D">
          <w:rPr>
            <w:rStyle w:val="Hyperlink"/>
          </w:rPr>
          <w:t>https://github.com/99002503/Shadow-Project-</w:t>
        </w:r>
      </w:hyperlink>
      <w:r w:rsidR="00782B6E">
        <w:t xml:space="preserve"> </w:t>
      </w:r>
    </w:p>
    <w:p w14:paraId="710D67B5" w14:textId="0CF110AD" w:rsidR="00F408CD" w:rsidRDefault="00F408CD" w:rsidP="005D025B">
      <w:pPr>
        <w:pStyle w:val="Heading2"/>
      </w:pPr>
      <w:bookmarkStart w:id="597" w:name="_Toc59468810"/>
      <w:r>
        <w:t>Git Dashboard</w:t>
      </w:r>
      <w:bookmarkEnd w:id="597"/>
    </w:p>
    <w:p w14:paraId="6BD428C3" w14:textId="3B3E7DE5" w:rsidR="00FC65AE" w:rsidRPr="00FC65AE" w:rsidRDefault="00E51687" w:rsidP="00750E36">
      <w:pPr>
        <w:ind w:firstLine="0"/>
        <w:jc w:val="both"/>
      </w:pPr>
      <w:r>
        <w:t>Not Applicable</w:t>
      </w:r>
    </w:p>
    <w:p w14:paraId="6BC22F46" w14:textId="6FB7B874" w:rsidR="00F408CD" w:rsidRDefault="00F408CD" w:rsidP="00AF56B1">
      <w:pPr>
        <w:pStyle w:val="Heading1"/>
      </w:pPr>
      <w:bookmarkStart w:id="598" w:name="_Toc59468811"/>
      <w:r>
        <w:t>Git inspector summary</w:t>
      </w:r>
      <w:bookmarkEnd w:id="598"/>
      <w:r>
        <w:t xml:space="preserve"> </w:t>
      </w:r>
    </w:p>
    <w:p w14:paraId="762C1C25" w14:textId="10227E61" w:rsidR="005A6CEB" w:rsidRPr="005A6CEB" w:rsidRDefault="00E51687" w:rsidP="0096785B">
      <w:pPr>
        <w:ind w:firstLine="0"/>
        <w:jc w:val="both"/>
      </w:pPr>
      <w:r>
        <w:t xml:space="preserve">Not Applicable </w:t>
      </w:r>
    </w:p>
    <w:p w14:paraId="139C792F" w14:textId="41E96571" w:rsidR="00F408CD" w:rsidRDefault="00F408CD" w:rsidP="00AF56B1">
      <w:pPr>
        <w:pStyle w:val="Heading1"/>
      </w:pPr>
      <w:bookmarkStart w:id="599" w:name="_Toc59468812"/>
      <w:r>
        <w:t>Build</w:t>
      </w:r>
      <w:bookmarkEnd w:id="599"/>
    </w:p>
    <w:p w14:paraId="31E58701" w14:textId="2ACCD27E" w:rsidR="00C15CFB" w:rsidRPr="00C15CFB" w:rsidRDefault="00E51687" w:rsidP="001F7FE2">
      <w:pPr>
        <w:ind w:firstLine="0"/>
        <w:jc w:val="both"/>
      </w:pPr>
      <w:r>
        <w:t xml:space="preserve">Not Applicable </w:t>
      </w:r>
    </w:p>
    <w:p w14:paraId="74E1B126" w14:textId="17E6CEF7" w:rsidR="00F408CD" w:rsidRDefault="00F408CD" w:rsidP="00AF56B1">
      <w:pPr>
        <w:pStyle w:val="Heading1"/>
      </w:pPr>
      <w:bookmarkStart w:id="600" w:name="_Toc59468813"/>
      <w:r>
        <w:t>Code quality</w:t>
      </w:r>
      <w:r w:rsidR="00F00A98">
        <w:t xml:space="preserve"> and Issues</w:t>
      </w:r>
      <w:r w:rsidR="00223893">
        <w:t xml:space="preserve"> or Bug Tracking</w:t>
      </w:r>
      <w:bookmarkEnd w:id="600"/>
    </w:p>
    <w:p w14:paraId="3D2E108F" w14:textId="182BB31B" w:rsidR="00223893" w:rsidRPr="00223893" w:rsidRDefault="00E51687" w:rsidP="00B32A0A">
      <w:pPr>
        <w:ind w:firstLine="0"/>
        <w:jc w:val="both"/>
      </w:pPr>
      <w:r>
        <w:t xml:space="preserve">Not Applicable </w:t>
      </w:r>
    </w:p>
    <w:p w14:paraId="228E9E9C" w14:textId="41D97A20" w:rsidR="00F408CD" w:rsidRDefault="00F408CD" w:rsidP="00AF56B1">
      <w:pPr>
        <w:pStyle w:val="Heading1"/>
      </w:pPr>
      <w:bookmarkStart w:id="601" w:name="_Toc59468814"/>
      <w:r>
        <w:t>Individual Contribution &amp; Highlights</w:t>
      </w:r>
      <w:bookmarkEnd w:id="601"/>
    </w:p>
    <w:p w14:paraId="6CE6BF3E" w14:textId="0F4A9B83" w:rsidR="00750E36" w:rsidRDefault="00750E36" w:rsidP="00771D0C">
      <w:pPr>
        <w:pStyle w:val="ListParagraph"/>
        <w:numPr>
          <w:ilvl w:val="0"/>
          <w:numId w:val="11"/>
        </w:numPr>
      </w:pPr>
      <w:r>
        <w:t xml:space="preserve">Test Plan Preparation. </w:t>
      </w:r>
    </w:p>
    <w:p w14:paraId="3C3CAFFB" w14:textId="71E1D2E2" w:rsidR="00750E36" w:rsidRDefault="00750E36" w:rsidP="00771D0C">
      <w:pPr>
        <w:pStyle w:val="ListParagraph"/>
        <w:numPr>
          <w:ilvl w:val="0"/>
          <w:numId w:val="11"/>
        </w:numPr>
      </w:pPr>
      <w:r>
        <w:t>Presentation Preparation for Demo</w:t>
      </w:r>
    </w:p>
    <w:p w14:paraId="56ACC6E0" w14:textId="1BDF9F16" w:rsidR="00750E36" w:rsidRDefault="00750E36" w:rsidP="00771D0C">
      <w:pPr>
        <w:pStyle w:val="ListParagraph"/>
        <w:numPr>
          <w:ilvl w:val="0"/>
          <w:numId w:val="11"/>
        </w:numPr>
      </w:pPr>
      <w:r>
        <w:t>Generation of logs.</w:t>
      </w:r>
    </w:p>
    <w:p w14:paraId="77DDFDBA" w14:textId="62727A95" w:rsidR="00750E36" w:rsidRDefault="00750E36" w:rsidP="00771D0C">
      <w:pPr>
        <w:pStyle w:val="ListParagraph"/>
        <w:numPr>
          <w:ilvl w:val="0"/>
          <w:numId w:val="11"/>
        </w:numPr>
      </w:pPr>
      <w:r>
        <w:t>Authentication Testing.</w:t>
      </w:r>
    </w:p>
    <w:p w14:paraId="5CD59E50" w14:textId="6B5F2D90" w:rsidR="00750E36" w:rsidRDefault="00750E36" w:rsidP="00771D0C">
      <w:pPr>
        <w:pStyle w:val="ListParagraph"/>
        <w:numPr>
          <w:ilvl w:val="0"/>
          <w:numId w:val="11"/>
        </w:numPr>
      </w:pPr>
      <w:r>
        <w:t>Connectivity Testing.</w:t>
      </w:r>
    </w:p>
    <w:p w14:paraId="7CADBD0B" w14:textId="2928682C" w:rsidR="00750E36" w:rsidRDefault="00750E36" w:rsidP="00771D0C">
      <w:pPr>
        <w:pStyle w:val="ListParagraph"/>
        <w:numPr>
          <w:ilvl w:val="0"/>
          <w:numId w:val="11"/>
        </w:numPr>
      </w:pPr>
      <w:r>
        <w:t xml:space="preserve">3 – Way handshake Testing. </w:t>
      </w:r>
    </w:p>
    <w:p w14:paraId="0E312FA3" w14:textId="0511BC30" w:rsidR="00750E36" w:rsidRDefault="00750E36" w:rsidP="00771D0C">
      <w:pPr>
        <w:pStyle w:val="ListParagraph"/>
        <w:numPr>
          <w:ilvl w:val="0"/>
          <w:numId w:val="11"/>
        </w:numPr>
      </w:pPr>
      <w:r>
        <w:t xml:space="preserve">Testing of communication channel setup between Transport and Application layer. </w:t>
      </w:r>
    </w:p>
    <w:p w14:paraId="46963633" w14:textId="2EEB1653" w:rsidR="00750E36" w:rsidRPr="00750E36" w:rsidRDefault="00750E36" w:rsidP="00771D0C">
      <w:pPr>
        <w:pStyle w:val="ListParagraph"/>
        <w:numPr>
          <w:ilvl w:val="0"/>
          <w:numId w:val="11"/>
        </w:numPr>
      </w:pPr>
      <w:r>
        <w:t>Report Preparation.</w:t>
      </w:r>
    </w:p>
    <w:p w14:paraId="6374B06C" w14:textId="6149DCA3" w:rsidR="00264138" w:rsidRPr="00264138" w:rsidRDefault="00F408CD" w:rsidP="00264138">
      <w:pPr>
        <w:pStyle w:val="Heading1"/>
      </w:pPr>
      <w:bookmarkStart w:id="602" w:name="_Toc59468815"/>
      <w:r>
        <w:t>Challenges faced and how were they overcome</w:t>
      </w:r>
      <w:bookmarkEnd w:id="602"/>
    </w:p>
    <w:p w14:paraId="0013FBBC" w14:textId="20406B0C" w:rsidR="00264138" w:rsidRDefault="00264138" w:rsidP="00771D0C">
      <w:pPr>
        <w:pStyle w:val="ListParagraph"/>
        <w:numPr>
          <w:ilvl w:val="0"/>
          <w:numId w:val="9"/>
        </w:numPr>
        <w:jc w:val="both"/>
      </w:pPr>
      <w:r>
        <w:t xml:space="preserve">Spectrum Limitations </w:t>
      </w:r>
    </w:p>
    <w:p w14:paraId="62577B4E" w14:textId="4C4993F4" w:rsidR="005974DC" w:rsidRDefault="005974DC" w:rsidP="005974DC">
      <w:pPr>
        <w:pStyle w:val="ListParagraph"/>
        <w:ind w:firstLine="0"/>
        <w:jc w:val="both"/>
      </w:pPr>
      <w:r>
        <w:t xml:space="preserve">Projected is limited to 2.4 GHz of Spectrum. </w:t>
      </w:r>
    </w:p>
    <w:p w14:paraId="3DBDC7D0" w14:textId="77777777" w:rsidR="005974DC" w:rsidRPr="00264138" w:rsidRDefault="005974DC" w:rsidP="005974DC">
      <w:pPr>
        <w:pStyle w:val="ListParagraph"/>
        <w:ind w:firstLine="0"/>
        <w:jc w:val="both"/>
      </w:pPr>
    </w:p>
    <w:p w14:paraId="117E70FE" w14:textId="360BD479" w:rsidR="00264138" w:rsidRDefault="00264138" w:rsidP="00771D0C">
      <w:pPr>
        <w:pStyle w:val="Standard"/>
        <w:numPr>
          <w:ilvl w:val="0"/>
          <w:numId w:val="9"/>
        </w:numPr>
        <w:rPr>
          <w:sz w:val="21"/>
          <w:szCs w:val="21"/>
        </w:rPr>
      </w:pPr>
      <w:r>
        <w:rPr>
          <w:sz w:val="21"/>
          <w:szCs w:val="21"/>
        </w:rPr>
        <w:t>User Mobility</w:t>
      </w:r>
    </w:p>
    <w:p w14:paraId="7EE2F4EE" w14:textId="7A46D2AE" w:rsidR="005974DC" w:rsidRDefault="005974DC" w:rsidP="005974DC">
      <w:pPr>
        <w:pStyle w:val="Standard"/>
        <w:ind w:left="720" w:firstLine="0"/>
        <w:rPr>
          <w:sz w:val="21"/>
          <w:szCs w:val="21"/>
        </w:rPr>
      </w:pPr>
      <w:r>
        <w:rPr>
          <w:sz w:val="21"/>
          <w:szCs w:val="21"/>
        </w:rPr>
        <w:t xml:space="preserve">Improper network connection due to non-availability of reliable AP. We had to adjust with Laptop and Mobile hotspot as AP. </w:t>
      </w:r>
    </w:p>
    <w:p w14:paraId="0A0D59BF" w14:textId="77777777" w:rsidR="005974DC" w:rsidRDefault="005974DC" w:rsidP="005974DC">
      <w:pPr>
        <w:pStyle w:val="Standard"/>
        <w:ind w:left="720" w:firstLine="0"/>
        <w:rPr>
          <w:sz w:val="21"/>
          <w:szCs w:val="21"/>
        </w:rPr>
      </w:pPr>
    </w:p>
    <w:p w14:paraId="72281384" w14:textId="65FF18CA" w:rsidR="00264138" w:rsidRDefault="00264138" w:rsidP="00771D0C">
      <w:pPr>
        <w:pStyle w:val="Standard"/>
        <w:numPr>
          <w:ilvl w:val="0"/>
          <w:numId w:val="9"/>
        </w:numPr>
        <w:rPr>
          <w:sz w:val="21"/>
          <w:szCs w:val="21"/>
        </w:rPr>
      </w:pPr>
      <w:r>
        <w:rPr>
          <w:sz w:val="21"/>
          <w:szCs w:val="21"/>
        </w:rPr>
        <w:t>Wi-Fi Dead Spots</w:t>
      </w:r>
    </w:p>
    <w:p w14:paraId="0666F0DA" w14:textId="599490C1" w:rsidR="005974DC" w:rsidRDefault="005974DC" w:rsidP="005974DC">
      <w:pPr>
        <w:pStyle w:val="Standard"/>
        <w:ind w:left="720" w:firstLine="0"/>
        <w:rPr>
          <w:sz w:val="21"/>
          <w:szCs w:val="21"/>
        </w:rPr>
      </w:pPr>
      <w:r>
        <w:rPr>
          <w:sz w:val="21"/>
          <w:szCs w:val="21"/>
        </w:rPr>
        <w:t xml:space="preserve">Had tough time in finding Wi-Fi dead spots. Experiments with Site survey helped. </w:t>
      </w:r>
    </w:p>
    <w:p w14:paraId="33822264" w14:textId="77777777" w:rsidR="005974DC" w:rsidRDefault="005974DC" w:rsidP="005974DC">
      <w:pPr>
        <w:pStyle w:val="Standard"/>
        <w:ind w:left="720" w:firstLine="0"/>
        <w:rPr>
          <w:sz w:val="21"/>
          <w:szCs w:val="21"/>
        </w:rPr>
      </w:pPr>
    </w:p>
    <w:p w14:paraId="4E9A1261" w14:textId="055B4935" w:rsidR="00264138" w:rsidRDefault="00264138" w:rsidP="00771D0C">
      <w:pPr>
        <w:pStyle w:val="Standard"/>
        <w:numPr>
          <w:ilvl w:val="0"/>
          <w:numId w:val="9"/>
        </w:numPr>
        <w:rPr>
          <w:sz w:val="21"/>
          <w:szCs w:val="21"/>
        </w:rPr>
      </w:pPr>
      <w:r>
        <w:rPr>
          <w:sz w:val="21"/>
          <w:szCs w:val="21"/>
        </w:rPr>
        <w:t>Network Security</w:t>
      </w:r>
    </w:p>
    <w:p w14:paraId="1A1430C7" w14:textId="27E4C01F" w:rsidR="005974DC" w:rsidRDefault="005974DC" w:rsidP="005974DC">
      <w:pPr>
        <w:pStyle w:val="Standard"/>
        <w:ind w:left="720" w:firstLine="0"/>
        <w:rPr>
          <w:sz w:val="21"/>
          <w:szCs w:val="21"/>
        </w:rPr>
      </w:pPr>
      <w:r>
        <w:rPr>
          <w:sz w:val="21"/>
          <w:szCs w:val="21"/>
        </w:rPr>
        <w:t xml:space="preserve">Had tough time in finding network security logs. We got Network security info in Monitor mode in Wireshark. </w:t>
      </w:r>
    </w:p>
    <w:p w14:paraId="0DAB2D59" w14:textId="77777777" w:rsidR="005974DC" w:rsidRDefault="005974DC" w:rsidP="005974DC">
      <w:pPr>
        <w:pStyle w:val="Standard"/>
        <w:ind w:left="720" w:firstLine="0"/>
        <w:rPr>
          <w:sz w:val="21"/>
          <w:szCs w:val="21"/>
        </w:rPr>
      </w:pPr>
    </w:p>
    <w:p w14:paraId="414FECD6" w14:textId="29DBBC2B" w:rsidR="005974DC" w:rsidRDefault="005974DC" w:rsidP="00771D0C">
      <w:pPr>
        <w:pStyle w:val="Standard"/>
        <w:numPr>
          <w:ilvl w:val="0"/>
          <w:numId w:val="9"/>
        </w:numPr>
        <w:rPr>
          <w:sz w:val="21"/>
          <w:szCs w:val="21"/>
        </w:rPr>
      </w:pPr>
      <w:r>
        <w:rPr>
          <w:sz w:val="21"/>
          <w:szCs w:val="21"/>
        </w:rPr>
        <w:t xml:space="preserve">Lack of Infrastructure </w:t>
      </w:r>
    </w:p>
    <w:p w14:paraId="6DCE98A8" w14:textId="6E13B354" w:rsidR="005974DC" w:rsidRDefault="005974DC" w:rsidP="005974DC">
      <w:pPr>
        <w:pStyle w:val="Standard"/>
        <w:ind w:left="720" w:firstLine="0"/>
        <w:rPr>
          <w:sz w:val="21"/>
          <w:szCs w:val="21"/>
        </w:rPr>
      </w:pPr>
      <w:r>
        <w:rPr>
          <w:sz w:val="21"/>
          <w:szCs w:val="21"/>
        </w:rPr>
        <w:t xml:space="preserve">We did not have Enterprise AP. Had tough time to get Wi-Fi adapter and AP. </w:t>
      </w:r>
    </w:p>
    <w:p w14:paraId="04D380A6" w14:textId="77777777" w:rsidR="005974DC" w:rsidRDefault="005974DC" w:rsidP="005974DC">
      <w:pPr>
        <w:pStyle w:val="Standard"/>
        <w:ind w:left="720" w:firstLine="0"/>
        <w:rPr>
          <w:sz w:val="21"/>
          <w:szCs w:val="21"/>
        </w:rPr>
      </w:pPr>
    </w:p>
    <w:p w14:paraId="542C43A1" w14:textId="68944734" w:rsidR="005974DC" w:rsidRDefault="005974DC" w:rsidP="00771D0C">
      <w:pPr>
        <w:pStyle w:val="Standard"/>
        <w:numPr>
          <w:ilvl w:val="0"/>
          <w:numId w:val="9"/>
        </w:numPr>
        <w:rPr>
          <w:sz w:val="21"/>
          <w:szCs w:val="21"/>
        </w:rPr>
      </w:pPr>
      <w:r>
        <w:rPr>
          <w:sz w:val="21"/>
          <w:szCs w:val="21"/>
        </w:rPr>
        <w:t>Lack of Training</w:t>
      </w:r>
    </w:p>
    <w:p w14:paraId="1B7C901A" w14:textId="49B26D55" w:rsidR="005974DC" w:rsidRPr="005974DC" w:rsidRDefault="005974DC" w:rsidP="005974DC">
      <w:pPr>
        <w:pStyle w:val="Standard"/>
        <w:ind w:left="720" w:firstLine="0"/>
        <w:rPr>
          <w:sz w:val="21"/>
          <w:szCs w:val="21"/>
        </w:rPr>
      </w:pPr>
      <w:r>
        <w:rPr>
          <w:sz w:val="21"/>
          <w:szCs w:val="21"/>
        </w:rPr>
        <w:t xml:space="preserve">Lack of proper head-on training delayed our understanding towards problem statement and its requirement.  </w:t>
      </w:r>
    </w:p>
    <w:p w14:paraId="46AACACF" w14:textId="080E54A1" w:rsidR="00F408CD" w:rsidRDefault="00B86298" w:rsidP="00264138">
      <w:pPr>
        <w:pStyle w:val="Heading1"/>
      </w:pPr>
      <w:bookmarkStart w:id="603" w:name="_Toc59468816"/>
      <w:r>
        <w:t>Future</w:t>
      </w:r>
      <w:r w:rsidR="005974DC">
        <w:t xml:space="preserve"> Scope</w:t>
      </w:r>
      <w:bookmarkEnd w:id="603"/>
      <w:r w:rsidR="005974DC">
        <w:t xml:space="preserve"> </w:t>
      </w:r>
    </w:p>
    <w:p w14:paraId="28D14D07" w14:textId="673961DE" w:rsidR="005974DC" w:rsidRDefault="005974DC" w:rsidP="00771D0C">
      <w:pPr>
        <w:pStyle w:val="ListParagraph"/>
        <w:numPr>
          <w:ilvl w:val="0"/>
          <w:numId w:val="10"/>
        </w:numPr>
      </w:pPr>
      <w:r>
        <w:t xml:space="preserve">Wi-Fi 6 (802.11x) </w:t>
      </w:r>
    </w:p>
    <w:p w14:paraId="1F6C7F75" w14:textId="70BFA6E3" w:rsidR="005974DC" w:rsidRDefault="005974DC" w:rsidP="00771D0C">
      <w:pPr>
        <w:pStyle w:val="ListParagraph"/>
        <w:numPr>
          <w:ilvl w:val="0"/>
          <w:numId w:val="10"/>
        </w:numPr>
      </w:pPr>
      <w:r>
        <w:t xml:space="preserve">Li-Fi (Light fidelity) </w:t>
      </w:r>
    </w:p>
    <w:p w14:paraId="03724F99" w14:textId="38A0913F" w:rsidR="005974DC" w:rsidRDefault="005974DC" w:rsidP="00771D0C">
      <w:pPr>
        <w:pStyle w:val="ListParagraph"/>
        <w:numPr>
          <w:ilvl w:val="0"/>
          <w:numId w:val="10"/>
        </w:numPr>
      </w:pPr>
      <w:r>
        <w:t>Use of Multi User MIMO</w:t>
      </w:r>
    </w:p>
    <w:p w14:paraId="3DF06896" w14:textId="1A39C6E1" w:rsidR="00750E36" w:rsidRDefault="00750E36" w:rsidP="00771D0C">
      <w:pPr>
        <w:pStyle w:val="ListParagraph"/>
        <w:numPr>
          <w:ilvl w:val="0"/>
          <w:numId w:val="10"/>
        </w:numPr>
      </w:pPr>
      <w:r>
        <w:t xml:space="preserve">IOT which requires network connectivity will increase demand of Wi-Fi. </w:t>
      </w:r>
    </w:p>
    <w:p w14:paraId="6EEBC239" w14:textId="283CAC28" w:rsidR="00750E36" w:rsidRDefault="00750E36" w:rsidP="00750E36">
      <w:pPr>
        <w:pStyle w:val="Heading1"/>
      </w:pPr>
      <w:bookmarkStart w:id="604" w:name="_Toc59468817"/>
      <w:r>
        <w:t>References</w:t>
      </w:r>
      <w:bookmarkEnd w:id="604"/>
    </w:p>
    <w:p w14:paraId="6484BEA6" w14:textId="57BE8E33" w:rsidR="00750E36" w:rsidRDefault="002C11E7" w:rsidP="00771D0C">
      <w:pPr>
        <w:pStyle w:val="ListParagraph"/>
        <w:numPr>
          <w:ilvl w:val="0"/>
          <w:numId w:val="12"/>
        </w:numPr>
      </w:pPr>
      <w:hyperlink r:id="rId118" w:history="1">
        <w:r w:rsidR="00750E36" w:rsidRPr="000F0E32">
          <w:rPr>
            <w:rStyle w:val="Hyperlink"/>
          </w:rPr>
          <w:t>https://www.netmanias.com/en/post/techdocs/5998/dhcp-network-protocol/understanding-the-basic-operations-of-dhcp</w:t>
        </w:r>
      </w:hyperlink>
      <w:r w:rsidR="00750E36">
        <w:t xml:space="preserve"> </w:t>
      </w:r>
    </w:p>
    <w:p w14:paraId="4462217B" w14:textId="68031F8F" w:rsidR="00750E36" w:rsidRDefault="002C11E7" w:rsidP="00771D0C">
      <w:pPr>
        <w:pStyle w:val="ListParagraph"/>
        <w:numPr>
          <w:ilvl w:val="0"/>
          <w:numId w:val="12"/>
        </w:numPr>
      </w:pPr>
      <w:hyperlink r:id="rId119" w:history="1">
        <w:r w:rsidR="00750E36" w:rsidRPr="000F0E32">
          <w:rPr>
            <w:rStyle w:val="Hyperlink"/>
          </w:rPr>
          <w:t>https://www.wi-fi.org/</w:t>
        </w:r>
      </w:hyperlink>
      <w:r w:rsidR="00750E36">
        <w:t xml:space="preserve"> </w:t>
      </w:r>
    </w:p>
    <w:p w14:paraId="5ADEA72F" w14:textId="6092A63D" w:rsidR="00750E36" w:rsidRDefault="002C11E7" w:rsidP="00771D0C">
      <w:pPr>
        <w:pStyle w:val="ListParagraph"/>
        <w:numPr>
          <w:ilvl w:val="0"/>
          <w:numId w:val="12"/>
        </w:numPr>
      </w:pPr>
      <w:hyperlink r:id="rId120" w:history="1">
        <w:r w:rsidR="00750E36" w:rsidRPr="000F0E32">
          <w:rPr>
            <w:rStyle w:val="Hyperlink"/>
          </w:rPr>
          <w:t>https://www.lifewire.com/</w:t>
        </w:r>
      </w:hyperlink>
      <w:r w:rsidR="00750E36">
        <w:t xml:space="preserve"> </w:t>
      </w:r>
    </w:p>
    <w:p w14:paraId="75006758" w14:textId="35F1E300" w:rsidR="00750E36" w:rsidRDefault="002C11E7" w:rsidP="00771D0C">
      <w:pPr>
        <w:pStyle w:val="ListParagraph"/>
        <w:numPr>
          <w:ilvl w:val="0"/>
          <w:numId w:val="12"/>
        </w:numPr>
      </w:pPr>
      <w:hyperlink r:id="rId121" w:history="1">
        <w:r w:rsidR="00750E36" w:rsidRPr="000F0E32">
          <w:rPr>
            <w:rStyle w:val="Hyperlink"/>
          </w:rPr>
          <w:t>https://linuxhint.com/</w:t>
        </w:r>
      </w:hyperlink>
      <w:r w:rsidR="00750E36">
        <w:t xml:space="preserve"> </w:t>
      </w:r>
    </w:p>
    <w:p w14:paraId="1B9E37E4" w14:textId="30D58F96" w:rsidR="00750E36" w:rsidRDefault="002C11E7" w:rsidP="00771D0C">
      <w:pPr>
        <w:pStyle w:val="ListParagraph"/>
        <w:numPr>
          <w:ilvl w:val="0"/>
          <w:numId w:val="12"/>
        </w:numPr>
      </w:pPr>
      <w:hyperlink r:id="rId122" w:history="1">
        <w:r w:rsidR="00750E36" w:rsidRPr="000F0E32">
          <w:rPr>
            <w:rStyle w:val="Hyperlink"/>
          </w:rPr>
          <w:t>https://www.vocal.com/</w:t>
        </w:r>
      </w:hyperlink>
      <w:r w:rsidR="00750E36">
        <w:t xml:space="preserve"> </w:t>
      </w:r>
    </w:p>
    <w:p w14:paraId="0BF24A08" w14:textId="5A338C29" w:rsidR="00750E36" w:rsidRDefault="002C11E7" w:rsidP="00771D0C">
      <w:pPr>
        <w:pStyle w:val="ListParagraph"/>
        <w:numPr>
          <w:ilvl w:val="0"/>
          <w:numId w:val="12"/>
        </w:numPr>
      </w:pPr>
      <w:hyperlink r:id="rId123" w:history="1">
        <w:r w:rsidR="00750E36" w:rsidRPr="000F0E32">
          <w:rPr>
            <w:rStyle w:val="Hyperlink"/>
          </w:rPr>
          <w:t>https://geek-university.com/ccna/</w:t>
        </w:r>
      </w:hyperlink>
      <w:r w:rsidR="00750E36">
        <w:t xml:space="preserve"> </w:t>
      </w:r>
    </w:p>
    <w:p w14:paraId="0694F20A" w14:textId="7BCC6171" w:rsidR="00750E36" w:rsidRPr="005974DC" w:rsidRDefault="00750E36" w:rsidP="00750E36">
      <w:pPr>
        <w:ind w:left="720" w:firstLine="0"/>
      </w:pPr>
    </w:p>
    <w:p w14:paraId="2133533F" w14:textId="77777777" w:rsidR="00505A0E" w:rsidRDefault="00505A0E" w:rsidP="0096785B">
      <w:pPr>
        <w:ind w:firstLine="0"/>
        <w:jc w:val="both"/>
        <w:rPr>
          <w:rFonts w:ascii="Cambria" w:hAnsi="Cambria"/>
          <w:b/>
          <w:bCs/>
          <w:sz w:val="24"/>
          <w:szCs w:val="24"/>
        </w:rPr>
      </w:pPr>
      <w:r>
        <w:br w:type="page"/>
      </w:r>
    </w:p>
    <w:p w14:paraId="6DAFEAFC" w14:textId="77777777" w:rsidR="00F408CD" w:rsidRPr="00F8279B" w:rsidRDefault="00F408CD" w:rsidP="0096785B">
      <w:pPr>
        <w:ind w:firstLine="0"/>
        <w:jc w:val="both"/>
        <w:rPr>
          <w:rFonts w:ascii="Trebuchet MS" w:hAnsi="Trebuchet MS"/>
        </w:rPr>
      </w:pPr>
    </w:p>
    <w:sectPr w:rsidR="00F408CD" w:rsidRPr="00F8279B" w:rsidSect="00EE68DC">
      <w:headerReference w:type="default" r:id="rId124"/>
      <w:footerReference w:type="default" r:id="rId125"/>
      <w:pgSz w:w="12240" w:h="15840"/>
      <w:pgMar w:top="1440" w:right="1080" w:bottom="1440" w:left="108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24FF71" w14:textId="77777777" w:rsidR="009A0699" w:rsidRDefault="009A0699" w:rsidP="008A4CF9">
      <w:r>
        <w:separator/>
      </w:r>
    </w:p>
  </w:endnote>
  <w:endnote w:type="continuationSeparator" w:id="0">
    <w:p w14:paraId="7610C3B3" w14:textId="77777777" w:rsidR="009A0699" w:rsidRDefault="009A0699"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panose1 w:val="020B07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Noto Serif CJK SC">
    <w:charset w:val="00"/>
    <w:family w:val="auto"/>
    <w:pitch w:val="variable"/>
  </w:font>
  <w:font w:name="Segoe UI">
    <w:panose1 w:val="020B0502040204020203"/>
    <w:charset w:val="00"/>
    <w:family w:val="swiss"/>
    <w:pitch w:val="variable"/>
    <w:sig w:usb0="E4002EFF" w:usb1="C000E47F" w:usb2="00000009" w:usb3="00000000" w:csb0="000001F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2C11E7" w:rsidRDefault="002C11E7">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2C11E7" w14:paraId="19249A60" w14:textId="77777777">
      <w:tc>
        <w:tcPr>
          <w:tcW w:w="3958" w:type="dxa"/>
          <w:tcBorders>
            <w:left w:val="nil"/>
            <w:bottom w:val="nil"/>
            <w:right w:val="nil"/>
          </w:tcBorders>
          <w:shd w:val="clear" w:color="auto" w:fill="auto"/>
        </w:tcPr>
        <w:p w14:paraId="6A07F7D3" w14:textId="77777777" w:rsidR="002C11E7" w:rsidRDefault="002C11E7">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2C11E7" w:rsidRDefault="002C11E7">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948076927"/>
            <w:docPartObj>
              <w:docPartGallery w:val="Page Numbers (Top of Page)"/>
              <w:docPartUnique/>
            </w:docPartObj>
          </w:sdtPr>
          <w:sdtContent>
            <w:p w14:paraId="002EA961" w14:textId="574D966B" w:rsidR="002C11E7" w:rsidRDefault="002C11E7">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E210BA">
                <w:rPr>
                  <w:b/>
                  <w:bCs/>
                  <w:noProof/>
                  <w:sz w:val="20"/>
                  <w:szCs w:val="20"/>
                </w:rPr>
                <w:t>9</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E210BA">
                <w:rPr>
                  <w:b/>
                  <w:bCs/>
                  <w:noProof/>
                  <w:sz w:val="20"/>
                  <w:szCs w:val="20"/>
                </w:rPr>
                <w:t>52</w:t>
              </w:r>
              <w:r>
                <w:rPr>
                  <w:b/>
                  <w:bCs/>
                  <w:sz w:val="20"/>
                  <w:szCs w:val="20"/>
                </w:rPr>
                <w:fldChar w:fldCharType="end"/>
              </w:r>
            </w:p>
          </w:sdtContent>
        </w:sdt>
      </w:tc>
    </w:tr>
  </w:tbl>
  <w:p w14:paraId="2C4307D4" w14:textId="77777777" w:rsidR="002C11E7" w:rsidRDefault="002C11E7">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2D662" w14:textId="77777777" w:rsidR="009A0699" w:rsidRDefault="009A0699" w:rsidP="008A4CF9">
      <w:r>
        <w:separator/>
      </w:r>
    </w:p>
  </w:footnote>
  <w:footnote w:type="continuationSeparator" w:id="0">
    <w:p w14:paraId="2432261B" w14:textId="77777777" w:rsidR="009A0699" w:rsidRDefault="009A0699"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2C11E7" w:rsidRDefault="002C11E7">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2C11E7" w14:paraId="6A670CE4" w14:textId="77777777">
      <w:tc>
        <w:tcPr>
          <w:tcW w:w="6769" w:type="dxa"/>
          <w:tcBorders>
            <w:top w:val="nil"/>
            <w:left w:val="nil"/>
            <w:bottom w:val="nil"/>
            <w:right w:val="nil"/>
          </w:tcBorders>
          <w:shd w:val="clear" w:color="auto" w:fill="auto"/>
        </w:tcPr>
        <w:p w14:paraId="2461AC47" w14:textId="3D46A63B" w:rsidR="002C11E7" w:rsidRDefault="002C11E7" w:rsidP="00E30602">
          <w:pPr>
            <w:pStyle w:val="Header"/>
            <w:ind w:firstLine="0"/>
            <w:rPr>
              <w:rFonts w:ascii="Arial" w:hAnsi="Arial" w:cs="Arial"/>
              <w:sz w:val="20"/>
            </w:rPr>
          </w:pPr>
          <w:r>
            <w:rPr>
              <w:rFonts w:ascii="Arial" w:hAnsi="Arial" w:cs="Arial"/>
              <w:sz w:val="20"/>
            </w:rPr>
            <w:br/>
            <w:t xml:space="preserve">                    SHADOW PROJECT REPORT</w:t>
          </w:r>
        </w:p>
      </w:tc>
      <w:tc>
        <w:tcPr>
          <w:tcW w:w="2806" w:type="dxa"/>
          <w:tcBorders>
            <w:top w:val="nil"/>
            <w:left w:val="nil"/>
            <w:bottom w:val="nil"/>
            <w:right w:val="nil"/>
          </w:tcBorders>
          <w:shd w:val="clear" w:color="auto" w:fill="auto"/>
        </w:tcPr>
        <w:p w14:paraId="521AD4EB" w14:textId="77777777" w:rsidR="002C11E7" w:rsidRDefault="002C11E7">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25"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2C11E7" w:rsidRDefault="002C11E7">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28A1"/>
    <w:multiLevelType w:val="hybridMultilevel"/>
    <w:tmpl w:val="157EC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699C"/>
    <w:multiLevelType w:val="hybridMultilevel"/>
    <w:tmpl w:val="BB3C71F0"/>
    <w:lvl w:ilvl="0" w:tplc="1270D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F5474"/>
    <w:multiLevelType w:val="hybridMultilevel"/>
    <w:tmpl w:val="D62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6553E"/>
    <w:multiLevelType w:val="hybridMultilevel"/>
    <w:tmpl w:val="3A948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873C1"/>
    <w:multiLevelType w:val="hybridMultilevel"/>
    <w:tmpl w:val="171AC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A103F9"/>
    <w:multiLevelType w:val="hybridMultilevel"/>
    <w:tmpl w:val="59EC4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341588"/>
    <w:multiLevelType w:val="hybridMultilevel"/>
    <w:tmpl w:val="6562BD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F8207C"/>
    <w:multiLevelType w:val="hybridMultilevel"/>
    <w:tmpl w:val="FD401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E4C08B3"/>
    <w:multiLevelType w:val="hybridMultilevel"/>
    <w:tmpl w:val="ACACA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C23F50"/>
    <w:multiLevelType w:val="hybridMultilevel"/>
    <w:tmpl w:val="1E5C1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376710"/>
    <w:multiLevelType w:val="hybridMultilevel"/>
    <w:tmpl w:val="25B4C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AD7042"/>
    <w:multiLevelType w:val="hybridMultilevel"/>
    <w:tmpl w:val="1F9AB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F81DE3"/>
    <w:multiLevelType w:val="hybridMultilevel"/>
    <w:tmpl w:val="8C1C8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C05E04"/>
    <w:multiLevelType w:val="hybridMultilevel"/>
    <w:tmpl w:val="3280D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492681"/>
    <w:multiLevelType w:val="multilevel"/>
    <w:tmpl w:val="FAD4353E"/>
    <w:lvl w:ilvl="0">
      <w:start w:val="1"/>
      <w:numFmt w:val="lowerLetter"/>
      <w:lvlText w:val="%1."/>
      <w:lvlJc w:val="left"/>
      <w:pPr>
        <w:ind w:left="720" w:hanging="360"/>
      </w:pPr>
      <w:rPr>
        <w:rFonts w:hint="default"/>
      </w:rPr>
    </w:lvl>
    <w:lvl w:ilvl="1">
      <w:start w:val="1"/>
      <w:numFmt w:val="lowerLetter"/>
      <w:lvlText w:val="%2."/>
      <w:lvlJc w:val="left"/>
      <w:pPr>
        <w:ind w:left="786"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7AAA1697"/>
    <w:multiLevelType w:val="hybridMultilevel"/>
    <w:tmpl w:val="0A2A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D1780"/>
    <w:multiLevelType w:val="hybridMultilevel"/>
    <w:tmpl w:val="D26E6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7"/>
  </w:num>
  <w:num w:numId="4">
    <w:abstractNumId w:val="13"/>
  </w:num>
  <w:num w:numId="5">
    <w:abstractNumId w:val="12"/>
  </w:num>
  <w:num w:numId="6">
    <w:abstractNumId w:val="4"/>
  </w:num>
  <w:num w:numId="7">
    <w:abstractNumId w:val="9"/>
  </w:num>
  <w:num w:numId="8">
    <w:abstractNumId w:val="16"/>
  </w:num>
  <w:num w:numId="9">
    <w:abstractNumId w:val="11"/>
  </w:num>
  <w:num w:numId="10">
    <w:abstractNumId w:val="3"/>
  </w:num>
  <w:num w:numId="11">
    <w:abstractNumId w:val="10"/>
  </w:num>
  <w:num w:numId="12">
    <w:abstractNumId w:val="1"/>
  </w:num>
  <w:num w:numId="13">
    <w:abstractNumId w:val="0"/>
  </w:num>
  <w:num w:numId="14">
    <w:abstractNumId w:val="5"/>
  </w:num>
  <w:num w:numId="15">
    <w:abstractNumId w:val="2"/>
  </w:num>
  <w:num w:numId="16">
    <w:abstractNumId w:val="8"/>
  </w:num>
  <w:num w:numId="17">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aveen Kumar Chaubey">
    <w15:presenceInfo w15:providerId="AD" w15:userId="S-1-5-21-1594105604-433220334-1481692675-114823"/>
  </w15:person>
  <w15:person w15:author="RAGHAVENDRA CS">
    <w15:presenceInfo w15:providerId="AD" w15:userId="S::RAGHAVENDRA.CS@Ltts.com::e6705819-56e0-4f39-b7a2-39dd08f6c1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06917"/>
    <w:rsid w:val="00026663"/>
    <w:rsid w:val="000424E9"/>
    <w:rsid w:val="00070F82"/>
    <w:rsid w:val="00097D99"/>
    <w:rsid w:val="000A7903"/>
    <w:rsid w:val="000D6E39"/>
    <w:rsid w:val="00107B3B"/>
    <w:rsid w:val="00116683"/>
    <w:rsid w:val="00133205"/>
    <w:rsid w:val="001564DF"/>
    <w:rsid w:val="00162906"/>
    <w:rsid w:val="001A1F2D"/>
    <w:rsid w:val="001D386E"/>
    <w:rsid w:val="001E1A37"/>
    <w:rsid w:val="001F7FE2"/>
    <w:rsid w:val="00212C1F"/>
    <w:rsid w:val="00215276"/>
    <w:rsid w:val="00220C50"/>
    <w:rsid w:val="00223893"/>
    <w:rsid w:val="002337D6"/>
    <w:rsid w:val="00264138"/>
    <w:rsid w:val="0028074F"/>
    <w:rsid w:val="00282EA0"/>
    <w:rsid w:val="002830E2"/>
    <w:rsid w:val="002C11E7"/>
    <w:rsid w:val="002F1CAA"/>
    <w:rsid w:val="003013F4"/>
    <w:rsid w:val="003114AA"/>
    <w:rsid w:val="00347901"/>
    <w:rsid w:val="003F4988"/>
    <w:rsid w:val="004032E2"/>
    <w:rsid w:val="0042722C"/>
    <w:rsid w:val="00445F5E"/>
    <w:rsid w:val="00486F4B"/>
    <w:rsid w:val="004968C3"/>
    <w:rsid w:val="004A5936"/>
    <w:rsid w:val="004B5E5B"/>
    <w:rsid w:val="004F099E"/>
    <w:rsid w:val="00501C1F"/>
    <w:rsid w:val="00505A0E"/>
    <w:rsid w:val="00516F9C"/>
    <w:rsid w:val="005974DC"/>
    <w:rsid w:val="005A28C8"/>
    <w:rsid w:val="005A6CEB"/>
    <w:rsid w:val="005D025B"/>
    <w:rsid w:val="005F1155"/>
    <w:rsid w:val="005F75CB"/>
    <w:rsid w:val="00626783"/>
    <w:rsid w:val="00634732"/>
    <w:rsid w:val="006765EE"/>
    <w:rsid w:val="006878DC"/>
    <w:rsid w:val="00705D57"/>
    <w:rsid w:val="007123A3"/>
    <w:rsid w:val="00713D78"/>
    <w:rsid w:val="00720598"/>
    <w:rsid w:val="007312C3"/>
    <w:rsid w:val="00750E36"/>
    <w:rsid w:val="00771D0C"/>
    <w:rsid w:val="00782B6E"/>
    <w:rsid w:val="007D5F45"/>
    <w:rsid w:val="007D700C"/>
    <w:rsid w:val="007F106D"/>
    <w:rsid w:val="008004AB"/>
    <w:rsid w:val="008309BF"/>
    <w:rsid w:val="0083188E"/>
    <w:rsid w:val="008423F5"/>
    <w:rsid w:val="00851AB2"/>
    <w:rsid w:val="00871A0B"/>
    <w:rsid w:val="00876B18"/>
    <w:rsid w:val="00886E47"/>
    <w:rsid w:val="008A4CF9"/>
    <w:rsid w:val="008D18C2"/>
    <w:rsid w:val="008E6F6E"/>
    <w:rsid w:val="008F02E5"/>
    <w:rsid w:val="00931971"/>
    <w:rsid w:val="00964E3C"/>
    <w:rsid w:val="0096785B"/>
    <w:rsid w:val="0098096E"/>
    <w:rsid w:val="009A0699"/>
    <w:rsid w:val="009A5FDE"/>
    <w:rsid w:val="009A63D4"/>
    <w:rsid w:val="009C7557"/>
    <w:rsid w:val="009F2F7C"/>
    <w:rsid w:val="009F749C"/>
    <w:rsid w:val="00A035D8"/>
    <w:rsid w:val="00A04CC3"/>
    <w:rsid w:val="00A0680D"/>
    <w:rsid w:val="00A11EDF"/>
    <w:rsid w:val="00A330B1"/>
    <w:rsid w:val="00A5554F"/>
    <w:rsid w:val="00A60D1E"/>
    <w:rsid w:val="00A63A3F"/>
    <w:rsid w:val="00A80C50"/>
    <w:rsid w:val="00AB6AAE"/>
    <w:rsid w:val="00AC7934"/>
    <w:rsid w:val="00AE0397"/>
    <w:rsid w:val="00AF56B1"/>
    <w:rsid w:val="00B32A0A"/>
    <w:rsid w:val="00B50A5D"/>
    <w:rsid w:val="00B512D7"/>
    <w:rsid w:val="00B86298"/>
    <w:rsid w:val="00B87494"/>
    <w:rsid w:val="00B9554B"/>
    <w:rsid w:val="00BC54B8"/>
    <w:rsid w:val="00BF0A35"/>
    <w:rsid w:val="00BF32A8"/>
    <w:rsid w:val="00C15CFB"/>
    <w:rsid w:val="00C522B0"/>
    <w:rsid w:val="00C95218"/>
    <w:rsid w:val="00CD7AA7"/>
    <w:rsid w:val="00CE4487"/>
    <w:rsid w:val="00D34022"/>
    <w:rsid w:val="00D51C1F"/>
    <w:rsid w:val="00D979B8"/>
    <w:rsid w:val="00DA23E6"/>
    <w:rsid w:val="00DE67C2"/>
    <w:rsid w:val="00DF4FA5"/>
    <w:rsid w:val="00E0700C"/>
    <w:rsid w:val="00E210BA"/>
    <w:rsid w:val="00E23A7C"/>
    <w:rsid w:val="00E26B8A"/>
    <w:rsid w:val="00E302D7"/>
    <w:rsid w:val="00E30602"/>
    <w:rsid w:val="00E51687"/>
    <w:rsid w:val="00E62F43"/>
    <w:rsid w:val="00E71EC6"/>
    <w:rsid w:val="00E763C2"/>
    <w:rsid w:val="00E7665A"/>
    <w:rsid w:val="00E95C97"/>
    <w:rsid w:val="00EB5B9F"/>
    <w:rsid w:val="00EE093A"/>
    <w:rsid w:val="00EE68DC"/>
    <w:rsid w:val="00F00A98"/>
    <w:rsid w:val="00F06F2F"/>
    <w:rsid w:val="00F13AB2"/>
    <w:rsid w:val="00F233DB"/>
    <w:rsid w:val="00F408CD"/>
    <w:rsid w:val="00F73C4E"/>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0BD2CF88-8886-4906-B298-0369AEAC3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customStyle="1" w:styleId="Standard">
    <w:name w:val="Standard"/>
    <w:rsid w:val="00E51687"/>
    <w:pPr>
      <w:suppressAutoHyphens/>
      <w:autoSpaceDN w:val="0"/>
      <w:ind w:firstLine="360"/>
      <w:textAlignment w:val="baseline"/>
    </w:pPr>
    <w:rPr>
      <w:sz w:val="22"/>
      <w:szCs w:val="22"/>
      <w:lang w:bidi="en-US"/>
    </w:rPr>
  </w:style>
  <w:style w:type="paragraph" w:styleId="TableofFigures">
    <w:name w:val="table of figures"/>
    <w:basedOn w:val="Normal"/>
    <w:next w:val="Normal"/>
    <w:uiPriority w:val="99"/>
    <w:unhideWhenUsed/>
    <w:rsid w:val="00107B3B"/>
    <w:rPr>
      <w:i/>
      <w:sz w:val="20"/>
    </w:rPr>
  </w:style>
  <w:style w:type="paragraph" w:customStyle="1" w:styleId="TableContents">
    <w:name w:val="Table Contents"/>
    <w:basedOn w:val="Standard"/>
    <w:rsid w:val="00A5554F"/>
    <w:pPr>
      <w:suppressLineNumbers/>
      <w:ind w:firstLine="0"/>
      <w:textAlignment w:val="auto"/>
    </w:pPr>
    <w:rPr>
      <w:rFonts w:ascii="Liberation Serif" w:eastAsia="Noto Serif CJK SC" w:hAnsi="Liberation Serif" w:cs="Lohit Devanagari"/>
      <w:kern w:val="3"/>
      <w:sz w:val="24"/>
      <w:szCs w:val="24"/>
      <w:lang w:val="en-IN" w:eastAsia="zh-CN" w:bidi="hi-IN"/>
    </w:rPr>
  </w:style>
  <w:style w:type="character" w:styleId="Mention">
    <w:name w:val="Mention"/>
    <w:basedOn w:val="DefaultParagraphFont"/>
    <w:uiPriority w:val="99"/>
    <w:semiHidden/>
    <w:unhideWhenUsed/>
    <w:rsid w:val="00E95C97"/>
    <w:rPr>
      <w:color w:val="2B579A"/>
      <w:shd w:val="clear" w:color="auto" w:fill="E6E6E6"/>
    </w:rPr>
  </w:style>
  <w:style w:type="paragraph" w:customStyle="1" w:styleId="Textbody">
    <w:name w:val="Text body"/>
    <w:basedOn w:val="Standard"/>
    <w:rsid w:val="001F7FE2"/>
    <w:pPr>
      <w:spacing w:after="140" w:line="276" w:lineRule="auto"/>
      <w:ind w:firstLine="0"/>
    </w:pPr>
    <w:rPr>
      <w:rFonts w:ascii="Liberation Serif" w:eastAsia="Noto Serif CJK SC" w:hAnsi="Liberation Serif" w:cs="Lohit Devanagari"/>
      <w:kern w:val="3"/>
      <w:sz w:val="24"/>
      <w:szCs w:val="24"/>
      <w:lang w:val="en-IN" w:eastAsia="zh-CN" w:bidi="hi-IN"/>
    </w:rPr>
  </w:style>
  <w:style w:type="character" w:customStyle="1" w:styleId="UnresolvedMention2">
    <w:name w:val="Unresolved Mention2"/>
    <w:basedOn w:val="DefaultParagraphFont"/>
    <w:uiPriority w:val="99"/>
    <w:semiHidden/>
    <w:unhideWhenUsed/>
    <w:rsid w:val="00E62F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74564">
      <w:bodyDiv w:val="1"/>
      <w:marLeft w:val="0"/>
      <w:marRight w:val="0"/>
      <w:marTop w:val="0"/>
      <w:marBottom w:val="0"/>
      <w:divBdr>
        <w:top w:val="none" w:sz="0" w:space="0" w:color="auto"/>
        <w:left w:val="none" w:sz="0" w:space="0" w:color="auto"/>
        <w:bottom w:val="none" w:sz="0" w:space="0" w:color="auto"/>
        <w:right w:val="none" w:sz="0" w:space="0" w:color="auto"/>
      </w:divBdr>
      <w:divsChild>
        <w:div w:id="1441609815">
          <w:marLeft w:val="0"/>
          <w:marRight w:val="0"/>
          <w:marTop w:val="320"/>
          <w:marBottom w:val="0"/>
          <w:divBdr>
            <w:top w:val="none" w:sz="0" w:space="0" w:color="auto"/>
            <w:left w:val="none" w:sz="0" w:space="0" w:color="auto"/>
            <w:bottom w:val="none" w:sz="0" w:space="0" w:color="auto"/>
            <w:right w:val="none" w:sz="0" w:space="0" w:color="auto"/>
          </w:divBdr>
        </w:div>
      </w:divsChild>
    </w:div>
    <w:div w:id="980689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625">
          <w:marLeft w:val="0"/>
          <w:marRight w:val="0"/>
          <w:marTop w:val="283"/>
          <w:marBottom w:val="0"/>
          <w:divBdr>
            <w:top w:val="none" w:sz="0" w:space="0" w:color="auto"/>
            <w:left w:val="none" w:sz="0" w:space="0" w:color="auto"/>
            <w:bottom w:val="none" w:sz="0" w:space="0" w:color="auto"/>
            <w:right w:val="none" w:sz="0" w:space="0" w:color="auto"/>
          </w:divBdr>
        </w:div>
        <w:div w:id="1425498647">
          <w:marLeft w:val="0"/>
          <w:marRight w:val="0"/>
          <w:marTop w:val="283"/>
          <w:marBottom w:val="0"/>
          <w:divBdr>
            <w:top w:val="none" w:sz="0" w:space="0" w:color="auto"/>
            <w:left w:val="none" w:sz="0" w:space="0" w:color="auto"/>
            <w:bottom w:val="none" w:sz="0" w:space="0" w:color="auto"/>
            <w:right w:val="none" w:sz="0" w:space="0" w:color="auto"/>
          </w:divBdr>
        </w:div>
        <w:div w:id="800419077">
          <w:marLeft w:val="0"/>
          <w:marRight w:val="0"/>
          <w:marTop w:val="283"/>
          <w:marBottom w:val="0"/>
          <w:divBdr>
            <w:top w:val="none" w:sz="0" w:space="0" w:color="auto"/>
            <w:left w:val="none" w:sz="0" w:space="0" w:color="auto"/>
            <w:bottom w:val="none" w:sz="0" w:space="0" w:color="auto"/>
            <w:right w:val="none" w:sz="0" w:space="0" w:color="auto"/>
          </w:divBdr>
        </w:div>
        <w:div w:id="885481993">
          <w:marLeft w:val="0"/>
          <w:marRight w:val="0"/>
          <w:marTop w:val="283"/>
          <w:marBottom w:val="0"/>
          <w:divBdr>
            <w:top w:val="none" w:sz="0" w:space="0" w:color="auto"/>
            <w:left w:val="none" w:sz="0" w:space="0" w:color="auto"/>
            <w:bottom w:val="none" w:sz="0" w:space="0" w:color="auto"/>
            <w:right w:val="none" w:sz="0" w:space="0" w:color="auto"/>
          </w:divBdr>
        </w:div>
      </w:divsChild>
    </w:div>
    <w:div w:id="330378891">
      <w:bodyDiv w:val="1"/>
      <w:marLeft w:val="0"/>
      <w:marRight w:val="0"/>
      <w:marTop w:val="0"/>
      <w:marBottom w:val="0"/>
      <w:divBdr>
        <w:top w:val="none" w:sz="0" w:space="0" w:color="auto"/>
        <w:left w:val="none" w:sz="0" w:space="0" w:color="auto"/>
        <w:bottom w:val="none" w:sz="0" w:space="0" w:color="auto"/>
        <w:right w:val="none" w:sz="0" w:space="0" w:color="auto"/>
      </w:divBdr>
    </w:div>
    <w:div w:id="441219312">
      <w:bodyDiv w:val="1"/>
      <w:marLeft w:val="0"/>
      <w:marRight w:val="0"/>
      <w:marTop w:val="0"/>
      <w:marBottom w:val="0"/>
      <w:divBdr>
        <w:top w:val="none" w:sz="0" w:space="0" w:color="auto"/>
        <w:left w:val="none" w:sz="0" w:space="0" w:color="auto"/>
        <w:bottom w:val="none" w:sz="0" w:space="0" w:color="auto"/>
        <w:right w:val="none" w:sz="0" w:space="0" w:color="auto"/>
      </w:divBdr>
    </w:div>
    <w:div w:id="454300749">
      <w:bodyDiv w:val="1"/>
      <w:marLeft w:val="0"/>
      <w:marRight w:val="0"/>
      <w:marTop w:val="0"/>
      <w:marBottom w:val="0"/>
      <w:divBdr>
        <w:top w:val="none" w:sz="0" w:space="0" w:color="auto"/>
        <w:left w:val="none" w:sz="0" w:space="0" w:color="auto"/>
        <w:bottom w:val="none" w:sz="0" w:space="0" w:color="auto"/>
        <w:right w:val="none" w:sz="0" w:space="0" w:color="auto"/>
      </w:divBdr>
    </w:div>
    <w:div w:id="495849818">
      <w:bodyDiv w:val="1"/>
      <w:marLeft w:val="0"/>
      <w:marRight w:val="0"/>
      <w:marTop w:val="0"/>
      <w:marBottom w:val="0"/>
      <w:divBdr>
        <w:top w:val="none" w:sz="0" w:space="0" w:color="auto"/>
        <w:left w:val="none" w:sz="0" w:space="0" w:color="auto"/>
        <w:bottom w:val="none" w:sz="0" w:space="0" w:color="auto"/>
        <w:right w:val="none" w:sz="0" w:space="0" w:color="auto"/>
      </w:divBdr>
    </w:div>
    <w:div w:id="591158329">
      <w:bodyDiv w:val="1"/>
      <w:marLeft w:val="0"/>
      <w:marRight w:val="0"/>
      <w:marTop w:val="0"/>
      <w:marBottom w:val="0"/>
      <w:divBdr>
        <w:top w:val="none" w:sz="0" w:space="0" w:color="auto"/>
        <w:left w:val="none" w:sz="0" w:space="0" w:color="auto"/>
        <w:bottom w:val="none" w:sz="0" w:space="0" w:color="auto"/>
        <w:right w:val="none" w:sz="0" w:space="0" w:color="auto"/>
      </w:divBdr>
    </w:div>
    <w:div w:id="614413063">
      <w:bodyDiv w:val="1"/>
      <w:marLeft w:val="0"/>
      <w:marRight w:val="0"/>
      <w:marTop w:val="0"/>
      <w:marBottom w:val="0"/>
      <w:divBdr>
        <w:top w:val="none" w:sz="0" w:space="0" w:color="auto"/>
        <w:left w:val="none" w:sz="0" w:space="0" w:color="auto"/>
        <w:bottom w:val="none" w:sz="0" w:space="0" w:color="auto"/>
        <w:right w:val="none" w:sz="0" w:space="0" w:color="auto"/>
      </w:divBdr>
    </w:div>
    <w:div w:id="646471749">
      <w:bodyDiv w:val="1"/>
      <w:marLeft w:val="0"/>
      <w:marRight w:val="0"/>
      <w:marTop w:val="0"/>
      <w:marBottom w:val="0"/>
      <w:divBdr>
        <w:top w:val="none" w:sz="0" w:space="0" w:color="auto"/>
        <w:left w:val="none" w:sz="0" w:space="0" w:color="auto"/>
        <w:bottom w:val="none" w:sz="0" w:space="0" w:color="auto"/>
        <w:right w:val="none" w:sz="0" w:space="0" w:color="auto"/>
      </w:divBdr>
      <w:divsChild>
        <w:div w:id="267665707">
          <w:marLeft w:val="720"/>
          <w:marRight w:val="0"/>
          <w:marTop w:val="320"/>
          <w:marBottom w:val="0"/>
          <w:divBdr>
            <w:top w:val="none" w:sz="0" w:space="0" w:color="auto"/>
            <w:left w:val="none" w:sz="0" w:space="0" w:color="auto"/>
            <w:bottom w:val="none" w:sz="0" w:space="0" w:color="auto"/>
            <w:right w:val="none" w:sz="0" w:space="0" w:color="auto"/>
          </w:divBdr>
        </w:div>
        <w:div w:id="407191289">
          <w:marLeft w:val="720"/>
          <w:marRight w:val="0"/>
          <w:marTop w:val="320"/>
          <w:marBottom w:val="0"/>
          <w:divBdr>
            <w:top w:val="none" w:sz="0" w:space="0" w:color="auto"/>
            <w:left w:val="none" w:sz="0" w:space="0" w:color="auto"/>
            <w:bottom w:val="none" w:sz="0" w:space="0" w:color="auto"/>
            <w:right w:val="none" w:sz="0" w:space="0" w:color="auto"/>
          </w:divBdr>
        </w:div>
        <w:div w:id="762534392">
          <w:marLeft w:val="720"/>
          <w:marRight w:val="0"/>
          <w:marTop w:val="320"/>
          <w:marBottom w:val="0"/>
          <w:divBdr>
            <w:top w:val="none" w:sz="0" w:space="0" w:color="auto"/>
            <w:left w:val="none" w:sz="0" w:space="0" w:color="auto"/>
            <w:bottom w:val="none" w:sz="0" w:space="0" w:color="auto"/>
            <w:right w:val="none" w:sz="0" w:space="0" w:color="auto"/>
          </w:divBdr>
        </w:div>
        <w:div w:id="1200626200">
          <w:marLeft w:val="720"/>
          <w:marRight w:val="0"/>
          <w:marTop w:val="320"/>
          <w:marBottom w:val="0"/>
          <w:divBdr>
            <w:top w:val="none" w:sz="0" w:space="0" w:color="auto"/>
            <w:left w:val="none" w:sz="0" w:space="0" w:color="auto"/>
            <w:bottom w:val="none" w:sz="0" w:space="0" w:color="auto"/>
            <w:right w:val="none" w:sz="0" w:space="0" w:color="auto"/>
          </w:divBdr>
        </w:div>
        <w:div w:id="1789007317">
          <w:marLeft w:val="720"/>
          <w:marRight w:val="0"/>
          <w:marTop w:val="320"/>
          <w:marBottom w:val="0"/>
          <w:divBdr>
            <w:top w:val="none" w:sz="0" w:space="0" w:color="auto"/>
            <w:left w:val="none" w:sz="0" w:space="0" w:color="auto"/>
            <w:bottom w:val="none" w:sz="0" w:space="0" w:color="auto"/>
            <w:right w:val="none" w:sz="0" w:space="0" w:color="auto"/>
          </w:divBdr>
        </w:div>
      </w:divsChild>
    </w:div>
    <w:div w:id="652486068">
      <w:bodyDiv w:val="1"/>
      <w:marLeft w:val="0"/>
      <w:marRight w:val="0"/>
      <w:marTop w:val="0"/>
      <w:marBottom w:val="0"/>
      <w:divBdr>
        <w:top w:val="none" w:sz="0" w:space="0" w:color="auto"/>
        <w:left w:val="none" w:sz="0" w:space="0" w:color="auto"/>
        <w:bottom w:val="none" w:sz="0" w:space="0" w:color="auto"/>
        <w:right w:val="none" w:sz="0" w:space="0" w:color="auto"/>
      </w:divBdr>
    </w:div>
    <w:div w:id="722023162">
      <w:bodyDiv w:val="1"/>
      <w:marLeft w:val="0"/>
      <w:marRight w:val="0"/>
      <w:marTop w:val="0"/>
      <w:marBottom w:val="0"/>
      <w:divBdr>
        <w:top w:val="none" w:sz="0" w:space="0" w:color="auto"/>
        <w:left w:val="none" w:sz="0" w:space="0" w:color="auto"/>
        <w:bottom w:val="none" w:sz="0" w:space="0" w:color="auto"/>
        <w:right w:val="none" w:sz="0" w:space="0" w:color="auto"/>
      </w:divBdr>
    </w:div>
    <w:div w:id="748886039">
      <w:bodyDiv w:val="1"/>
      <w:marLeft w:val="0"/>
      <w:marRight w:val="0"/>
      <w:marTop w:val="0"/>
      <w:marBottom w:val="0"/>
      <w:divBdr>
        <w:top w:val="none" w:sz="0" w:space="0" w:color="auto"/>
        <w:left w:val="none" w:sz="0" w:space="0" w:color="auto"/>
        <w:bottom w:val="none" w:sz="0" w:space="0" w:color="auto"/>
        <w:right w:val="none" w:sz="0" w:space="0" w:color="auto"/>
      </w:divBdr>
    </w:div>
    <w:div w:id="782726215">
      <w:bodyDiv w:val="1"/>
      <w:marLeft w:val="0"/>
      <w:marRight w:val="0"/>
      <w:marTop w:val="0"/>
      <w:marBottom w:val="0"/>
      <w:divBdr>
        <w:top w:val="none" w:sz="0" w:space="0" w:color="auto"/>
        <w:left w:val="none" w:sz="0" w:space="0" w:color="auto"/>
        <w:bottom w:val="none" w:sz="0" w:space="0" w:color="auto"/>
        <w:right w:val="none" w:sz="0" w:space="0" w:color="auto"/>
      </w:divBdr>
    </w:div>
    <w:div w:id="794983406">
      <w:bodyDiv w:val="1"/>
      <w:marLeft w:val="0"/>
      <w:marRight w:val="0"/>
      <w:marTop w:val="0"/>
      <w:marBottom w:val="0"/>
      <w:divBdr>
        <w:top w:val="none" w:sz="0" w:space="0" w:color="auto"/>
        <w:left w:val="none" w:sz="0" w:space="0" w:color="auto"/>
        <w:bottom w:val="none" w:sz="0" w:space="0" w:color="auto"/>
        <w:right w:val="none" w:sz="0" w:space="0" w:color="auto"/>
      </w:divBdr>
    </w:div>
    <w:div w:id="905992916">
      <w:bodyDiv w:val="1"/>
      <w:marLeft w:val="0"/>
      <w:marRight w:val="0"/>
      <w:marTop w:val="0"/>
      <w:marBottom w:val="0"/>
      <w:divBdr>
        <w:top w:val="none" w:sz="0" w:space="0" w:color="auto"/>
        <w:left w:val="none" w:sz="0" w:space="0" w:color="auto"/>
        <w:bottom w:val="none" w:sz="0" w:space="0" w:color="auto"/>
        <w:right w:val="none" w:sz="0" w:space="0" w:color="auto"/>
      </w:divBdr>
    </w:div>
    <w:div w:id="906762581">
      <w:bodyDiv w:val="1"/>
      <w:marLeft w:val="0"/>
      <w:marRight w:val="0"/>
      <w:marTop w:val="0"/>
      <w:marBottom w:val="0"/>
      <w:divBdr>
        <w:top w:val="none" w:sz="0" w:space="0" w:color="auto"/>
        <w:left w:val="none" w:sz="0" w:space="0" w:color="auto"/>
        <w:bottom w:val="none" w:sz="0" w:space="0" w:color="auto"/>
        <w:right w:val="none" w:sz="0" w:space="0" w:color="auto"/>
      </w:divBdr>
    </w:div>
    <w:div w:id="1095437088">
      <w:bodyDiv w:val="1"/>
      <w:marLeft w:val="0"/>
      <w:marRight w:val="0"/>
      <w:marTop w:val="0"/>
      <w:marBottom w:val="0"/>
      <w:divBdr>
        <w:top w:val="none" w:sz="0" w:space="0" w:color="auto"/>
        <w:left w:val="none" w:sz="0" w:space="0" w:color="auto"/>
        <w:bottom w:val="none" w:sz="0" w:space="0" w:color="auto"/>
        <w:right w:val="none" w:sz="0" w:space="0" w:color="auto"/>
      </w:divBdr>
    </w:div>
    <w:div w:id="1098721620">
      <w:bodyDiv w:val="1"/>
      <w:marLeft w:val="0"/>
      <w:marRight w:val="0"/>
      <w:marTop w:val="0"/>
      <w:marBottom w:val="0"/>
      <w:divBdr>
        <w:top w:val="none" w:sz="0" w:space="0" w:color="auto"/>
        <w:left w:val="none" w:sz="0" w:space="0" w:color="auto"/>
        <w:bottom w:val="none" w:sz="0" w:space="0" w:color="auto"/>
        <w:right w:val="none" w:sz="0" w:space="0" w:color="auto"/>
      </w:divBdr>
    </w:div>
    <w:div w:id="1134980011">
      <w:bodyDiv w:val="1"/>
      <w:marLeft w:val="0"/>
      <w:marRight w:val="0"/>
      <w:marTop w:val="0"/>
      <w:marBottom w:val="0"/>
      <w:divBdr>
        <w:top w:val="none" w:sz="0" w:space="0" w:color="auto"/>
        <w:left w:val="none" w:sz="0" w:space="0" w:color="auto"/>
        <w:bottom w:val="none" w:sz="0" w:space="0" w:color="auto"/>
        <w:right w:val="none" w:sz="0" w:space="0" w:color="auto"/>
      </w:divBdr>
    </w:div>
    <w:div w:id="1141775542">
      <w:bodyDiv w:val="1"/>
      <w:marLeft w:val="0"/>
      <w:marRight w:val="0"/>
      <w:marTop w:val="0"/>
      <w:marBottom w:val="0"/>
      <w:divBdr>
        <w:top w:val="none" w:sz="0" w:space="0" w:color="auto"/>
        <w:left w:val="none" w:sz="0" w:space="0" w:color="auto"/>
        <w:bottom w:val="none" w:sz="0" w:space="0" w:color="auto"/>
        <w:right w:val="none" w:sz="0" w:space="0" w:color="auto"/>
      </w:divBdr>
    </w:div>
    <w:div w:id="1191338270">
      <w:bodyDiv w:val="1"/>
      <w:marLeft w:val="0"/>
      <w:marRight w:val="0"/>
      <w:marTop w:val="0"/>
      <w:marBottom w:val="0"/>
      <w:divBdr>
        <w:top w:val="none" w:sz="0" w:space="0" w:color="auto"/>
        <w:left w:val="none" w:sz="0" w:space="0" w:color="auto"/>
        <w:bottom w:val="none" w:sz="0" w:space="0" w:color="auto"/>
        <w:right w:val="none" w:sz="0" w:space="0" w:color="auto"/>
      </w:divBdr>
      <w:divsChild>
        <w:div w:id="1031030705">
          <w:marLeft w:val="0"/>
          <w:marRight w:val="0"/>
          <w:marTop w:val="320"/>
          <w:marBottom w:val="0"/>
          <w:divBdr>
            <w:top w:val="none" w:sz="0" w:space="0" w:color="auto"/>
            <w:left w:val="none" w:sz="0" w:space="0" w:color="auto"/>
            <w:bottom w:val="none" w:sz="0" w:space="0" w:color="auto"/>
            <w:right w:val="none" w:sz="0" w:space="0" w:color="auto"/>
          </w:divBdr>
        </w:div>
        <w:div w:id="404647524">
          <w:marLeft w:val="0"/>
          <w:marRight w:val="0"/>
          <w:marTop w:val="320"/>
          <w:marBottom w:val="0"/>
          <w:divBdr>
            <w:top w:val="none" w:sz="0" w:space="0" w:color="auto"/>
            <w:left w:val="none" w:sz="0" w:space="0" w:color="auto"/>
            <w:bottom w:val="none" w:sz="0" w:space="0" w:color="auto"/>
            <w:right w:val="none" w:sz="0" w:space="0" w:color="auto"/>
          </w:divBdr>
        </w:div>
        <w:div w:id="275606265">
          <w:marLeft w:val="0"/>
          <w:marRight w:val="0"/>
          <w:marTop w:val="320"/>
          <w:marBottom w:val="0"/>
          <w:divBdr>
            <w:top w:val="none" w:sz="0" w:space="0" w:color="auto"/>
            <w:left w:val="none" w:sz="0" w:space="0" w:color="auto"/>
            <w:bottom w:val="none" w:sz="0" w:space="0" w:color="auto"/>
            <w:right w:val="none" w:sz="0" w:space="0" w:color="auto"/>
          </w:divBdr>
        </w:div>
        <w:div w:id="1904608108">
          <w:marLeft w:val="0"/>
          <w:marRight w:val="0"/>
          <w:marTop w:val="320"/>
          <w:marBottom w:val="0"/>
          <w:divBdr>
            <w:top w:val="none" w:sz="0" w:space="0" w:color="auto"/>
            <w:left w:val="none" w:sz="0" w:space="0" w:color="auto"/>
            <w:bottom w:val="none" w:sz="0" w:space="0" w:color="auto"/>
            <w:right w:val="none" w:sz="0" w:space="0" w:color="auto"/>
          </w:divBdr>
        </w:div>
      </w:divsChild>
    </w:div>
    <w:div w:id="1220364401">
      <w:bodyDiv w:val="1"/>
      <w:marLeft w:val="0"/>
      <w:marRight w:val="0"/>
      <w:marTop w:val="0"/>
      <w:marBottom w:val="0"/>
      <w:divBdr>
        <w:top w:val="none" w:sz="0" w:space="0" w:color="auto"/>
        <w:left w:val="none" w:sz="0" w:space="0" w:color="auto"/>
        <w:bottom w:val="none" w:sz="0" w:space="0" w:color="auto"/>
        <w:right w:val="none" w:sz="0" w:space="0" w:color="auto"/>
      </w:divBdr>
    </w:div>
    <w:div w:id="1240016100">
      <w:bodyDiv w:val="1"/>
      <w:marLeft w:val="0"/>
      <w:marRight w:val="0"/>
      <w:marTop w:val="0"/>
      <w:marBottom w:val="0"/>
      <w:divBdr>
        <w:top w:val="none" w:sz="0" w:space="0" w:color="auto"/>
        <w:left w:val="none" w:sz="0" w:space="0" w:color="auto"/>
        <w:bottom w:val="none" w:sz="0" w:space="0" w:color="auto"/>
        <w:right w:val="none" w:sz="0" w:space="0" w:color="auto"/>
      </w:divBdr>
    </w:div>
    <w:div w:id="1243494065">
      <w:bodyDiv w:val="1"/>
      <w:marLeft w:val="0"/>
      <w:marRight w:val="0"/>
      <w:marTop w:val="0"/>
      <w:marBottom w:val="0"/>
      <w:divBdr>
        <w:top w:val="none" w:sz="0" w:space="0" w:color="auto"/>
        <w:left w:val="none" w:sz="0" w:space="0" w:color="auto"/>
        <w:bottom w:val="none" w:sz="0" w:space="0" w:color="auto"/>
        <w:right w:val="none" w:sz="0" w:space="0" w:color="auto"/>
      </w:divBdr>
    </w:div>
    <w:div w:id="1270234697">
      <w:bodyDiv w:val="1"/>
      <w:marLeft w:val="0"/>
      <w:marRight w:val="0"/>
      <w:marTop w:val="0"/>
      <w:marBottom w:val="0"/>
      <w:divBdr>
        <w:top w:val="none" w:sz="0" w:space="0" w:color="auto"/>
        <w:left w:val="none" w:sz="0" w:space="0" w:color="auto"/>
        <w:bottom w:val="none" w:sz="0" w:space="0" w:color="auto"/>
        <w:right w:val="none" w:sz="0" w:space="0" w:color="auto"/>
      </w:divBdr>
      <w:divsChild>
        <w:div w:id="1593664742">
          <w:marLeft w:val="-15"/>
          <w:marRight w:val="-15"/>
          <w:marTop w:val="0"/>
          <w:marBottom w:val="0"/>
          <w:divBdr>
            <w:top w:val="none" w:sz="0" w:space="0" w:color="auto"/>
            <w:left w:val="none" w:sz="0" w:space="0" w:color="auto"/>
            <w:bottom w:val="none" w:sz="0" w:space="0" w:color="auto"/>
            <w:right w:val="none" w:sz="0" w:space="0" w:color="auto"/>
          </w:divBdr>
          <w:divsChild>
            <w:div w:id="177886563">
              <w:marLeft w:val="0"/>
              <w:marRight w:val="0"/>
              <w:marTop w:val="0"/>
              <w:marBottom w:val="0"/>
              <w:divBdr>
                <w:top w:val="none" w:sz="0" w:space="0" w:color="auto"/>
                <w:left w:val="none" w:sz="0" w:space="0" w:color="auto"/>
                <w:bottom w:val="none" w:sz="0" w:space="0" w:color="auto"/>
                <w:right w:val="none" w:sz="0" w:space="0" w:color="auto"/>
              </w:divBdr>
              <w:divsChild>
                <w:div w:id="11066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3595">
          <w:marLeft w:val="0"/>
          <w:marRight w:val="0"/>
          <w:marTop w:val="0"/>
          <w:marBottom w:val="0"/>
          <w:divBdr>
            <w:top w:val="none" w:sz="0" w:space="0" w:color="auto"/>
            <w:left w:val="none" w:sz="0" w:space="0" w:color="auto"/>
            <w:bottom w:val="none" w:sz="0" w:space="0" w:color="auto"/>
            <w:right w:val="none" w:sz="0" w:space="0" w:color="auto"/>
          </w:divBdr>
        </w:div>
      </w:divsChild>
    </w:div>
    <w:div w:id="1285379380">
      <w:bodyDiv w:val="1"/>
      <w:marLeft w:val="0"/>
      <w:marRight w:val="0"/>
      <w:marTop w:val="0"/>
      <w:marBottom w:val="0"/>
      <w:divBdr>
        <w:top w:val="none" w:sz="0" w:space="0" w:color="auto"/>
        <w:left w:val="none" w:sz="0" w:space="0" w:color="auto"/>
        <w:bottom w:val="none" w:sz="0" w:space="0" w:color="auto"/>
        <w:right w:val="none" w:sz="0" w:space="0" w:color="auto"/>
      </w:divBdr>
    </w:div>
    <w:div w:id="1322540585">
      <w:bodyDiv w:val="1"/>
      <w:marLeft w:val="0"/>
      <w:marRight w:val="0"/>
      <w:marTop w:val="0"/>
      <w:marBottom w:val="0"/>
      <w:divBdr>
        <w:top w:val="none" w:sz="0" w:space="0" w:color="auto"/>
        <w:left w:val="none" w:sz="0" w:space="0" w:color="auto"/>
        <w:bottom w:val="none" w:sz="0" w:space="0" w:color="auto"/>
        <w:right w:val="none" w:sz="0" w:space="0" w:color="auto"/>
      </w:divBdr>
    </w:div>
    <w:div w:id="1373647883">
      <w:bodyDiv w:val="1"/>
      <w:marLeft w:val="0"/>
      <w:marRight w:val="0"/>
      <w:marTop w:val="0"/>
      <w:marBottom w:val="0"/>
      <w:divBdr>
        <w:top w:val="none" w:sz="0" w:space="0" w:color="auto"/>
        <w:left w:val="none" w:sz="0" w:space="0" w:color="auto"/>
        <w:bottom w:val="none" w:sz="0" w:space="0" w:color="auto"/>
        <w:right w:val="none" w:sz="0" w:space="0" w:color="auto"/>
      </w:divBdr>
    </w:div>
    <w:div w:id="1408922144">
      <w:bodyDiv w:val="1"/>
      <w:marLeft w:val="0"/>
      <w:marRight w:val="0"/>
      <w:marTop w:val="0"/>
      <w:marBottom w:val="0"/>
      <w:divBdr>
        <w:top w:val="none" w:sz="0" w:space="0" w:color="auto"/>
        <w:left w:val="none" w:sz="0" w:space="0" w:color="auto"/>
        <w:bottom w:val="none" w:sz="0" w:space="0" w:color="auto"/>
        <w:right w:val="none" w:sz="0" w:space="0" w:color="auto"/>
      </w:divBdr>
    </w:div>
    <w:div w:id="1430005399">
      <w:bodyDiv w:val="1"/>
      <w:marLeft w:val="0"/>
      <w:marRight w:val="0"/>
      <w:marTop w:val="0"/>
      <w:marBottom w:val="0"/>
      <w:divBdr>
        <w:top w:val="none" w:sz="0" w:space="0" w:color="auto"/>
        <w:left w:val="none" w:sz="0" w:space="0" w:color="auto"/>
        <w:bottom w:val="none" w:sz="0" w:space="0" w:color="auto"/>
        <w:right w:val="none" w:sz="0" w:space="0" w:color="auto"/>
      </w:divBdr>
    </w:div>
    <w:div w:id="1460731979">
      <w:bodyDiv w:val="1"/>
      <w:marLeft w:val="0"/>
      <w:marRight w:val="0"/>
      <w:marTop w:val="0"/>
      <w:marBottom w:val="0"/>
      <w:divBdr>
        <w:top w:val="none" w:sz="0" w:space="0" w:color="auto"/>
        <w:left w:val="none" w:sz="0" w:space="0" w:color="auto"/>
        <w:bottom w:val="none" w:sz="0" w:space="0" w:color="auto"/>
        <w:right w:val="none" w:sz="0" w:space="0" w:color="auto"/>
      </w:divBdr>
      <w:divsChild>
        <w:div w:id="1133669072">
          <w:marLeft w:val="0"/>
          <w:marRight w:val="0"/>
          <w:marTop w:val="320"/>
          <w:marBottom w:val="0"/>
          <w:divBdr>
            <w:top w:val="none" w:sz="0" w:space="0" w:color="auto"/>
            <w:left w:val="none" w:sz="0" w:space="0" w:color="auto"/>
            <w:bottom w:val="none" w:sz="0" w:space="0" w:color="auto"/>
            <w:right w:val="none" w:sz="0" w:space="0" w:color="auto"/>
          </w:divBdr>
        </w:div>
        <w:div w:id="1404452948">
          <w:marLeft w:val="0"/>
          <w:marRight w:val="0"/>
          <w:marTop w:val="320"/>
          <w:marBottom w:val="0"/>
          <w:divBdr>
            <w:top w:val="none" w:sz="0" w:space="0" w:color="auto"/>
            <w:left w:val="none" w:sz="0" w:space="0" w:color="auto"/>
            <w:bottom w:val="none" w:sz="0" w:space="0" w:color="auto"/>
            <w:right w:val="none" w:sz="0" w:space="0" w:color="auto"/>
          </w:divBdr>
        </w:div>
        <w:div w:id="1472281923">
          <w:marLeft w:val="0"/>
          <w:marRight w:val="0"/>
          <w:marTop w:val="320"/>
          <w:marBottom w:val="0"/>
          <w:divBdr>
            <w:top w:val="none" w:sz="0" w:space="0" w:color="auto"/>
            <w:left w:val="none" w:sz="0" w:space="0" w:color="auto"/>
            <w:bottom w:val="none" w:sz="0" w:space="0" w:color="auto"/>
            <w:right w:val="none" w:sz="0" w:space="0" w:color="auto"/>
          </w:divBdr>
        </w:div>
      </w:divsChild>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07357469">
      <w:bodyDiv w:val="1"/>
      <w:marLeft w:val="0"/>
      <w:marRight w:val="0"/>
      <w:marTop w:val="0"/>
      <w:marBottom w:val="0"/>
      <w:divBdr>
        <w:top w:val="none" w:sz="0" w:space="0" w:color="auto"/>
        <w:left w:val="none" w:sz="0" w:space="0" w:color="auto"/>
        <w:bottom w:val="none" w:sz="0" w:space="0" w:color="auto"/>
        <w:right w:val="none" w:sz="0" w:space="0" w:color="auto"/>
      </w:divBdr>
    </w:div>
    <w:div w:id="1649360040">
      <w:bodyDiv w:val="1"/>
      <w:marLeft w:val="0"/>
      <w:marRight w:val="0"/>
      <w:marTop w:val="0"/>
      <w:marBottom w:val="0"/>
      <w:divBdr>
        <w:top w:val="none" w:sz="0" w:space="0" w:color="auto"/>
        <w:left w:val="none" w:sz="0" w:space="0" w:color="auto"/>
        <w:bottom w:val="none" w:sz="0" w:space="0" w:color="auto"/>
        <w:right w:val="none" w:sz="0" w:space="0" w:color="auto"/>
      </w:divBdr>
    </w:div>
    <w:div w:id="1652752831">
      <w:bodyDiv w:val="1"/>
      <w:marLeft w:val="0"/>
      <w:marRight w:val="0"/>
      <w:marTop w:val="0"/>
      <w:marBottom w:val="0"/>
      <w:divBdr>
        <w:top w:val="none" w:sz="0" w:space="0" w:color="auto"/>
        <w:left w:val="none" w:sz="0" w:space="0" w:color="auto"/>
        <w:bottom w:val="none" w:sz="0" w:space="0" w:color="auto"/>
        <w:right w:val="none" w:sz="0" w:space="0" w:color="auto"/>
      </w:divBdr>
    </w:div>
    <w:div w:id="1755928837">
      <w:bodyDiv w:val="1"/>
      <w:marLeft w:val="0"/>
      <w:marRight w:val="0"/>
      <w:marTop w:val="0"/>
      <w:marBottom w:val="0"/>
      <w:divBdr>
        <w:top w:val="none" w:sz="0" w:space="0" w:color="auto"/>
        <w:left w:val="none" w:sz="0" w:space="0" w:color="auto"/>
        <w:bottom w:val="none" w:sz="0" w:space="0" w:color="auto"/>
        <w:right w:val="none" w:sz="0" w:space="0" w:color="auto"/>
      </w:divBdr>
    </w:div>
    <w:div w:id="1786389434">
      <w:bodyDiv w:val="1"/>
      <w:marLeft w:val="0"/>
      <w:marRight w:val="0"/>
      <w:marTop w:val="0"/>
      <w:marBottom w:val="0"/>
      <w:divBdr>
        <w:top w:val="none" w:sz="0" w:space="0" w:color="auto"/>
        <w:left w:val="none" w:sz="0" w:space="0" w:color="auto"/>
        <w:bottom w:val="none" w:sz="0" w:space="0" w:color="auto"/>
        <w:right w:val="none" w:sz="0" w:space="0" w:color="auto"/>
      </w:divBdr>
    </w:div>
    <w:div w:id="1786458011">
      <w:bodyDiv w:val="1"/>
      <w:marLeft w:val="0"/>
      <w:marRight w:val="0"/>
      <w:marTop w:val="0"/>
      <w:marBottom w:val="0"/>
      <w:divBdr>
        <w:top w:val="none" w:sz="0" w:space="0" w:color="auto"/>
        <w:left w:val="none" w:sz="0" w:space="0" w:color="auto"/>
        <w:bottom w:val="none" w:sz="0" w:space="0" w:color="auto"/>
        <w:right w:val="none" w:sz="0" w:space="0" w:color="auto"/>
      </w:divBdr>
    </w:div>
    <w:div w:id="1803620256">
      <w:bodyDiv w:val="1"/>
      <w:marLeft w:val="0"/>
      <w:marRight w:val="0"/>
      <w:marTop w:val="0"/>
      <w:marBottom w:val="0"/>
      <w:divBdr>
        <w:top w:val="none" w:sz="0" w:space="0" w:color="auto"/>
        <w:left w:val="none" w:sz="0" w:space="0" w:color="auto"/>
        <w:bottom w:val="none" w:sz="0" w:space="0" w:color="auto"/>
        <w:right w:val="none" w:sz="0" w:space="0" w:color="auto"/>
      </w:divBdr>
    </w:div>
    <w:div w:id="1850412432">
      <w:bodyDiv w:val="1"/>
      <w:marLeft w:val="0"/>
      <w:marRight w:val="0"/>
      <w:marTop w:val="0"/>
      <w:marBottom w:val="0"/>
      <w:divBdr>
        <w:top w:val="none" w:sz="0" w:space="0" w:color="auto"/>
        <w:left w:val="none" w:sz="0" w:space="0" w:color="auto"/>
        <w:bottom w:val="none" w:sz="0" w:space="0" w:color="auto"/>
        <w:right w:val="none" w:sz="0" w:space="0" w:color="auto"/>
      </w:divBdr>
    </w:div>
    <w:div w:id="1948731038">
      <w:bodyDiv w:val="1"/>
      <w:marLeft w:val="0"/>
      <w:marRight w:val="0"/>
      <w:marTop w:val="0"/>
      <w:marBottom w:val="0"/>
      <w:divBdr>
        <w:top w:val="none" w:sz="0" w:space="0" w:color="auto"/>
        <w:left w:val="none" w:sz="0" w:space="0" w:color="auto"/>
        <w:bottom w:val="none" w:sz="0" w:space="0" w:color="auto"/>
        <w:right w:val="none" w:sz="0" w:space="0" w:color="auto"/>
      </w:divBdr>
    </w:div>
    <w:div w:id="1953894672">
      <w:bodyDiv w:val="1"/>
      <w:marLeft w:val="0"/>
      <w:marRight w:val="0"/>
      <w:marTop w:val="0"/>
      <w:marBottom w:val="0"/>
      <w:divBdr>
        <w:top w:val="none" w:sz="0" w:space="0" w:color="auto"/>
        <w:left w:val="none" w:sz="0" w:space="0" w:color="auto"/>
        <w:bottom w:val="none" w:sz="0" w:space="0" w:color="auto"/>
        <w:right w:val="none" w:sz="0" w:space="0" w:color="auto"/>
      </w:divBdr>
    </w:div>
    <w:div w:id="1977492456">
      <w:bodyDiv w:val="1"/>
      <w:marLeft w:val="0"/>
      <w:marRight w:val="0"/>
      <w:marTop w:val="0"/>
      <w:marBottom w:val="0"/>
      <w:divBdr>
        <w:top w:val="none" w:sz="0" w:space="0" w:color="auto"/>
        <w:left w:val="none" w:sz="0" w:space="0" w:color="auto"/>
        <w:bottom w:val="none" w:sz="0" w:space="0" w:color="auto"/>
        <w:right w:val="none" w:sz="0" w:space="0" w:color="auto"/>
      </w:divBdr>
    </w:div>
    <w:div w:id="1985040941">
      <w:bodyDiv w:val="1"/>
      <w:marLeft w:val="0"/>
      <w:marRight w:val="0"/>
      <w:marTop w:val="0"/>
      <w:marBottom w:val="0"/>
      <w:divBdr>
        <w:top w:val="none" w:sz="0" w:space="0" w:color="auto"/>
        <w:left w:val="none" w:sz="0" w:space="0" w:color="auto"/>
        <w:bottom w:val="none" w:sz="0" w:space="0" w:color="auto"/>
        <w:right w:val="none" w:sz="0" w:space="0" w:color="auto"/>
      </w:divBdr>
    </w:div>
    <w:div w:id="1995907448">
      <w:bodyDiv w:val="1"/>
      <w:marLeft w:val="0"/>
      <w:marRight w:val="0"/>
      <w:marTop w:val="0"/>
      <w:marBottom w:val="0"/>
      <w:divBdr>
        <w:top w:val="none" w:sz="0" w:space="0" w:color="auto"/>
        <w:left w:val="none" w:sz="0" w:space="0" w:color="auto"/>
        <w:bottom w:val="none" w:sz="0" w:space="0" w:color="auto"/>
        <w:right w:val="none" w:sz="0" w:space="0" w:color="auto"/>
      </w:divBdr>
    </w:div>
    <w:div w:id="2063357718">
      <w:bodyDiv w:val="1"/>
      <w:marLeft w:val="0"/>
      <w:marRight w:val="0"/>
      <w:marTop w:val="0"/>
      <w:marBottom w:val="0"/>
      <w:divBdr>
        <w:top w:val="none" w:sz="0" w:space="0" w:color="auto"/>
        <w:left w:val="none" w:sz="0" w:space="0" w:color="auto"/>
        <w:bottom w:val="none" w:sz="0" w:space="0" w:color="auto"/>
        <w:right w:val="none" w:sz="0" w:space="0" w:color="auto"/>
      </w:divBdr>
    </w:div>
    <w:div w:id="2110151101">
      <w:bodyDiv w:val="1"/>
      <w:marLeft w:val="0"/>
      <w:marRight w:val="0"/>
      <w:marTop w:val="0"/>
      <w:marBottom w:val="0"/>
      <w:divBdr>
        <w:top w:val="none" w:sz="0" w:space="0" w:color="auto"/>
        <w:left w:val="none" w:sz="0" w:space="0" w:color="auto"/>
        <w:bottom w:val="none" w:sz="0" w:space="0" w:color="auto"/>
        <w:right w:val="none" w:sz="0" w:space="0" w:color="auto"/>
      </w:divBdr>
    </w:div>
    <w:div w:id="2139570996">
      <w:bodyDiv w:val="1"/>
      <w:marLeft w:val="0"/>
      <w:marRight w:val="0"/>
      <w:marTop w:val="0"/>
      <w:marBottom w:val="0"/>
      <w:divBdr>
        <w:top w:val="none" w:sz="0" w:space="0" w:color="auto"/>
        <w:left w:val="none" w:sz="0" w:space="0" w:color="auto"/>
        <w:bottom w:val="none" w:sz="0" w:space="0" w:color="auto"/>
        <w:right w:val="none" w:sz="0" w:space="0" w:color="auto"/>
      </w:divBdr>
      <w:divsChild>
        <w:div w:id="1344042613">
          <w:marLeft w:val="0"/>
          <w:marRight w:val="0"/>
          <w:marTop w:val="283"/>
          <w:marBottom w:val="0"/>
          <w:divBdr>
            <w:top w:val="none" w:sz="0" w:space="0" w:color="auto"/>
            <w:left w:val="none" w:sz="0" w:space="0" w:color="auto"/>
            <w:bottom w:val="none" w:sz="0" w:space="0" w:color="auto"/>
            <w:right w:val="none" w:sz="0" w:space="0" w:color="auto"/>
          </w:divBdr>
        </w:div>
        <w:div w:id="361589754">
          <w:marLeft w:val="0"/>
          <w:marRight w:val="0"/>
          <w:marTop w:val="28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github.com/99002503/Shadow-Project-" TargetMode="External"/><Relationship Id="rId21" Type="http://schemas.openxmlformats.org/officeDocument/2006/relationships/hyperlink" Target="https://en.wikipedia.org/wiki/Telecommunication" TargetMode="External"/><Relationship Id="rId42" Type="http://schemas.openxmlformats.org/officeDocument/2006/relationships/image" Target="media/image12.jpeg"/><Relationship Id="rId47" Type="http://schemas.openxmlformats.org/officeDocument/2006/relationships/image" Target="media/image14.png"/><Relationship Id="rId63" Type="http://schemas.openxmlformats.org/officeDocument/2006/relationships/hyperlink" Target="https://en.wikipedia.org/wiki/Wired_Equivalent_Privacy" TargetMode="External"/><Relationship Id="rId68" Type="http://schemas.openxmlformats.org/officeDocument/2006/relationships/hyperlink" Target="https://blog.finjan.com/rijndael-encryption-algorithm/" TargetMode="External"/><Relationship Id="rId84" Type="http://schemas.openxmlformats.org/officeDocument/2006/relationships/image" Target="media/image21.jpeg"/><Relationship Id="rId89" Type="http://schemas.openxmlformats.org/officeDocument/2006/relationships/hyperlink" Target="https://en.wikipedia.org/wiki/Server_(computing)" TargetMode="External"/><Relationship Id="rId112" Type="http://schemas.openxmlformats.org/officeDocument/2006/relationships/image" Target="media/image36.png"/><Relationship Id="rId16" Type="http://schemas.openxmlformats.org/officeDocument/2006/relationships/image" Target="media/image3.png"/><Relationship Id="rId107" Type="http://schemas.openxmlformats.org/officeDocument/2006/relationships/image" Target="media/image31.png"/><Relationship Id="rId11" Type="http://schemas.openxmlformats.org/officeDocument/2006/relationships/footnotes" Target="footnotes.xml"/><Relationship Id="rId32" Type="http://schemas.openxmlformats.org/officeDocument/2006/relationships/hyperlink" Target="https://searchnetworking.techtarget.com/definition/Logical-Link-Control-layer" TargetMode="External"/><Relationship Id="rId37" Type="http://schemas.openxmlformats.org/officeDocument/2006/relationships/image" Target="media/image10.jpeg"/><Relationship Id="rId53" Type="http://schemas.openxmlformats.org/officeDocument/2006/relationships/hyperlink" Target="https://en.wikipedia.org/wiki/Header_(computing)" TargetMode="External"/><Relationship Id="rId58" Type="http://schemas.openxmlformats.org/officeDocument/2006/relationships/hyperlink" Target="https://en.wikipedia.org/wiki/Confidentiali" TargetMode="External"/><Relationship Id="rId74" Type="http://schemas.openxmlformats.org/officeDocument/2006/relationships/hyperlink" Target="https://en.wikipedia.org/wiki/Carrier-sense_multiple_access_with_collision_avoidance" TargetMode="External"/><Relationship Id="rId79" Type="http://schemas.openxmlformats.org/officeDocument/2006/relationships/hyperlink" Target="https://www.youtube.com/watch?v=mhuXdaRoLzA" TargetMode="External"/><Relationship Id="rId102" Type="http://schemas.openxmlformats.org/officeDocument/2006/relationships/image" Target="media/image26.png"/><Relationship Id="rId123" Type="http://schemas.openxmlformats.org/officeDocument/2006/relationships/hyperlink" Target="https://geek-university.com/ccna/" TargetMode="External"/><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hyperlink" Target="https://en.wikipedia.org/wiki/IP_address" TargetMode="External"/><Relationship Id="rId95" Type="http://schemas.openxmlformats.org/officeDocument/2006/relationships/hyperlink" Target="https://geek-university.com/ccna/dynamic-host-configuration-protocol-dhcp/" TargetMode="External"/><Relationship Id="rId22" Type="http://schemas.openxmlformats.org/officeDocument/2006/relationships/hyperlink" Target="https://en.wikipedia.org/wiki/Communication_protocols" TargetMode="External"/><Relationship Id="rId27" Type="http://schemas.openxmlformats.org/officeDocument/2006/relationships/hyperlink" Target="https://www.cnrood.com/en/media/solutions/Wi-Fi_Overview_of_the_802.11_Physical_Layer.pdf" TargetMode="External"/><Relationship Id="rId43" Type="http://schemas.openxmlformats.org/officeDocument/2006/relationships/hyperlink" Target="https://www.networkcomputing.com/wireless-infrastructure/channel-bonding-wifi-rules-and-regulations" TargetMode="External"/><Relationship Id="rId48" Type="http://schemas.openxmlformats.org/officeDocument/2006/relationships/hyperlink" Target="https://www.wi-fi.org/knowledge-center/faq/what-are-passive-and-active-scanning" TargetMode="External"/><Relationship Id="rId64" Type="http://schemas.openxmlformats.org/officeDocument/2006/relationships/hyperlink" Target="https://www.youtube.com/watch?v=dB3kfXtaugQ" TargetMode="External"/><Relationship Id="rId69" Type="http://schemas.openxmlformats.org/officeDocument/2006/relationships/hyperlink" Target="https://en.wikipedia.org/wiki/Advanced_Encryption_Standard" TargetMode="External"/><Relationship Id="rId113" Type="http://schemas.openxmlformats.org/officeDocument/2006/relationships/image" Target="media/image37.png"/><Relationship Id="rId118" Type="http://schemas.openxmlformats.org/officeDocument/2006/relationships/hyperlink" Target="https://www.netmanias.com/en/post/techdocs/5998/dhcp-network-protocol/understanding-the-basic-operations-of-dhcp" TargetMode="External"/><Relationship Id="rId80" Type="http://schemas.openxmlformats.org/officeDocument/2006/relationships/image" Target="media/image19.png"/><Relationship Id="rId85" Type="http://schemas.openxmlformats.org/officeDocument/2006/relationships/image" Target="media/image22.gif"/><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hyperlink" Target="https://searchsecurity.techtarget.com/definition/message-authentication-code-MAC" TargetMode="External"/><Relationship Id="rId38" Type="http://schemas.openxmlformats.org/officeDocument/2006/relationships/hyperlink" Target="https://www.youtube.com/watch?v=MqnzaHsQ90U" TargetMode="External"/><Relationship Id="rId59" Type="http://schemas.openxmlformats.org/officeDocument/2006/relationships/hyperlink" Target="https://en.wikipedia.org/wiki/Data_integrity" TargetMode="External"/><Relationship Id="rId103" Type="http://schemas.openxmlformats.org/officeDocument/2006/relationships/image" Target="media/image27.png"/><Relationship Id="rId108" Type="http://schemas.openxmlformats.org/officeDocument/2006/relationships/image" Target="media/image32.png"/><Relationship Id="rId124" Type="http://schemas.openxmlformats.org/officeDocument/2006/relationships/header" Target="header1.xml"/><Relationship Id="rId54" Type="http://schemas.openxmlformats.org/officeDocument/2006/relationships/hyperlink" Target="https://en.wikipedia.org/wiki/Trailer_(computing)" TargetMode="External"/><Relationship Id="rId70" Type="http://schemas.openxmlformats.org/officeDocument/2006/relationships/hyperlink" Target="https://en.wikipedia.org/wiki/Brute-force_attack" TargetMode="External"/><Relationship Id="rId75" Type="http://schemas.openxmlformats.org/officeDocument/2006/relationships/image" Target="media/image17.png"/><Relationship Id="rId91" Type="http://schemas.openxmlformats.org/officeDocument/2006/relationships/hyperlink" Target="https://en.wikipedia.org/wiki/Request%E2%80%93response" TargetMode="External"/><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jpeg"/><Relationship Id="rId28" Type="http://schemas.openxmlformats.org/officeDocument/2006/relationships/hyperlink" Target="https://www.oreilly.com/library/view/80211-wireless-networks/0596100523/ch04.html" TargetMode="External"/><Relationship Id="rId49" Type="http://schemas.openxmlformats.org/officeDocument/2006/relationships/hyperlink" Target="https://mrncciew.com/2014/10/27/cwap-802-11-probe-requestresponse/" TargetMode="External"/><Relationship Id="rId114" Type="http://schemas.openxmlformats.org/officeDocument/2006/relationships/image" Target="media/image38.png"/><Relationship Id="rId119" Type="http://schemas.openxmlformats.org/officeDocument/2006/relationships/hyperlink" Target="https://www.wi-fi.org/" TargetMode="External"/><Relationship Id="rId44" Type="http://schemas.openxmlformats.org/officeDocument/2006/relationships/hyperlink" Target="https://www.sourceonetechnology.com/802-11ac-wireless-channel-bonding-mimo-spatial-streams-and-beamforming/" TargetMode="External"/><Relationship Id="rId60" Type="http://schemas.openxmlformats.org/officeDocument/2006/relationships/hyperlink" Target="https://en.wikipedia.org/wiki/Initialization_vector" TargetMode="External"/><Relationship Id="rId65" Type="http://schemas.openxmlformats.org/officeDocument/2006/relationships/hyperlink" Target="https://www.youtube.com/watch?v=ZeuWpL-7EwY" TargetMode="External"/><Relationship Id="rId81" Type="http://schemas.openxmlformats.org/officeDocument/2006/relationships/hyperlink" Target="https://www.vocal.com/secure-communication/eapol-extensible-authentication-protocol-over-lan/" TargetMode="External"/><Relationship Id="rId86" Type="http://schemas.openxmlformats.org/officeDocument/2006/relationships/hyperlink" Target="https://en.wikipedia.org/wiki/Network_protocol" TargetMode="Externa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hyperlink" Target="https://www.electronics-notes.com/articles/radio/dsss/what-is-direct-sequence-spread-spectrum.php" TargetMode="External"/><Relationship Id="rId109" Type="http://schemas.openxmlformats.org/officeDocument/2006/relationships/image" Target="media/image33.png"/><Relationship Id="rId34" Type="http://schemas.openxmlformats.org/officeDocument/2006/relationships/image" Target="media/image9.jpeg"/><Relationship Id="rId50" Type="http://schemas.openxmlformats.org/officeDocument/2006/relationships/hyperlink" Target="https://mrncciew.com/2014/10/27/cwap-802-11-probe-requestresponse/" TargetMode="External"/><Relationship Id="rId55" Type="http://schemas.openxmlformats.org/officeDocument/2006/relationships/hyperlink" Target="https://en.wikipedia.org/wiki/MAC_service_data_unit" TargetMode="External"/><Relationship Id="rId76" Type="http://schemas.openxmlformats.org/officeDocument/2006/relationships/hyperlink" Target="https://www.youtube.com/watch?v=_oz4WTWRfGs" TargetMode="External"/><Relationship Id="rId97" Type="http://schemas.openxmlformats.org/officeDocument/2006/relationships/hyperlink" Target="https://geek-university.com/ccna/address-resolution-protocol-arp/" TargetMode="External"/><Relationship Id="rId104" Type="http://schemas.openxmlformats.org/officeDocument/2006/relationships/image" Target="media/image28.png"/><Relationship Id="rId120" Type="http://schemas.openxmlformats.org/officeDocument/2006/relationships/hyperlink" Target="https://www.lifewire.com/" TargetMode="External"/><Relationship Id="rId125" Type="http://schemas.openxmlformats.org/officeDocument/2006/relationships/footer" Target="footer1.xml"/><Relationship Id="rId7" Type="http://schemas.openxmlformats.org/officeDocument/2006/relationships/numbering" Target="numbering.xml"/><Relationship Id="rId71" Type="http://schemas.openxmlformats.org/officeDocument/2006/relationships/hyperlink" Target="https://en.wikipedia.org/wiki/Carrier-sense_multiple_access_with_collision_detection" TargetMode="External"/><Relationship Id="rId92" Type="http://schemas.openxmlformats.org/officeDocument/2006/relationships/hyperlink" Target="https://en.wikipedia.org/wiki/Internet_service_provider" TargetMode="External"/><Relationship Id="rId2" Type="http://schemas.openxmlformats.org/officeDocument/2006/relationships/customXml" Target="../customXml/item2.xml"/><Relationship Id="rId29" Type="http://schemas.openxmlformats.org/officeDocument/2006/relationships/hyperlink" Target="https://www.cnrood.com/en/media/solutions/Wi-Fi_Overview_of_the_802.11_Physical_Layer.pdf" TargetMode="External"/><Relationship Id="rId24" Type="http://schemas.openxmlformats.org/officeDocument/2006/relationships/hyperlink" Target="https://www.cloudflare.com/learning/ddos/glossary/hypertext-transfer-protocol-http/" TargetMode="External"/><Relationship Id="rId40" Type="http://schemas.openxmlformats.org/officeDocument/2006/relationships/image" Target="media/image11.jpeg"/><Relationship Id="rId45" Type="http://schemas.openxmlformats.org/officeDocument/2006/relationships/image" Target="media/image13.png"/><Relationship Id="rId66" Type="http://schemas.openxmlformats.org/officeDocument/2006/relationships/hyperlink" Target="https://en.wikipedia.org/wiki/Message_authentication_code" TargetMode="External"/><Relationship Id="rId87" Type="http://schemas.openxmlformats.org/officeDocument/2006/relationships/hyperlink" Target="https://en.wikipedia.org/wiki/Internet_Protocol" TargetMode="External"/><Relationship Id="rId110" Type="http://schemas.openxmlformats.org/officeDocument/2006/relationships/image" Target="media/image34.png"/><Relationship Id="rId115" Type="http://schemas.openxmlformats.org/officeDocument/2006/relationships/image" Target="media/image39.png"/><Relationship Id="rId61" Type="http://schemas.openxmlformats.org/officeDocument/2006/relationships/hyperlink" Target="https://en.wikipedia.org/wiki/Key_(cryptography)" TargetMode="External"/><Relationship Id="rId82" Type="http://schemas.openxmlformats.org/officeDocument/2006/relationships/image" Target="media/image20.png"/><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hyperlink" Target="https://searchnetworking.techtarget.com/definition/local-area-network-LAN" TargetMode="External"/><Relationship Id="rId35" Type="http://schemas.openxmlformats.org/officeDocument/2006/relationships/hyperlink" Target="https://www.cnrood.com/en/media/solutions/Wi-Fi_Overview_of_the_802.11_Physical_Layer.pdf" TargetMode="External"/><Relationship Id="rId56" Type="http://schemas.openxmlformats.org/officeDocument/2006/relationships/hyperlink" Target="https://en.wikipedia.org/wiki/MAC_service_data_unit" TargetMode="External"/><Relationship Id="rId77" Type="http://schemas.openxmlformats.org/officeDocument/2006/relationships/image" Target="media/image18.png"/><Relationship Id="rId100" Type="http://schemas.openxmlformats.org/officeDocument/2006/relationships/hyperlink" Target="https://whatis.techtarget.com/definition/flow-control" TargetMode="External"/><Relationship Id="rId105" Type="http://schemas.openxmlformats.org/officeDocument/2006/relationships/image" Target="media/image29.png"/><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hyperlink" Target="https://en.wikipedia.org/wiki/Service_data_unit" TargetMode="External"/><Relationship Id="rId72" Type="http://schemas.openxmlformats.org/officeDocument/2006/relationships/image" Target="media/image15.png"/><Relationship Id="rId93" Type="http://schemas.openxmlformats.org/officeDocument/2006/relationships/hyperlink" Target="https://en.wikipedia.org/wiki/Network_administrator" TargetMode="External"/><Relationship Id="rId98" Type="http://schemas.openxmlformats.org/officeDocument/2006/relationships/image" Target="media/image24.png"/><Relationship Id="rId121" Type="http://schemas.openxmlformats.org/officeDocument/2006/relationships/hyperlink" Target="https://linuxhint.com/" TargetMode="External"/><Relationship Id="rId3" Type="http://schemas.openxmlformats.org/officeDocument/2006/relationships/customXml" Target="../customXml/item3.xml"/><Relationship Id="rId25" Type="http://schemas.openxmlformats.org/officeDocument/2006/relationships/hyperlink" Target="https://www.cloudflare.com/learning/ssl/what-is-encryption/" TargetMode="External"/><Relationship Id="rId46" Type="http://schemas.openxmlformats.org/officeDocument/2006/relationships/hyperlink" Target="https://en.wikipedia.org/wiki/Federal_Communications_Commission" TargetMode="External"/><Relationship Id="rId67" Type="http://schemas.openxmlformats.org/officeDocument/2006/relationships/hyperlink" Target="https://en.wikipedia.org/wiki/Temporal_Key_Integrity_Protocol" TargetMode="External"/><Relationship Id="rId116" Type="http://schemas.openxmlformats.org/officeDocument/2006/relationships/image" Target="media/image40.png"/><Relationship Id="rId20" Type="http://schemas.openxmlformats.org/officeDocument/2006/relationships/hyperlink" Target="https://en.wikipedia.org/wiki/Conceptual_model" TargetMode="External"/><Relationship Id="rId41" Type="http://schemas.openxmlformats.org/officeDocument/2006/relationships/hyperlink" Target="https://www.youtube.com/watch?v=PUQMKrtUYz8" TargetMode="External"/><Relationship Id="rId62" Type="http://schemas.openxmlformats.org/officeDocument/2006/relationships/hyperlink" Target="https://en.wikipedia.org/wiki/Stream_cipher" TargetMode="External"/><Relationship Id="rId83" Type="http://schemas.openxmlformats.org/officeDocument/2006/relationships/hyperlink" Target="https://geek-university.com/ccna/internet-control-message-protocol-icmp/" TargetMode="External"/><Relationship Id="rId88" Type="http://schemas.openxmlformats.org/officeDocument/2006/relationships/hyperlink" Target="https://en.wikipedia.org/wiki/Computer_network" TargetMode="External"/><Relationship Id="rId111" Type="http://schemas.openxmlformats.org/officeDocument/2006/relationships/image" Target="media/image35.png"/><Relationship Id="rId15" Type="http://schemas.openxmlformats.org/officeDocument/2006/relationships/hyperlink" Target="https://www.youtube.com/watch?v=MzhiVE6OuQA&amp;t=231s" TargetMode="External"/><Relationship Id="rId36" Type="http://schemas.openxmlformats.org/officeDocument/2006/relationships/hyperlink" Target="https://www.netspotapp.com/explaining-wifi-standards.html" TargetMode="External"/><Relationship Id="rId57" Type="http://schemas.openxmlformats.org/officeDocument/2006/relationships/hyperlink" Target="https://www.extremenetworks.com/extreme-networks-blog/802-11ax-frame-aggregation-enhancements/?aliId=eyJpIjoiTFVRK3Vlamo2S3cyT0I1MCIsInQiOiI1S2M0dVVneFlPUFVHcW1JemhDeFJBPT0ifQ%3D%3D" TargetMode="External"/><Relationship Id="rId106" Type="http://schemas.openxmlformats.org/officeDocument/2006/relationships/image" Target="media/image30.png"/><Relationship Id="rId127" Type="http://schemas.microsoft.com/office/2011/relationships/people" Target="people.xml"/><Relationship Id="rId10" Type="http://schemas.openxmlformats.org/officeDocument/2006/relationships/webSettings" Target="webSettings.xml"/><Relationship Id="rId31" Type="http://schemas.openxmlformats.org/officeDocument/2006/relationships/hyperlink" Target="https://searchnetworking.techtarget.com/definition/WAN-wide-area-network" TargetMode="External"/><Relationship Id="rId52" Type="http://schemas.openxmlformats.org/officeDocument/2006/relationships/hyperlink" Target="https://en.wikipedia.org/wiki/Service_data_unit" TargetMode="External"/><Relationship Id="rId73" Type="http://schemas.openxmlformats.org/officeDocument/2006/relationships/image" Target="media/image16.png"/><Relationship Id="rId78" Type="http://schemas.openxmlformats.org/officeDocument/2006/relationships/hyperlink" Target="https://www.youtube.com/watch?v=mhuXdaRoLzA" TargetMode="External"/><Relationship Id="rId94" Type="http://schemas.openxmlformats.org/officeDocument/2006/relationships/hyperlink" Target="https://en.wikipedia.org/wiki/User_(computing)" TargetMode="External"/><Relationship Id="rId99" Type="http://schemas.openxmlformats.org/officeDocument/2006/relationships/hyperlink" Target="https://searchnetworking.techtarget.com/definition/connection-oriented" TargetMode="External"/><Relationship Id="rId101" Type="http://schemas.openxmlformats.org/officeDocument/2006/relationships/image" Target="media/image25.png"/><Relationship Id="rId122" Type="http://schemas.openxmlformats.org/officeDocument/2006/relationships/hyperlink" Target="https://www.vocal.com/" TargetMode="External"/><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4.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77156DF-5B9D-4BEE-A39D-65664FB9B860}">
  <ds:schemaRefs>
    <ds:schemaRef ds:uri="http://schemas.openxmlformats.org/officeDocument/2006/bibliography"/>
  </ds:schemaRefs>
</ds:datastoreItem>
</file>

<file path=customXml/itemProps6.xml><?xml version="1.0" encoding="utf-8"?>
<ds:datastoreItem xmlns:ds="http://schemas.openxmlformats.org/officeDocument/2006/customXml" ds:itemID="{A43B12AF-FEEC-4EDE-B4CC-E959AC6E4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52</Pages>
  <Words>10755</Words>
  <Characters>61307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Praveen Kumar Chaubey</cp:lastModifiedBy>
  <cp:revision>7</cp:revision>
  <cp:lastPrinted>2014-03-29T07:34:00Z</cp:lastPrinted>
  <dcterms:created xsi:type="dcterms:W3CDTF">2020-12-17T10:38:00Z</dcterms:created>
  <dcterms:modified xsi:type="dcterms:W3CDTF">2020-12-21T13:19:00Z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