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61FD9" w14:textId="60419FA6" w:rsidR="008A4CF9" w:rsidRDefault="00705D57" w:rsidP="0096785B">
      <w:pPr>
        <w:tabs>
          <w:tab w:val="left" w:pos="9630"/>
        </w:tabs>
        <w:ind w:firstLine="0"/>
        <w:jc w:val="both"/>
        <w:rPr>
          <w:rFonts w:ascii="Arial" w:hAnsi="Arial" w:cs="Arial"/>
          <w:sz w:val="18"/>
        </w:rPr>
      </w:pPr>
      <w:r>
        <w:rPr>
          <w:noProof/>
          <w:lang w:bidi="ar-SA"/>
        </w:rPr>
        <mc:AlternateContent>
          <mc:Choice Requires="wps">
            <w:drawing>
              <wp:anchor distT="0" distB="0" distL="114300" distR="114300" simplePos="0" relativeHeight="251658752" behindDoc="0" locked="0" layoutInCell="1" allowOverlap="1" wp14:anchorId="1191413D" wp14:editId="245EB48F">
                <wp:simplePos x="0" y="0"/>
                <wp:positionH relativeFrom="column">
                  <wp:posOffset>79375</wp:posOffset>
                </wp:positionH>
                <wp:positionV relativeFrom="paragraph">
                  <wp:posOffset>635</wp:posOffset>
                </wp:positionV>
                <wp:extent cx="5172075" cy="1358900"/>
                <wp:effectExtent l="3175" t="635" r="0" b="2540"/>
                <wp:wrapSquare wrapText="bothSides"/>
                <wp:docPr id="20"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2075"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14:paraId="1919E5CA" w14:textId="19BF5B24" w:rsidR="00AB7198" w:rsidRPr="00C522B0" w:rsidRDefault="00AB7198" w:rsidP="002830E2">
                            <w:pPr>
                              <w:pStyle w:val="FrameContents"/>
                              <w:jc w:val="center"/>
                              <w:rPr>
                                <w:rFonts w:ascii="Arial" w:hAnsi="Arial" w:cs="Arial"/>
                                <w:color w:val="000000"/>
                                <w:sz w:val="48"/>
                                <w:szCs w:val="48"/>
                              </w:rPr>
                            </w:pPr>
                            <w:r>
                              <w:rPr>
                                <w:rFonts w:ascii="Arial" w:hAnsi="Arial" w:cs="Arial"/>
                                <w:color w:val="000000"/>
                                <w:sz w:val="48"/>
                                <w:szCs w:val="48"/>
                              </w:rPr>
                              <w:t>SHADOW PROJECT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1413D" id="Text Box 108" o:spid="_x0000_s1026" style="position:absolute;left:0;text-align:left;margin-left:6.25pt;margin-top:.05pt;width:407.25pt;height:1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" filled="f" stroked="f" strokecolor="#3465a4" strokeweight=".18mm">
                <v:stroke joinstyle="round"/>
                <v:textbox>
                  <w:txbxContent>
                    <w:p w14:paraId="1919E5CA" w14:textId="19BF5B24" w:rsidR="00AB7198" w:rsidRPr="00C522B0" w:rsidRDefault="00AB7198" w:rsidP="002830E2">
                      <w:pPr>
                        <w:pStyle w:val="FrameContents"/>
                        <w:jc w:val="center"/>
                        <w:rPr>
                          <w:rFonts w:ascii="Arial" w:hAnsi="Arial" w:cs="Arial"/>
                          <w:color w:val="000000"/>
                          <w:sz w:val="48"/>
                          <w:szCs w:val="48"/>
                        </w:rPr>
                      </w:pPr>
                      <w:r>
                        <w:rPr>
                          <w:rFonts w:ascii="Arial" w:hAnsi="Arial" w:cs="Arial"/>
                          <w:color w:val="000000"/>
                          <w:sz w:val="48"/>
                          <w:szCs w:val="48"/>
                        </w:rPr>
                        <w:t>SHADOW PROJECT REPORT</w:t>
                      </w:r>
                    </w:p>
                  </w:txbxContent>
                </v:textbox>
                <w10:wrap type="square"/>
              </v:rect>
            </w:pict>
          </mc:Fallback>
        </mc:AlternateContent>
      </w:r>
      <w:r w:rsidR="00D51C1F">
        <w:rPr>
          <w:noProof/>
          <w:lang w:bidi="ar-SA"/>
        </w:rPr>
        <w:drawing>
          <wp:anchor distT="0" distB="0" distL="114300" distR="121920" simplePos="0" relativeHeight="251656704"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Pr>
          <w:rFonts w:ascii="Arial" w:hAnsi="Arial" w:cs="Arial"/>
          <w:sz w:val="18"/>
        </w:rPr>
        <w:t>./</w:t>
      </w:r>
    </w:p>
    <w:p w14:paraId="0C80863F" w14:textId="77777777" w:rsidR="008A4CF9" w:rsidRPr="008F02E5" w:rsidRDefault="00D51C1F" w:rsidP="0096785B">
      <w:pPr>
        <w:ind w:firstLine="0"/>
        <w:jc w:val="both"/>
        <w:rPr>
          <w:rStyle w:val="Strong"/>
          <w:rFonts w:ascii="Arial" w:hAnsi="Arial" w:cs="Arial"/>
          <w:b w:val="0"/>
          <w:bCs w:val="0"/>
          <w:sz w:val="20"/>
          <w:szCs w:val="20"/>
        </w:rPr>
      </w:pPr>
      <w:r>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29"/>
        <w:gridCol w:w="1071"/>
        <w:gridCol w:w="1716"/>
        <w:gridCol w:w="1572"/>
        <w:gridCol w:w="1856"/>
        <w:gridCol w:w="2620"/>
      </w:tblGrid>
      <w:tr w:rsidR="008309BF"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029DC820" w:rsidR="008F02E5" w:rsidRDefault="008309BF" w:rsidP="0096785B">
            <w:pPr>
              <w:pageBreakBefore/>
              <w:ind w:left="-36" w:firstLine="12"/>
              <w:jc w:val="both"/>
              <w:rPr>
                <w:rStyle w:val="Strong"/>
                <w:rFonts w:ascii="Arial" w:hAnsi="Arial" w:cs="Arial"/>
                <w:color w:val="FFFFFF"/>
              </w:rPr>
            </w:pPr>
            <w:r>
              <w:rPr>
                <w:rStyle w:val="Strong"/>
                <w:rFonts w:ascii="Arial" w:hAnsi="Arial" w:cs="Arial"/>
                <w:color w:val="FFFFFF"/>
              </w:rPr>
              <w:lastRenderedPageBreak/>
              <w:t>PS Number</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Default="008F02E5" w:rsidP="0096785B">
            <w:pPr>
              <w:ind w:left="-36" w:firstLine="12"/>
              <w:jc w:val="both"/>
              <w:rPr>
                <w:rStyle w:val="Strong"/>
                <w:rFonts w:ascii="Arial" w:hAnsi="Arial" w:cs="Arial"/>
                <w:color w:val="FFFFFF"/>
              </w:rPr>
            </w:pPr>
            <w:r>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Default="008F02E5" w:rsidP="0096785B">
            <w:pPr>
              <w:ind w:left="-36" w:firstLine="12"/>
              <w:jc w:val="both"/>
              <w:rPr>
                <w:rStyle w:val="Strong"/>
                <w:rFonts w:ascii="Arial" w:hAnsi="Arial" w:cs="Arial"/>
                <w:color w:val="FFFFFF"/>
              </w:rPr>
            </w:pPr>
            <w:r>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Default="008F02E5" w:rsidP="0096785B">
            <w:pPr>
              <w:ind w:left="-36" w:firstLine="12"/>
              <w:jc w:val="both"/>
              <w:rPr>
                <w:rStyle w:val="Strong"/>
                <w:rFonts w:ascii="Arial" w:hAnsi="Arial" w:cs="Arial"/>
                <w:bCs w:val="0"/>
                <w:color w:val="FFFFFF"/>
              </w:rPr>
            </w:pPr>
            <w:r>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Default="00DA23E6" w:rsidP="0096785B">
            <w:pPr>
              <w:ind w:left="-36" w:firstLine="12"/>
              <w:jc w:val="both"/>
              <w:rPr>
                <w:rStyle w:val="Strong"/>
                <w:rFonts w:ascii="Arial" w:hAnsi="Arial" w:cs="Arial"/>
                <w:color w:val="FFFFFF"/>
              </w:rPr>
            </w:pPr>
            <w:r>
              <w:rPr>
                <w:rFonts w:ascii="Arial" w:hAnsi="Arial" w:cs="Arial"/>
                <w:b/>
                <w:color w:val="FFFFFF"/>
              </w:rPr>
              <w:t xml:space="preserve">To be Approved </w:t>
            </w:r>
            <w:r w:rsidR="008F02E5">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Default="008F02E5" w:rsidP="0096785B">
            <w:pPr>
              <w:ind w:left="-36" w:firstLine="12"/>
              <w:jc w:val="both"/>
              <w:rPr>
                <w:rStyle w:val="Strong"/>
                <w:rFonts w:ascii="Arial" w:hAnsi="Arial" w:cs="Arial"/>
                <w:color w:val="FFFFFF"/>
              </w:rPr>
            </w:pPr>
            <w:r>
              <w:rPr>
                <w:rFonts w:ascii="Arial" w:hAnsi="Arial" w:cs="Arial"/>
                <w:b/>
                <w:bCs/>
                <w:color w:val="FFFFFF"/>
              </w:rPr>
              <w:t>Remarks/Revision Details</w:t>
            </w:r>
          </w:p>
        </w:tc>
      </w:tr>
      <w:tr w:rsidR="008309BF"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72BAD57A" w:rsidR="008F02E5" w:rsidRDefault="008309BF" w:rsidP="0096785B">
            <w:pPr>
              <w:pStyle w:val="TableText"/>
              <w:spacing w:after="0"/>
              <w:ind w:left="-54" w:firstLine="27"/>
              <w:rPr>
                <w:rFonts w:cs="Arial"/>
              </w:rPr>
            </w:pPr>
            <w:r>
              <w:rPr>
                <w:rFonts w:cs="Arial"/>
              </w:rPr>
              <w:t>99002503</w:t>
            </w: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5E4B317C" w:rsidR="008F02E5" w:rsidRDefault="008309BF" w:rsidP="0096785B">
            <w:pPr>
              <w:pStyle w:val="TableText"/>
              <w:spacing w:after="0"/>
              <w:ind w:left="-54" w:hanging="12"/>
            </w:pPr>
            <w:r>
              <w:t>17/12/2020</w:t>
            </w: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50CB5113" w:rsidR="008F02E5" w:rsidRDefault="008309BF" w:rsidP="0096785B">
            <w:pPr>
              <w:pStyle w:val="TableText"/>
              <w:spacing w:after="0"/>
              <w:ind w:left="-54" w:firstLine="5"/>
            </w:pPr>
            <w:r>
              <w:t>Praveen Kumar Chaubey</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14B06A83" w:rsidR="008F02E5" w:rsidRDefault="008309BF" w:rsidP="0096785B">
            <w:pPr>
              <w:pStyle w:val="TableText"/>
              <w:spacing w:after="0"/>
              <w:ind w:left="-54" w:firstLine="46"/>
            </w:pPr>
            <w:r>
              <w:t xml:space="preserve">         -</w:t>
            </w: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4E0FCF32" w:rsidR="008F02E5" w:rsidRDefault="008309BF" w:rsidP="0096785B">
            <w:pPr>
              <w:pStyle w:val="TableText"/>
              <w:spacing w:after="0"/>
              <w:ind w:left="92" w:hanging="34"/>
              <w:rPr>
                <w:rFonts w:cs="Arial"/>
              </w:rPr>
            </w:pPr>
            <w:r>
              <w:rPr>
                <w:rFonts w:cs="Arial"/>
              </w:rPr>
              <w:t xml:space="preserve">CS Raghavendra </w:t>
            </w: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Default="008F02E5" w:rsidP="0096785B">
            <w:pPr>
              <w:pStyle w:val="TableText"/>
              <w:spacing w:after="0"/>
              <w:ind w:left="-54" w:firstLine="0"/>
              <w:rPr>
                <w:rFonts w:cs="Arial"/>
              </w:rPr>
            </w:pPr>
          </w:p>
        </w:tc>
      </w:tr>
      <w:tr w:rsidR="008309BF"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Default="008F02E5" w:rsidP="0096785B">
            <w:pPr>
              <w:pStyle w:val="TableText"/>
              <w:spacing w:after="0"/>
              <w:ind w:left="-54"/>
              <w:rPr>
                <w:rFonts w:cs="Arial"/>
              </w:rPr>
            </w:pPr>
          </w:p>
        </w:tc>
      </w:tr>
      <w:tr w:rsidR="008309BF"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Default="008F02E5" w:rsidP="0096785B">
            <w:pPr>
              <w:pStyle w:val="TableText"/>
              <w:spacing w:after="0"/>
              <w:ind w:left="-54"/>
              <w:rPr>
                <w:rFonts w:cs="Arial"/>
              </w:rPr>
            </w:pPr>
          </w:p>
        </w:tc>
      </w:tr>
      <w:tr w:rsidR="008309BF"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Default="008F02E5" w:rsidP="0096785B">
            <w:pPr>
              <w:pStyle w:val="TableText"/>
              <w:spacing w:after="0"/>
              <w:ind w:left="-54"/>
              <w:rPr>
                <w:rFonts w:cs="Arial"/>
              </w:rPr>
            </w:pPr>
          </w:p>
        </w:tc>
      </w:tr>
      <w:tr w:rsidR="008309BF"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Default="008F02E5" w:rsidP="0096785B">
            <w:pPr>
              <w:pStyle w:val="TableText"/>
              <w:spacing w:after="0"/>
              <w:ind w:left="-54" w:firstLine="27"/>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Default="008F02E5" w:rsidP="0096785B">
            <w:pPr>
              <w:pStyle w:val="TableText"/>
              <w:spacing w:after="0"/>
              <w:ind w:left="-54" w:hanging="12"/>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Default="008F02E5" w:rsidP="0096785B">
            <w:pPr>
              <w:pStyle w:val="TableText"/>
              <w:spacing w:after="0"/>
              <w:ind w:left="-54" w:firstLine="5"/>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Default="008F02E5" w:rsidP="0096785B">
            <w:pPr>
              <w:pStyle w:val="TableText"/>
              <w:spacing w:after="0"/>
              <w:ind w:left="-54" w:firstLine="46"/>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Default="008F02E5" w:rsidP="0096785B">
            <w:pPr>
              <w:pStyle w:val="TableText"/>
              <w:spacing w:after="0"/>
              <w:ind w:left="92" w:hanging="34"/>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Default="008F02E5" w:rsidP="0096785B">
            <w:pPr>
              <w:pStyle w:val="TableText"/>
              <w:spacing w:after="0"/>
              <w:ind w:left="-54"/>
              <w:rPr>
                <w:rFonts w:cs="Arial"/>
              </w:rPr>
            </w:pPr>
          </w:p>
        </w:tc>
      </w:tr>
    </w:tbl>
    <w:p w14:paraId="42410B0F" w14:textId="77777777" w:rsidR="008F02E5" w:rsidRDefault="008F02E5" w:rsidP="0096785B">
      <w:pPr>
        <w:ind w:firstLine="0"/>
        <w:jc w:val="both"/>
        <w:rPr>
          <w:rFonts w:ascii="Arial" w:hAnsi="Arial" w:cs="Arial"/>
          <w:b/>
          <w:bCs/>
          <w:sz w:val="32"/>
          <w:szCs w:val="24"/>
        </w:rPr>
      </w:pPr>
      <w:r>
        <w:rPr>
          <w:rStyle w:val="Strong"/>
          <w:rFonts w:ascii="Arial" w:hAnsi="Arial" w:cs="Arial"/>
          <w:sz w:val="32"/>
        </w:rPr>
        <w:t>Details</w:t>
      </w:r>
    </w:p>
    <w:p w14:paraId="54520927" w14:textId="77777777" w:rsidR="002830E2" w:rsidRDefault="002830E2" w:rsidP="0096785B">
      <w:pPr>
        <w:ind w:firstLine="0"/>
        <w:jc w:val="both"/>
        <w:rPr>
          <w:rFonts w:ascii="Trebuchet MS" w:eastAsia="MS Mincho" w:hAnsi="Trebuchet MS"/>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Pr>
          <w:rFonts w:ascii="Trebuchet MS" w:eastAsia="MS Mincho" w:hAnsi="Trebuchet MS"/>
          <w:b/>
          <w:bCs/>
          <w:sz w:val="20"/>
          <w:szCs w:val="20"/>
          <w:lang w:bidi="ar-SA"/>
        </w:rPr>
        <w:br w:type="page"/>
      </w:r>
    </w:p>
    <w:bookmarkStart w:id="4" w:name="_Toc59555335" w:displacedByCustomXml="next"/>
    <w:sdt>
      <w:sdtPr>
        <w:rPr>
          <w:rFonts w:ascii="Calibri" w:hAnsi="Calibri"/>
          <w:b w:val="0"/>
          <w:bCs w:val="0"/>
          <w:sz w:val="22"/>
          <w:szCs w:val="22"/>
        </w:rPr>
        <w:id w:val="1805278402"/>
        <w:docPartObj>
          <w:docPartGallery w:val="Table of Contents"/>
          <w:docPartUnique/>
        </w:docPartObj>
      </w:sdtPr>
      <w:sdtEndPr>
        <w:rPr>
          <w:noProof/>
        </w:rPr>
      </w:sdtEndPr>
      <w:sdtContent>
        <w:p w14:paraId="6A35FAAD" w14:textId="77777777" w:rsidR="00F408CD" w:rsidRDefault="00F408CD" w:rsidP="0096785B">
          <w:pPr>
            <w:pStyle w:val="TOCHeading"/>
            <w:jc w:val="both"/>
          </w:pPr>
          <w:r>
            <w:t>Contents</w:t>
          </w:r>
          <w:bookmarkEnd w:id="4"/>
        </w:p>
        <w:p w14:paraId="13696622" w14:textId="2E9D47FE" w:rsidR="00CC4C73" w:rsidRDefault="00F408CD">
          <w:pPr>
            <w:pStyle w:val="TOC1"/>
            <w:tabs>
              <w:tab w:val="right" w:leader="dot" w:pos="10070"/>
            </w:tabs>
            <w:rPr>
              <w:ins w:id="5" w:author="Praveen Kumar Chaubey" w:date="2020-12-22T18:48:00Z"/>
              <w:rFonts w:eastAsiaTheme="minorEastAsia" w:cstheme="minorBidi"/>
              <w:b w:val="0"/>
              <w:bCs w:val="0"/>
              <w:caps w:val="0"/>
              <w:noProof/>
              <w:sz w:val="22"/>
              <w:szCs w:val="22"/>
              <w:lang w:bidi="ar-SA"/>
            </w:rPr>
          </w:pPr>
          <w:r>
            <w:fldChar w:fldCharType="begin"/>
          </w:r>
          <w:r>
            <w:instrText xml:space="preserve"> TOC \o "1-3" \h \z \u </w:instrText>
          </w:r>
          <w:r>
            <w:fldChar w:fldCharType="separate"/>
          </w:r>
          <w:ins w:id="6" w:author="Praveen Kumar Chaubey" w:date="2020-12-22T18:48:00Z">
            <w:r w:rsidR="00CC4C73" w:rsidRPr="00DE7634">
              <w:rPr>
                <w:rStyle w:val="Hyperlink"/>
                <w:noProof/>
              </w:rPr>
              <w:fldChar w:fldCharType="begin"/>
            </w:r>
            <w:r w:rsidR="00CC4C73" w:rsidRPr="00DE7634">
              <w:rPr>
                <w:rStyle w:val="Hyperlink"/>
                <w:noProof/>
              </w:rPr>
              <w:instrText xml:space="preserve"> </w:instrText>
            </w:r>
            <w:r w:rsidR="00CC4C73">
              <w:rPr>
                <w:noProof/>
              </w:rPr>
              <w:instrText>HYPERLINK \l "_Toc59555335"</w:instrText>
            </w:r>
            <w:r w:rsidR="00CC4C73" w:rsidRPr="00DE7634">
              <w:rPr>
                <w:rStyle w:val="Hyperlink"/>
                <w:noProof/>
              </w:rPr>
              <w:instrText xml:space="preserve"> </w:instrText>
            </w:r>
            <w:r w:rsidR="00CC4C73" w:rsidRPr="00DE7634">
              <w:rPr>
                <w:rStyle w:val="Hyperlink"/>
                <w:noProof/>
              </w:rPr>
            </w:r>
            <w:r w:rsidR="00CC4C73" w:rsidRPr="00DE7634">
              <w:rPr>
                <w:rStyle w:val="Hyperlink"/>
                <w:noProof/>
              </w:rPr>
              <w:fldChar w:fldCharType="separate"/>
            </w:r>
            <w:r w:rsidR="00CC4C73" w:rsidRPr="00DE7634">
              <w:rPr>
                <w:rStyle w:val="Hyperlink"/>
                <w:noProof/>
              </w:rPr>
              <w:t>Contents</w:t>
            </w:r>
            <w:r w:rsidR="00CC4C73">
              <w:rPr>
                <w:noProof/>
                <w:webHidden/>
              </w:rPr>
              <w:tab/>
            </w:r>
            <w:r w:rsidR="00CC4C73">
              <w:rPr>
                <w:noProof/>
                <w:webHidden/>
              </w:rPr>
              <w:fldChar w:fldCharType="begin"/>
            </w:r>
            <w:r w:rsidR="00CC4C73">
              <w:rPr>
                <w:noProof/>
                <w:webHidden/>
              </w:rPr>
              <w:instrText xml:space="preserve"> PAGEREF _Toc59555335 \h </w:instrText>
            </w:r>
            <w:r w:rsidR="00CC4C73">
              <w:rPr>
                <w:noProof/>
                <w:webHidden/>
              </w:rPr>
            </w:r>
          </w:ins>
          <w:r w:rsidR="00CC4C73">
            <w:rPr>
              <w:noProof/>
              <w:webHidden/>
            </w:rPr>
            <w:fldChar w:fldCharType="separate"/>
          </w:r>
          <w:ins w:id="7" w:author="Praveen Kumar Chaubey" w:date="2020-12-22T18:48:00Z">
            <w:r w:rsidR="00CC4C73">
              <w:rPr>
                <w:noProof/>
                <w:webHidden/>
              </w:rPr>
              <w:t>3</w:t>
            </w:r>
            <w:r w:rsidR="00CC4C73">
              <w:rPr>
                <w:noProof/>
                <w:webHidden/>
              </w:rPr>
              <w:fldChar w:fldCharType="end"/>
            </w:r>
            <w:r w:rsidR="00CC4C73" w:rsidRPr="00DE7634">
              <w:rPr>
                <w:rStyle w:val="Hyperlink"/>
                <w:noProof/>
              </w:rPr>
              <w:fldChar w:fldCharType="end"/>
            </w:r>
          </w:ins>
        </w:p>
        <w:p w14:paraId="4D7FD82E" w14:textId="1C4F335C" w:rsidR="00CC4C73" w:rsidRDefault="00CC4C73">
          <w:pPr>
            <w:pStyle w:val="TOC1"/>
            <w:tabs>
              <w:tab w:val="right" w:leader="dot" w:pos="10070"/>
            </w:tabs>
            <w:rPr>
              <w:ins w:id="8" w:author="Praveen Kumar Chaubey" w:date="2020-12-22T18:48:00Z"/>
              <w:rFonts w:eastAsiaTheme="minorEastAsia" w:cstheme="minorBidi"/>
              <w:b w:val="0"/>
              <w:bCs w:val="0"/>
              <w:caps w:val="0"/>
              <w:noProof/>
              <w:sz w:val="22"/>
              <w:szCs w:val="22"/>
              <w:lang w:bidi="ar-SA"/>
            </w:rPr>
          </w:pPr>
          <w:ins w:id="9"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"_Toc59555336"</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Module/s</w:t>
            </w:r>
            <w:r>
              <w:rPr>
                <w:noProof/>
                <w:webHidden/>
              </w:rPr>
              <w:tab/>
            </w:r>
            <w:r>
              <w:rPr>
                <w:noProof/>
                <w:webHidden/>
              </w:rPr>
              <w:fldChar w:fldCharType="begin"/>
            </w:r>
            <w:r>
              <w:rPr>
                <w:noProof/>
                <w:webHidden/>
              </w:rPr>
              <w:instrText xml:space="preserve"> PAGEREF _Toc59555336 \h </w:instrText>
            </w:r>
            <w:r>
              <w:rPr>
                <w:noProof/>
                <w:webHidden/>
              </w:rPr>
            </w:r>
          </w:ins>
          <w:r>
            <w:rPr>
              <w:noProof/>
              <w:webHidden/>
            </w:rPr>
            <w:fldChar w:fldCharType="separate"/>
          </w:r>
          <w:ins w:id="10" w:author="Praveen Kumar Chaubey" w:date="2020-12-22T18:48:00Z">
            <w:r>
              <w:rPr>
                <w:noProof/>
                <w:webHidden/>
              </w:rPr>
              <w:t>5</w:t>
            </w:r>
            <w:r>
              <w:rPr>
                <w:noProof/>
                <w:webHidden/>
              </w:rPr>
              <w:fldChar w:fldCharType="end"/>
            </w:r>
            <w:r w:rsidRPr="00DE7634">
              <w:rPr>
                <w:rStyle w:val="Hyperlink"/>
                <w:noProof/>
              </w:rPr>
              <w:fldChar w:fldCharType="end"/>
            </w:r>
          </w:ins>
        </w:p>
        <w:p w14:paraId="3C952E88" w14:textId="452289E9" w:rsidR="00CC4C73" w:rsidRDefault="00CC4C73">
          <w:pPr>
            <w:pStyle w:val="TOC1"/>
            <w:tabs>
              <w:tab w:val="right" w:leader="dot" w:pos="10070"/>
            </w:tabs>
            <w:rPr>
              <w:ins w:id="11" w:author="Praveen Kumar Chaubey" w:date="2020-12-22T18:48:00Z"/>
              <w:rFonts w:eastAsiaTheme="minorEastAsia" w:cstheme="minorBidi"/>
              <w:b w:val="0"/>
              <w:bCs w:val="0"/>
              <w:caps w:val="0"/>
              <w:noProof/>
              <w:sz w:val="22"/>
              <w:szCs w:val="22"/>
              <w:lang w:bidi="ar-SA"/>
            </w:rPr>
          </w:pPr>
          <w:ins w:id="12"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"_Toc59555337"</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Topic and Subtopics</w:t>
            </w:r>
            <w:r>
              <w:rPr>
                <w:noProof/>
                <w:webHidden/>
              </w:rPr>
              <w:tab/>
            </w:r>
            <w:r>
              <w:rPr>
                <w:noProof/>
                <w:webHidden/>
              </w:rPr>
              <w:fldChar w:fldCharType="begin"/>
            </w:r>
            <w:r>
              <w:rPr>
                <w:noProof/>
                <w:webHidden/>
              </w:rPr>
              <w:instrText xml:space="preserve"> PAGEREF _Toc59555337 \h </w:instrText>
            </w:r>
            <w:r>
              <w:rPr>
                <w:noProof/>
                <w:webHidden/>
              </w:rPr>
            </w:r>
          </w:ins>
          <w:r>
            <w:rPr>
              <w:noProof/>
              <w:webHidden/>
            </w:rPr>
            <w:fldChar w:fldCharType="separate"/>
          </w:r>
          <w:ins w:id="13" w:author="Praveen Kumar Chaubey" w:date="2020-12-22T18:48:00Z">
            <w:r>
              <w:rPr>
                <w:noProof/>
                <w:webHidden/>
              </w:rPr>
              <w:t>5</w:t>
            </w:r>
            <w:r>
              <w:rPr>
                <w:noProof/>
                <w:webHidden/>
              </w:rPr>
              <w:fldChar w:fldCharType="end"/>
            </w:r>
            <w:r w:rsidRPr="00DE7634">
              <w:rPr>
                <w:rStyle w:val="Hyperlink"/>
                <w:noProof/>
              </w:rPr>
              <w:fldChar w:fldCharType="end"/>
            </w:r>
          </w:ins>
        </w:p>
        <w:p w14:paraId="4226FEBC" w14:textId="26DDF34C" w:rsidR="00CC4C73" w:rsidRDefault="00CC4C73">
          <w:pPr>
            <w:pStyle w:val="TOC2"/>
            <w:tabs>
              <w:tab w:val="right" w:leader="dot" w:pos="10070"/>
            </w:tabs>
            <w:rPr>
              <w:ins w:id="14" w:author="Praveen Kumar Chaubey" w:date="2020-12-22T18:48:00Z"/>
              <w:rFonts w:eastAsiaTheme="minorEastAsia" w:cstheme="minorBidi"/>
              <w:smallCaps w:val="0"/>
              <w:noProof/>
              <w:sz w:val="22"/>
              <w:szCs w:val="22"/>
              <w:lang w:bidi="ar-SA"/>
            </w:rPr>
          </w:pPr>
          <w:ins w:id="15"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"_Toc59555338"</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1. Testing:</w:t>
            </w:r>
            <w:r>
              <w:rPr>
                <w:noProof/>
                <w:webHidden/>
              </w:rPr>
              <w:tab/>
            </w:r>
            <w:r>
              <w:rPr>
                <w:noProof/>
                <w:webHidden/>
              </w:rPr>
              <w:fldChar w:fldCharType="begin"/>
            </w:r>
            <w:r>
              <w:rPr>
                <w:noProof/>
                <w:webHidden/>
              </w:rPr>
              <w:instrText xml:space="preserve"> PAGEREF _Toc59555338 \h </w:instrText>
            </w:r>
            <w:r>
              <w:rPr>
                <w:noProof/>
                <w:webHidden/>
              </w:rPr>
            </w:r>
          </w:ins>
          <w:r>
            <w:rPr>
              <w:noProof/>
              <w:webHidden/>
            </w:rPr>
            <w:fldChar w:fldCharType="separate"/>
          </w:r>
          <w:ins w:id="16" w:author="Praveen Kumar Chaubey" w:date="2020-12-22T18:48:00Z">
            <w:r>
              <w:rPr>
                <w:noProof/>
                <w:webHidden/>
              </w:rPr>
              <w:t>5</w:t>
            </w:r>
            <w:r>
              <w:rPr>
                <w:noProof/>
                <w:webHidden/>
              </w:rPr>
              <w:fldChar w:fldCharType="end"/>
            </w:r>
            <w:r w:rsidRPr="00DE7634">
              <w:rPr>
                <w:rStyle w:val="Hyperlink"/>
                <w:noProof/>
              </w:rPr>
              <w:fldChar w:fldCharType="end"/>
            </w:r>
          </w:ins>
        </w:p>
        <w:p w14:paraId="6D073847" w14:textId="58E281B1" w:rsidR="00CC4C73" w:rsidRDefault="00CC4C73">
          <w:pPr>
            <w:pStyle w:val="TOC2"/>
            <w:tabs>
              <w:tab w:val="right" w:leader="dot" w:pos="10070"/>
            </w:tabs>
            <w:rPr>
              <w:ins w:id="17" w:author="Praveen Kumar Chaubey" w:date="2020-12-22T18:48:00Z"/>
              <w:rFonts w:eastAsiaTheme="minorEastAsia" w:cstheme="minorBidi"/>
              <w:smallCaps w:val="0"/>
              <w:noProof/>
              <w:sz w:val="22"/>
              <w:szCs w:val="22"/>
              <w:lang w:bidi="ar-SA"/>
            </w:rPr>
          </w:pPr>
          <w:ins w:id="18"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"_Toc59555339"</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2. IEEE 803 Protocol Basics.</w:t>
            </w:r>
            <w:r>
              <w:rPr>
                <w:noProof/>
                <w:webHidden/>
              </w:rPr>
              <w:tab/>
            </w:r>
            <w:r>
              <w:rPr>
                <w:noProof/>
                <w:webHidden/>
              </w:rPr>
              <w:fldChar w:fldCharType="begin"/>
            </w:r>
            <w:r>
              <w:rPr>
                <w:noProof/>
                <w:webHidden/>
              </w:rPr>
              <w:instrText xml:space="preserve"> PAGEREF _Toc59555339 \h </w:instrText>
            </w:r>
            <w:r>
              <w:rPr>
                <w:noProof/>
                <w:webHidden/>
              </w:rPr>
            </w:r>
          </w:ins>
          <w:r>
            <w:rPr>
              <w:noProof/>
              <w:webHidden/>
            </w:rPr>
            <w:fldChar w:fldCharType="separate"/>
          </w:r>
          <w:ins w:id="19" w:author="Praveen Kumar Chaubey" w:date="2020-12-22T18:48:00Z">
            <w:r>
              <w:rPr>
                <w:noProof/>
                <w:webHidden/>
              </w:rPr>
              <w:t>5</w:t>
            </w:r>
            <w:r>
              <w:rPr>
                <w:noProof/>
                <w:webHidden/>
              </w:rPr>
              <w:fldChar w:fldCharType="end"/>
            </w:r>
            <w:r w:rsidRPr="00DE7634">
              <w:rPr>
                <w:rStyle w:val="Hyperlink"/>
                <w:noProof/>
              </w:rPr>
              <w:fldChar w:fldCharType="end"/>
            </w:r>
          </w:ins>
        </w:p>
        <w:p w14:paraId="4906EEA8" w14:textId="43B30F12" w:rsidR="00CC4C73" w:rsidRDefault="00CC4C73">
          <w:pPr>
            <w:pStyle w:val="TOC2"/>
            <w:tabs>
              <w:tab w:val="right" w:leader="dot" w:pos="10070"/>
            </w:tabs>
            <w:rPr>
              <w:ins w:id="20" w:author="Praveen Kumar Chaubey" w:date="2020-12-22T18:48:00Z"/>
              <w:rFonts w:eastAsiaTheme="minorEastAsia" w:cstheme="minorBidi"/>
              <w:smallCaps w:val="0"/>
              <w:noProof/>
              <w:sz w:val="22"/>
              <w:szCs w:val="22"/>
              <w:lang w:bidi="ar-SA"/>
            </w:rPr>
          </w:pPr>
          <w:ins w:id="21"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"_Toc59555340"</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3. Common Wi-Fi Standards</w:t>
            </w:r>
            <w:r>
              <w:rPr>
                <w:noProof/>
                <w:webHidden/>
              </w:rPr>
              <w:tab/>
            </w:r>
            <w:r>
              <w:rPr>
                <w:noProof/>
                <w:webHidden/>
              </w:rPr>
              <w:fldChar w:fldCharType="begin"/>
            </w:r>
            <w:r>
              <w:rPr>
                <w:noProof/>
                <w:webHidden/>
              </w:rPr>
              <w:instrText xml:space="preserve"> PAGEREF _Toc59555340 \h </w:instrText>
            </w:r>
            <w:r>
              <w:rPr>
                <w:noProof/>
                <w:webHidden/>
              </w:rPr>
            </w:r>
          </w:ins>
          <w:r>
            <w:rPr>
              <w:noProof/>
              <w:webHidden/>
            </w:rPr>
            <w:fldChar w:fldCharType="separate"/>
          </w:r>
          <w:ins w:id="22" w:author="Praveen Kumar Chaubey" w:date="2020-12-22T18:48:00Z">
            <w:r>
              <w:rPr>
                <w:noProof/>
                <w:webHidden/>
              </w:rPr>
              <w:t>5</w:t>
            </w:r>
            <w:r>
              <w:rPr>
                <w:noProof/>
                <w:webHidden/>
              </w:rPr>
              <w:fldChar w:fldCharType="end"/>
            </w:r>
            <w:r w:rsidRPr="00DE7634">
              <w:rPr>
                <w:rStyle w:val="Hyperlink"/>
                <w:noProof/>
              </w:rPr>
              <w:fldChar w:fldCharType="end"/>
            </w:r>
          </w:ins>
        </w:p>
        <w:p w14:paraId="29FE8E68" w14:textId="7E419216" w:rsidR="00CC4C73" w:rsidRDefault="00CC4C73">
          <w:pPr>
            <w:pStyle w:val="TOC2"/>
            <w:tabs>
              <w:tab w:val="right" w:leader="dot" w:pos="10070"/>
            </w:tabs>
            <w:rPr>
              <w:ins w:id="23" w:author="Praveen Kumar Chaubey" w:date="2020-12-22T18:48:00Z"/>
              <w:rFonts w:eastAsiaTheme="minorEastAsia" w:cstheme="minorBidi"/>
              <w:smallCaps w:val="0"/>
              <w:noProof/>
              <w:sz w:val="22"/>
              <w:szCs w:val="22"/>
              <w:lang w:bidi="ar-SA"/>
            </w:rPr>
          </w:pPr>
          <w:ins w:id="24"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"_Toc59555341"</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3. Open System Interface (OSI) Basics</w:t>
            </w:r>
            <w:r>
              <w:rPr>
                <w:noProof/>
                <w:webHidden/>
              </w:rPr>
              <w:tab/>
            </w:r>
            <w:r>
              <w:rPr>
                <w:noProof/>
                <w:webHidden/>
              </w:rPr>
              <w:fldChar w:fldCharType="begin"/>
            </w:r>
            <w:r>
              <w:rPr>
                <w:noProof/>
                <w:webHidden/>
              </w:rPr>
              <w:instrText xml:space="preserve"> PAGEREF _Toc59555341 \h </w:instrText>
            </w:r>
            <w:r>
              <w:rPr>
                <w:noProof/>
                <w:webHidden/>
              </w:rPr>
            </w:r>
          </w:ins>
          <w:r>
            <w:rPr>
              <w:noProof/>
              <w:webHidden/>
            </w:rPr>
            <w:fldChar w:fldCharType="separate"/>
          </w:r>
          <w:ins w:id="25" w:author="Praveen Kumar Chaubey" w:date="2020-12-22T18:48:00Z">
            <w:r>
              <w:rPr>
                <w:noProof/>
                <w:webHidden/>
              </w:rPr>
              <w:t>6</w:t>
            </w:r>
            <w:r>
              <w:rPr>
                <w:noProof/>
                <w:webHidden/>
              </w:rPr>
              <w:fldChar w:fldCharType="end"/>
            </w:r>
            <w:r w:rsidRPr="00DE7634">
              <w:rPr>
                <w:rStyle w:val="Hyperlink"/>
                <w:noProof/>
              </w:rPr>
              <w:fldChar w:fldCharType="end"/>
            </w:r>
          </w:ins>
        </w:p>
        <w:p w14:paraId="25A9EA6C" w14:textId="3089805D" w:rsidR="00CC4C73" w:rsidRDefault="00CC4C73">
          <w:pPr>
            <w:pStyle w:val="TOC2"/>
            <w:tabs>
              <w:tab w:val="right" w:leader="dot" w:pos="10070"/>
            </w:tabs>
            <w:rPr>
              <w:ins w:id="26" w:author="Praveen Kumar Chaubey" w:date="2020-12-22T18:48:00Z"/>
              <w:rFonts w:eastAsiaTheme="minorEastAsia" w:cstheme="minorBidi"/>
              <w:smallCaps w:val="0"/>
              <w:noProof/>
              <w:sz w:val="22"/>
              <w:szCs w:val="22"/>
              <w:lang w:bidi="ar-SA"/>
            </w:rPr>
          </w:pPr>
          <w:ins w:id="27"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"_Toc59555342"</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4. Physical Layer Frame Structure and its types</w:t>
            </w:r>
            <w:r>
              <w:rPr>
                <w:noProof/>
                <w:webHidden/>
              </w:rPr>
              <w:tab/>
            </w:r>
            <w:r>
              <w:rPr>
                <w:noProof/>
                <w:webHidden/>
              </w:rPr>
              <w:fldChar w:fldCharType="begin"/>
            </w:r>
            <w:r>
              <w:rPr>
                <w:noProof/>
                <w:webHidden/>
              </w:rPr>
              <w:instrText xml:space="preserve"> PAGEREF _Toc59555342 \h </w:instrText>
            </w:r>
            <w:r>
              <w:rPr>
                <w:noProof/>
                <w:webHidden/>
              </w:rPr>
            </w:r>
          </w:ins>
          <w:r>
            <w:rPr>
              <w:noProof/>
              <w:webHidden/>
            </w:rPr>
            <w:fldChar w:fldCharType="separate"/>
          </w:r>
          <w:ins w:id="28" w:author="Praveen Kumar Chaubey" w:date="2020-12-22T18:48:00Z">
            <w:r>
              <w:rPr>
                <w:noProof/>
                <w:webHidden/>
              </w:rPr>
              <w:t>9</w:t>
            </w:r>
            <w:r>
              <w:rPr>
                <w:noProof/>
                <w:webHidden/>
              </w:rPr>
              <w:fldChar w:fldCharType="end"/>
            </w:r>
            <w:r w:rsidRPr="00DE7634">
              <w:rPr>
                <w:rStyle w:val="Hyperlink"/>
                <w:noProof/>
              </w:rPr>
              <w:fldChar w:fldCharType="end"/>
            </w:r>
          </w:ins>
        </w:p>
        <w:p w14:paraId="02930562" w14:textId="5EC9A96C" w:rsidR="00CC4C73" w:rsidRDefault="00CC4C73">
          <w:pPr>
            <w:pStyle w:val="TOC2"/>
            <w:tabs>
              <w:tab w:val="right" w:leader="dot" w:pos="10070"/>
            </w:tabs>
            <w:rPr>
              <w:ins w:id="29" w:author="Praveen Kumar Chaubey" w:date="2020-12-22T18:48:00Z"/>
              <w:rFonts w:eastAsiaTheme="minorEastAsia" w:cstheme="minorBidi"/>
              <w:smallCaps w:val="0"/>
              <w:noProof/>
              <w:sz w:val="22"/>
              <w:szCs w:val="22"/>
              <w:lang w:bidi="ar-SA"/>
            </w:rPr>
          </w:pPr>
          <w:ins w:id="30"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"_Toc59555343"</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5. Data Link Layer</w:t>
            </w:r>
            <w:r>
              <w:rPr>
                <w:noProof/>
                <w:webHidden/>
              </w:rPr>
              <w:tab/>
            </w:r>
            <w:r>
              <w:rPr>
                <w:noProof/>
                <w:webHidden/>
              </w:rPr>
              <w:fldChar w:fldCharType="begin"/>
            </w:r>
            <w:r>
              <w:rPr>
                <w:noProof/>
                <w:webHidden/>
              </w:rPr>
              <w:instrText xml:space="preserve"> PAGEREF _Toc59555343 \h </w:instrText>
            </w:r>
            <w:r>
              <w:rPr>
                <w:noProof/>
                <w:webHidden/>
              </w:rPr>
            </w:r>
          </w:ins>
          <w:r>
            <w:rPr>
              <w:noProof/>
              <w:webHidden/>
            </w:rPr>
            <w:fldChar w:fldCharType="separate"/>
          </w:r>
          <w:ins w:id="31" w:author="Praveen Kumar Chaubey" w:date="2020-12-22T18:48:00Z">
            <w:r>
              <w:rPr>
                <w:noProof/>
                <w:webHidden/>
              </w:rPr>
              <w:t>9</w:t>
            </w:r>
            <w:r>
              <w:rPr>
                <w:noProof/>
                <w:webHidden/>
              </w:rPr>
              <w:fldChar w:fldCharType="end"/>
            </w:r>
            <w:r w:rsidRPr="00DE7634">
              <w:rPr>
                <w:rStyle w:val="Hyperlink"/>
                <w:noProof/>
              </w:rPr>
              <w:fldChar w:fldCharType="end"/>
            </w:r>
          </w:ins>
        </w:p>
        <w:p w14:paraId="5D423367" w14:textId="2D19D227" w:rsidR="00CC4C73" w:rsidRDefault="00CC4C73">
          <w:pPr>
            <w:pStyle w:val="TOC2"/>
            <w:tabs>
              <w:tab w:val="right" w:leader="dot" w:pos="10070"/>
            </w:tabs>
            <w:rPr>
              <w:ins w:id="32" w:author="Praveen Kumar Chaubey" w:date="2020-12-22T18:48:00Z"/>
              <w:rFonts w:eastAsiaTheme="minorEastAsia" w:cstheme="minorBidi"/>
              <w:smallCaps w:val="0"/>
              <w:noProof/>
              <w:sz w:val="22"/>
              <w:szCs w:val="22"/>
              <w:lang w:bidi="ar-SA"/>
            </w:rPr>
          </w:pPr>
          <w:ins w:id="33"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"_Toc59555344"</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6. Wi-Fi Standard Evolution</w:t>
            </w:r>
            <w:r>
              <w:rPr>
                <w:noProof/>
                <w:webHidden/>
              </w:rPr>
              <w:tab/>
            </w:r>
            <w:r>
              <w:rPr>
                <w:noProof/>
                <w:webHidden/>
              </w:rPr>
              <w:fldChar w:fldCharType="begin"/>
            </w:r>
            <w:r>
              <w:rPr>
                <w:noProof/>
                <w:webHidden/>
              </w:rPr>
              <w:instrText xml:space="preserve"> PAGEREF _Toc59555344 \h </w:instrText>
            </w:r>
            <w:r>
              <w:rPr>
                <w:noProof/>
                <w:webHidden/>
              </w:rPr>
            </w:r>
          </w:ins>
          <w:r>
            <w:rPr>
              <w:noProof/>
              <w:webHidden/>
            </w:rPr>
            <w:fldChar w:fldCharType="separate"/>
          </w:r>
          <w:ins w:id="34" w:author="Praveen Kumar Chaubey" w:date="2020-12-22T18:48:00Z">
            <w:r>
              <w:rPr>
                <w:noProof/>
                <w:webHidden/>
              </w:rPr>
              <w:t>13</w:t>
            </w:r>
            <w:r>
              <w:rPr>
                <w:noProof/>
                <w:webHidden/>
              </w:rPr>
              <w:fldChar w:fldCharType="end"/>
            </w:r>
            <w:r w:rsidRPr="00DE7634">
              <w:rPr>
                <w:rStyle w:val="Hyperlink"/>
                <w:noProof/>
              </w:rPr>
              <w:fldChar w:fldCharType="end"/>
            </w:r>
          </w:ins>
        </w:p>
        <w:p w14:paraId="4FBAD61A" w14:textId="17A101FA" w:rsidR="00CC4C73" w:rsidRDefault="00CC4C73">
          <w:pPr>
            <w:pStyle w:val="TOC2"/>
            <w:tabs>
              <w:tab w:val="right" w:leader="dot" w:pos="10070"/>
            </w:tabs>
            <w:rPr>
              <w:ins w:id="35" w:author="Praveen Kumar Chaubey" w:date="2020-12-22T18:48:00Z"/>
              <w:rFonts w:eastAsiaTheme="minorEastAsia" w:cstheme="minorBidi"/>
              <w:smallCaps w:val="0"/>
              <w:noProof/>
              <w:sz w:val="22"/>
              <w:szCs w:val="22"/>
              <w:lang w:bidi="ar-SA"/>
            </w:rPr>
          </w:pPr>
          <w:ins w:id="36"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"_Toc59555345"</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7. OFDMA, DSSS, FHSS</w:t>
            </w:r>
            <w:r>
              <w:rPr>
                <w:noProof/>
                <w:webHidden/>
              </w:rPr>
              <w:tab/>
            </w:r>
            <w:r>
              <w:rPr>
                <w:noProof/>
                <w:webHidden/>
              </w:rPr>
              <w:fldChar w:fldCharType="begin"/>
            </w:r>
            <w:r>
              <w:rPr>
                <w:noProof/>
                <w:webHidden/>
              </w:rPr>
              <w:instrText xml:space="preserve"> PAGEREF _Toc59555345 \h </w:instrText>
            </w:r>
            <w:r>
              <w:rPr>
                <w:noProof/>
                <w:webHidden/>
              </w:rPr>
            </w:r>
          </w:ins>
          <w:r>
            <w:rPr>
              <w:noProof/>
              <w:webHidden/>
            </w:rPr>
            <w:fldChar w:fldCharType="separate"/>
          </w:r>
          <w:ins w:id="37" w:author="Praveen Kumar Chaubey" w:date="2020-12-22T18:48:00Z">
            <w:r>
              <w:rPr>
                <w:noProof/>
                <w:webHidden/>
              </w:rPr>
              <w:t>13</w:t>
            </w:r>
            <w:r>
              <w:rPr>
                <w:noProof/>
                <w:webHidden/>
              </w:rPr>
              <w:fldChar w:fldCharType="end"/>
            </w:r>
            <w:r w:rsidRPr="00DE7634">
              <w:rPr>
                <w:rStyle w:val="Hyperlink"/>
                <w:noProof/>
              </w:rPr>
              <w:fldChar w:fldCharType="end"/>
            </w:r>
          </w:ins>
        </w:p>
        <w:p w14:paraId="4DB49290" w14:textId="687C2C1C" w:rsidR="00CC4C73" w:rsidRDefault="00CC4C73">
          <w:pPr>
            <w:pStyle w:val="TOC2"/>
            <w:tabs>
              <w:tab w:val="right" w:leader="dot" w:pos="10070"/>
            </w:tabs>
            <w:rPr>
              <w:ins w:id="38" w:author="Praveen Kumar Chaubey" w:date="2020-12-22T18:48:00Z"/>
              <w:rFonts w:eastAsiaTheme="minorEastAsia" w:cstheme="minorBidi"/>
              <w:smallCaps w:val="0"/>
              <w:noProof/>
              <w:sz w:val="22"/>
              <w:szCs w:val="22"/>
              <w:lang w:bidi="ar-SA"/>
            </w:rPr>
          </w:pPr>
          <w:ins w:id="39"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"_Toc59555346"</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8. 802.11 MIMO</w:t>
            </w:r>
            <w:r>
              <w:rPr>
                <w:noProof/>
                <w:webHidden/>
              </w:rPr>
              <w:tab/>
            </w:r>
            <w:r>
              <w:rPr>
                <w:noProof/>
                <w:webHidden/>
              </w:rPr>
              <w:fldChar w:fldCharType="begin"/>
            </w:r>
            <w:r>
              <w:rPr>
                <w:noProof/>
                <w:webHidden/>
              </w:rPr>
              <w:instrText xml:space="preserve"> PAGEREF _Toc59555346 \h </w:instrText>
            </w:r>
            <w:r>
              <w:rPr>
                <w:noProof/>
                <w:webHidden/>
              </w:rPr>
            </w:r>
          </w:ins>
          <w:r>
            <w:rPr>
              <w:noProof/>
              <w:webHidden/>
            </w:rPr>
            <w:fldChar w:fldCharType="separate"/>
          </w:r>
          <w:ins w:id="40" w:author="Praveen Kumar Chaubey" w:date="2020-12-22T18:48:00Z">
            <w:r>
              <w:rPr>
                <w:noProof/>
                <w:webHidden/>
              </w:rPr>
              <w:t>16</w:t>
            </w:r>
            <w:r>
              <w:rPr>
                <w:noProof/>
                <w:webHidden/>
              </w:rPr>
              <w:fldChar w:fldCharType="end"/>
            </w:r>
            <w:r w:rsidRPr="00DE7634">
              <w:rPr>
                <w:rStyle w:val="Hyperlink"/>
                <w:noProof/>
              </w:rPr>
              <w:fldChar w:fldCharType="end"/>
            </w:r>
          </w:ins>
        </w:p>
        <w:p w14:paraId="23678677" w14:textId="234EC123" w:rsidR="00CC4C73" w:rsidRDefault="00CC4C73">
          <w:pPr>
            <w:pStyle w:val="TOC2"/>
            <w:tabs>
              <w:tab w:val="right" w:leader="dot" w:pos="10070"/>
            </w:tabs>
            <w:rPr>
              <w:ins w:id="41" w:author="Praveen Kumar Chaubey" w:date="2020-12-22T18:48:00Z"/>
              <w:rFonts w:eastAsiaTheme="minorEastAsia" w:cstheme="minorBidi"/>
              <w:smallCaps w:val="0"/>
              <w:noProof/>
              <w:sz w:val="22"/>
              <w:szCs w:val="22"/>
              <w:lang w:bidi="ar-SA"/>
            </w:rPr>
          </w:pPr>
          <w:ins w:id="42"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"_Toc59555347"</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9. Channel Bonding</w:t>
            </w:r>
            <w:r>
              <w:rPr>
                <w:noProof/>
                <w:webHidden/>
              </w:rPr>
              <w:tab/>
            </w:r>
            <w:r>
              <w:rPr>
                <w:noProof/>
                <w:webHidden/>
              </w:rPr>
              <w:fldChar w:fldCharType="begin"/>
            </w:r>
            <w:r>
              <w:rPr>
                <w:noProof/>
                <w:webHidden/>
              </w:rPr>
              <w:instrText xml:space="preserve"> PAGEREF _Toc59555347 \h </w:instrText>
            </w:r>
            <w:r>
              <w:rPr>
                <w:noProof/>
                <w:webHidden/>
              </w:rPr>
            </w:r>
          </w:ins>
          <w:r>
            <w:rPr>
              <w:noProof/>
              <w:webHidden/>
            </w:rPr>
            <w:fldChar w:fldCharType="separate"/>
          </w:r>
          <w:ins w:id="43" w:author="Praveen Kumar Chaubey" w:date="2020-12-22T18:48:00Z">
            <w:r>
              <w:rPr>
                <w:noProof/>
                <w:webHidden/>
              </w:rPr>
              <w:t>17</w:t>
            </w:r>
            <w:r>
              <w:rPr>
                <w:noProof/>
                <w:webHidden/>
              </w:rPr>
              <w:fldChar w:fldCharType="end"/>
            </w:r>
            <w:r w:rsidRPr="00DE7634">
              <w:rPr>
                <w:rStyle w:val="Hyperlink"/>
                <w:noProof/>
              </w:rPr>
              <w:fldChar w:fldCharType="end"/>
            </w:r>
          </w:ins>
        </w:p>
        <w:p w14:paraId="559E4923" w14:textId="575446AC" w:rsidR="00CC4C73" w:rsidRDefault="00CC4C73">
          <w:pPr>
            <w:pStyle w:val="TOC2"/>
            <w:tabs>
              <w:tab w:val="right" w:leader="dot" w:pos="10070"/>
            </w:tabs>
            <w:rPr>
              <w:ins w:id="44" w:author="Praveen Kumar Chaubey" w:date="2020-12-22T18:48:00Z"/>
              <w:rFonts w:eastAsiaTheme="minorEastAsia" w:cstheme="minorBidi"/>
              <w:smallCaps w:val="0"/>
              <w:noProof/>
              <w:sz w:val="22"/>
              <w:szCs w:val="22"/>
              <w:lang w:bidi="ar-SA"/>
            </w:rPr>
          </w:pPr>
          <w:ins w:id="45"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"_Toc59555348"</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10. Active and Passive Scanning</w:t>
            </w:r>
            <w:r>
              <w:rPr>
                <w:noProof/>
                <w:webHidden/>
              </w:rPr>
              <w:tab/>
            </w:r>
            <w:r>
              <w:rPr>
                <w:noProof/>
                <w:webHidden/>
              </w:rPr>
              <w:fldChar w:fldCharType="begin"/>
            </w:r>
            <w:r>
              <w:rPr>
                <w:noProof/>
                <w:webHidden/>
              </w:rPr>
              <w:instrText xml:space="preserve"> PAGEREF _Toc59555348 \h </w:instrText>
            </w:r>
            <w:r>
              <w:rPr>
                <w:noProof/>
                <w:webHidden/>
              </w:rPr>
            </w:r>
          </w:ins>
          <w:r>
            <w:rPr>
              <w:noProof/>
              <w:webHidden/>
            </w:rPr>
            <w:fldChar w:fldCharType="separate"/>
          </w:r>
          <w:ins w:id="46" w:author="Praveen Kumar Chaubey" w:date="2020-12-22T18:48:00Z">
            <w:r>
              <w:rPr>
                <w:noProof/>
                <w:webHidden/>
              </w:rPr>
              <w:t>18</w:t>
            </w:r>
            <w:r>
              <w:rPr>
                <w:noProof/>
                <w:webHidden/>
              </w:rPr>
              <w:fldChar w:fldCharType="end"/>
            </w:r>
            <w:r w:rsidRPr="00DE7634">
              <w:rPr>
                <w:rStyle w:val="Hyperlink"/>
                <w:noProof/>
              </w:rPr>
              <w:fldChar w:fldCharType="end"/>
            </w:r>
          </w:ins>
        </w:p>
        <w:p w14:paraId="3468AF9D" w14:textId="0A8A6E2E" w:rsidR="00CC4C73" w:rsidRDefault="00CC4C73">
          <w:pPr>
            <w:pStyle w:val="TOC2"/>
            <w:tabs>
              <w:tab w:val="right" w:leader="dot" w:pos="10070"/>
            </w:tabs>
            <w:rPr>
              <w:ins w:id="47" w:author="Praveen Kumar Chaubey" w:date="2020-12-22T18:48:00Z"/>
              <w:rFonts w:eastAsiaTheme="minorEastAsia" w:cstheme="minorBidi"/>
              <w:smallCaps w:val="0"/>
              <w:noProof/>
              <w:sz w:val="22"/>
              <w:szCs w:val="22"/>
              <w:lang w:bidi="ar-SA"/>
            </w:rPr>
          </w:pPr>
          <w:ins w:id="48"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"_Toc59555349"</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11. MAC Layer Specification (AMPDU &amp; AMSDU)</w:t>
            </w:r>
            <w:r>
              <w:rPr>
                <w:noProof/>
                <w:webHidden/>
              </w:rPr>
              <w:tab/>
            </w:r>
            <w:r>
              <w:rPr>
                <w:noProof/>
                <w:webHidden/>
              </w:rPr>
              <w:fldChar w:fldCharType="begin"/>
            </w:r>
            <w:r>
              <w:rPr>
                <w:noProof/>
                <w:webHidden/>
              </w:rPr>
              <w:instrText xml:space="preserve"> PAGEREF _Toc59555349 \h </w:instrText>
            </w:r>
            <w:r>
              <w:rPr>
                <w:noProof/>
                <w:webHidden/>
              </w:rPr>
            </w:r>
          </w:ins>
          <w:r>
            <w:rPr>
              <w:noProof/>
              <w:webHidden/>
            </w:rPr>
            <w:fldChar w:fldCharType="separate"/>
          </w:r>
          <w:ins w:id="49" w:author="Praveen Kumar Chaubey" w:date="2020-12-22T18:48:00Z">
            <w:r>
              <w:rPr>
                <w:noProof/>
                <w:webHidden/>
              </w:rPr>
              <w:t>20</w:t>
            </w:r>
            <w:r>
              <w:rPr>
                <w:noProof/>
                <w:webHidden/>
              </w:rPr>
              <w:fldChar w:fldCharType="end"/>
            </w:r>
            <w:r w:rsidRPr="00DE7634">
              <w:rPr>
                <w:rStyle w:val="Hyperlink"/>
                <w:noProof/>
              </w:rPr>
              <w:fldChar w:fldCharType="end"/>
            </w:r>
          </w:ins>
        </w:p>
        <w:p w14:paraId="2F25E317" w14:textId="6C73B9A8" w:rsidR="00CC4C73" w:rsidRDefault="00CC4C73">
          <w:pPr>
            <w:pStyle w:val="TOC2"/>
            <w:tabs>
              <w:tab w:val="right" w:leader="dot" w:pos="10070"/>
            </w:tabs>
            <w:rPr>
              <w:ins w:id="50" w:author="Praveen Kumar Chaubey" w:date="2020-12-22T18:48:00Z"/>
              <w:rFonts w:eastAsiaTheme="minorEastAsia" w:cstheme="minorBidi"/>
              <w:smallCaps w:val="0"/>
              <w:noProof/>
              <w:sz w:val="22"/>
              <w:szCs w:val="22"/>
              <w:lang w:bidi="ar-SA"/>
            </w:rPr>
          </w:pPr>
          <w:ins w:id="51"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"_Toc59555350"</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12. Wi-Fi Security (WEP, WPA, WPA2, WPA3)</w:t>
            </w:r>
            <w:r>
              <w:rPr>
                <w:noProof/>
                <w:webHidden/>
              </w:rPr>
              <w:tab/>
            </w:r>
            <w:r>
              <w:rPr>
                <w:noProof/>
                <w:webHidden/>
              </w:rPr>
              <w:fldChar w:fldCharType="begin"/>
            </w:r>
            <w:r>
              <w:rPr>
                <w:noProof/>
                <w:webHidden/>
              </w:rPr>
              <w:instrText xml:space="preserve"> PAGEREF _Toc59555350 \h </w:instrText>
            </w:r>
            <w:r>
              <w:rPr>
                <w:noProof/>
                <w:webHidden/>
              </w:rPr>
            </w:r>
          </w:ins>
          <w:r>
            <w:rPr>
              <w:noProof/>
              <w:webHidden/>
            </w:rPr>
            <w:fldChar w:fldCharType="separate"/>
          </w:r>
          <w:ins w:id="52" w:author="Praveen Kumar Chaubey" w:date="2020-12-22T18:48:00Z">
            <w:r>
              <w:rPr>
                <w:noProof/>
                <w:webHidden/>
              </w:rPr>
              <w:t>20</w:t>
            </w:r>
            <w:r>
              <w:rPr>
                <w:noProof/>
                <w:webHidden/>
              </w:rPr>
              <w:fldChar w:fldCharType="end"/>
            </w:r>
            <w:r w:rsidRPr="00DE7634">
              <w:rPr>
                <w:rStyle w:val="Hyperlink"/>
                <w:noProof/>
              </w:rPr>
              <w:fldChar w:fldCharType="end"/>
            </w:r>
          </w:ins>
        </w:p>
        <w:p w14:paraId="5B85C704" w14:textId="4A1EBC8F" w:rsidR="00CC4C73" w:rsidRDefault="00CC4C73">
          <w:pPr>
            <w:pStyle w:val="TOC2"/>
            <w:tabs>
              <w:tab w:val="right" w:leader="dot" w:pos="10070"/>
            </w:tabs>
            <w:rPr>
              <w:ins w:id="53" w:author="Praveen Kumar Chaubey" w:date="2020-12-22T18:48:00Z"/>
              <w:rFonts w:eastAsiaTheme="minorEastAsia" w:cstheme="minorBidi"/>
              <w:smallCaps w:val="0"/>
              <w:noProof/>
              <w:sz w:val="22"/>
              <w:szCs w:val="22"/>
              <w:lang w:bidi="ar-SA"/>
            </w:rPr>
          </w:pPr>
          <w:ins w:id="54"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"_Toc59555351"</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13. CSMA/CD &amp; CSMA/CA</w:t>
            </w:r>
            <w:r>
              <w:rPr>
                <w:noProof/>
                <w:webHidden/>
              </w:rPr>
              <w:tab/>
            </w:r>
            <w:r>
              <w:rPr>
                <w:noProof/>
                <w:webHidden/>
              </w:rPr>
              <w:fldChar w:fldCharType="begin"/>
            </w:r>
            <w:r>
              <w:rPr>
                <w:noProof/>
                <w:webHidden/>
              </w:rPr>
              <w:instrText xml:space="preserve"> PAGEREF _Toc59555351 \h </w:instrText>
            </w:r>
            <w:r>
              <w:rPr>
                <w:noProof/>
                <w:webHidden/>
              </w:rPr>
            </w:r>
          </w:ins>
          <w:r>
            <w:rPr>
              <w:noProof/>
              <w:webHidden/>
            </w:rPr>
            <w:fldChar w:fldCharType="separate"/>
          </w:r>
          <w:ins w:id="55" w:author="Praveen Kumar Chaubey" w:date="2020-12-22T18:48:00Z">
            <w:r>
              <w:rPr>
                <w:noProof/>
                <w:webHidden/>
              </w:rPr>
              <w:t>22</w:t>
            </w:r>
            <w:r>
              <w:rPr>
                <w:noProof/>
                <w:webHidden/>
              </w:rPr>
              <w:fldChar w:fldCharType="end"/>
            </w:r>
            <w:r w:rsidRPr="00DE7634">
              <w:rPr>
                <w:rStyle w:val="Hyperlink"/>
                <w:noProof/>
              </w:rPr>
              <w:fldChar w:fldCharType="end"/>
            </w:r>
          </w:ins>
        </w:p>
        <w:p w14:paraId="3630C03E" w14:textId="62134B8C" w:rsidR="00CC4C73" w:rsidRDefault="00CC4C73">
          <w:pPr>
            <w:pStyle w:val="TOC2"/>
            <w:tabs>
              <w:tab w:val="right" w:leader="dot" w:pos="10070"/>
            </w:tabs>
            <w:rPr>
              <w:ins w:id="56" w:author="Praveen Kumar Chaubey" w:date="2020-12-22T18:48:00Z"/>
              <w:rFonts w:eastAsiaTheme="minorEastAsia" w:cstheme="minorBidi"/>
              <w:smallCaps w:val="0"/>
              <w:noProof/>
              <w:sz w:val="22"/>
              <w:szCs w:val="22"/>
              <w:lang w:bidi="ar-SA"/>
            </w:rPr>
          </w:pPr>
          <w:ins w:id="57"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"_Toc59555352"</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14. Hidden Terminal and Exposed Terminal Problem with MACA Solution.</w:t>
            </w:r>
            <w:r>
              <w:rPr>
                <w:noProof/>
                <w:webHidden/>
              </w:rPr>
              <w:tab/>
            </w:r>
            <w:r>
              <w:rPr>
                <w:noProof/>
                <w:webHidden/>
              </w:rPr>
              <w:fldChar w:fldCharType="begin"/>
            </w:r>
            <w:r>
              <w:rPr>
                <w:noProof/>
                <w:webHidden/>
              </w:rPr>
              <w:instrText xml:space="preserve"> PAGEREF _Toc59555352 \h </w:instrText>
            </w:r>
            <w:r>
              <w:rPr>
                <w:noProof/>
                <w:webHidden/>
              </w:rPr>
            </w:r>
          </w:ins>
          <w:r>
            <w:rPr>
              <w:noProof/>
              <w:webHidden/>
            </w:rPr>
            <w:fldChar w:fldCharType="separate"/>
          </w:r>
          <w:ins w:id="58" w:author="Praveen Kumar Chaubey" w:date="2020-12-22T18:48:00Z">
            <w:r>
              <w:rPr>
                <w:noProof/>
                <w:webHidden/>
              </w:rPr>
              <w:t>24</w:t>
            </w:r>
            <w:r>
              <w:rPr>
                <w:noProof/>
                <w:webHidden/>
              </w:rPr>
              <w:fldChar w:fldCharType="end"/>
            </w:r>
            <w:r w:rsidRPr="00DE7634">
              <w:rPr>
                <w:rStyle w:val="Hyperlink"/>
                <w:noProof/>
              </w:rPr>
              <w:fldChar w:fldCharType="end"/>
            </w:r>
          </w:ins>
        </w:p>
        <w:p w14:paraId="074BD18F" w14:textId="27BC5D1E" w:rsidR="00CC4C73" w:rsidRDefault="00CC4C73">
          <w:pPr>
            <w:pStyle w:val="TOC2"/>
            <w:tabs>
              <w:tab w:val="right" w:leader="dot" w:pos="10070"/>
            </w:tabs>
            <w:rPr>
              <w:ins w:id="59" w:author="Praveen Kumar Chaubey" w:date="2020-12-22T18:48:00Z"/>
              <w:rFonts w:eastAsiaTheme="minorEastAsia" w:cstheme="minorBidi"/>
              <w:smallCaps w:val="0"/>
              <w:noProof/>
              <w:sz w:val="22"/>
              <w:szCs w:val="22"/>
              <w:lang w:bidi="ar-SA"/>
            </w:rPr>
          </w:pPr>
          <w:ins w:id="60"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"_Toc59555353"</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15. Important Protocols</w:t>
            </w:r>
            <w:r>
              <w:rPr>
                <w:noProof/>
                <w:webHidden/>
              </w:rPr>
              <w:tab/>
            </w:r>
            <w:r>
              <w:rPr>
                <w:noProof/>
                <w:webHidden/>
              </w:rPr>
              <w:fldChar w:fldCharType="begin"/>
            </w:r>
            <w:r>
              <w:rPr>
                <w:noProof/>
                <w:webHidden/>
              </w:rPr>
              <w:instrText xml:space="preserve"> PAGEREF _Toc59555353 \h </w:instrText>
            </w:r>
            <w:r>
              <w:rPr>
                <w:noProof/>
                <w:webHidden/>
              </w:rPr>
            </w:r>
          </w:ins>
          <w:r>
            <w:rPr>
              <w:noProof/>
              <w:webHidden/>
            </w:rPr>
            <w:fldChar w:fldCharType="separate"/>
          </w:r>
          <w:ins w:id="61" w:author="Praveen Kumar Chaubey" w:date="2020-12-22T18:48:00Z">
            <w:r>
              <w:rPr>
                <w:noProof/>
                <w:webHidden/>
              </w:rPr>
              <w:t>25</w:t>
            </w:r>
            <w:r>
              <w:rPr>
                <w:noProof/>
                <w:webHidden/>
              </w:rPr>
              <w:fldChar w:fldCharType="end"/>
            </w:r>
            <w:r w:rsidRPr="00DE7634">
              <w:rPr>
                <w:rStyle w:val="Hyperlink"/>
                <w:noProof/>
              </w:rPr>
              <w:fldChar w:fldCharType="end"/>
            </w:r>
          </w:ins>
        </w:p>
        <w:p w14:paraId="02B315EC" w14:textId="6C28FB4B" w:rsidR="00CC4C73" w:rsidRDefault="00CC4C73">
          <w:pPr>
            <w:pStyle w:val="TOC1"/>
            <w:tabs>
              <w:tab w:val="right" w:leader="dot" w:pos="10070"/>
            </w:tabs>
            <w:rPr>
              <w:ins w:id="62" w:author="Praveen Kumar Chaubey" w:date="2020-12-22T18:48:00Z"/>
              <w:rFonts w:eastAsiaTheme="minorEastAsia" w:cstheme="minorBidi"/>
              <w:b w:val="0"/>
              <w:bCs w:val="0"/>
              <w:caps w:val="0"/>
              <w:noProof/>
              <w:sz w:val="22"/>
              <w:szCs w:val="22"/>
              <w:lang w:bidi="ar-SA"/>
            </w:rPr>
          </w:pPr>
          <w:ins w:id="63"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"_Toc59555354"</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Objectives</w:t>
            </w:r>
            <w:r>
              <w:rPr>
                <w:noProof/>
                <w:webHidden/>
              </w:rPr>
              <w:tab/>
            </w:r>
            <w:r>
              <w:rPr>
                <w:noProof/>
                <w:webHidden/>
              </w:rPr>
              <w:fldChar w:fldCharType="begin"/>
            </w:r>
            <w:r>
              <w:rPr>
                <w:noProof/>
                <w:webHidden/>
              </w:rPr>
              <w:instrText xml:space="preserve"> PAGEREF _Toc59555354 \h </w:instrText>
            </w:r>
            <w:r>
              <w:rPr>
                <w:noProof/>
                <w:webHidden/>
              </w:rPr>
            </w:r>
          </w:ins>
          <w:r>
            <w:rPr>
              <w:noProof/>
              <w:webHidden/>
            </w:rPr>
            <w:fldChar w:fldCharType="separate"/>
          </w:r>
          <w:ins w:id="64" w:author="Praveen Kumar Chaubey" w:date="2020-12-22T18:48:00Z">
            <w:r>
              <w:rPr>
                <w:noProof/>
                <w:webHidden/>
              </w:rPr>
              <w:t>31</w:t>
            </w:r>
            <w:r>
              <w:rPr>
                <w:noProof/>
                <w:webHidden/>
              </w:rPr>
              <w:fldChar w:fldCharType="end"/>
            </w:r>
            <w:r w:rsidRPr="00DE7634">
              <w:rPr>
                <w:rStyle w:val="Hyperlink"/>
                <w:noProof/>
              </w:rPr>
              <w:fldChar w:fldCharType="end"/>
            </w:r>
          </w:ins>
        </w:p>
        <w:p w14:paraId="2B5CB057" w14:textId="4DCCAB56" w:rsidR="00CC4C73" w:rsidRDefault="00CC4C73">
          <w:pPr>
            <w:pStyle w:val="TOC1"/>
            <w:tabs>
              <w:tab w:val="right" w:leader="dot" w:pos="10070"/>
            </w:tabs>
            <w:rPr>
              <w:ins w:id="65" w:author="Praveen Kumar Chaubey" w:date="2020-12-22T18:48:00Z"/>
              <w:rFonts w:eastAsiaTheme="minorEastAsia" w:cstheme="minorBidi"/>
              <w:b w:val="0"/>
              <w:bCs w:val="0"/>
              <w:caps w:val="0"/>
              <w:noProof/>
              <w:sz w:val="22"/>
              <w:szCs w:val="22"/>
              <w:lang w:bidi="ar-SA"/>
            </w:rPr>
          </w:pPr>
          <w:ins w:id="66"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"_Toc59555355"</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Requirements:</w:t>
            </w:r>
            <w:r>
              <w:rPr>
                <w:noProof/>
                <w:webHidden/>
              </w:rPr>
              <w:tab/>
            </w:r>
            <w:r>
              <w:rPr>
                <w:noProof/>
                <w:webHidden/>
              </w:rPr>
              <w:fldChar w:fldCharType="begin"/>
            </w:r>
            <w:r>
              <w:rPr>
                <w:noProof/>
                <w:webHidden/>
              </w:rPr>
              <w:instrText xml:space="preserve"> PAGEREF _Toc59555355 \h </w:instrText>
            </w:r>
            <w:r>
              <w:rPr>
                <w:noProof/>
                <w:webHidden/>
              </w:rPr>
            </w:r>
          </w:ins>
          <w:r>
            <w:rPr>
              <w:noProof/>
              <w:webHidden/>
            </w:rPr>
            <w:fldChar w:fldCharType="separate"/>
          </w:r>
          <w:ins w:id="67" w:author="Praveen Kumar Chaubey" w:date="2020-12-22T18:48:00Z">
            <w:r>
              <w:rPr>
                <w:noProof/>
                <w:webHidden/>
              </w:rPr>
              <w:t>32</w:t>
            </w:r>
            <w:r>
              <w:rPr>
                <w:noProof/>
                <w:webHidden/>
              </w:rPr>
              <w:fldChar w:fldCharType="end"/>
            </w:r>
            <w:r w:rsidRPr="00DE7634">
              <w:rPr>
                <w:rStyle w:val="Hyperlink"/>
                <w:noProof/>
              </w:rPr>
              <w:fldChar w:fldCharType="end"/>
            </w:r>
          </w:ins>
        </w:p>
        <w:p w14:paraId="1DE5B687" w14:textId="750C18D9" w:rsidR="00CC4C73" w:rsidRDefault="00CC4C73">
          <w:pPr>
            <w:pStyle w:val="TOC2"/>
            <w:tabs>
              <w:tab w:val="right" w:leader="dot" w:pos="10070"/>
            </w:tabs>
            <w:rPr>
              <w:ins w:id="68" w:author="Praveen Kumar Chaubey" w:date="2020-12-22T18:48:00Z"/>
              <w:rFonts w:eastAsiaTheme="minorEastAsia" w:cstheme="minorBidi"/>
              <w:smallCaps w:val="0"/>
              <w:noProof/>
              <w:sz w:val="22"/>
              <w:szCs w:val="22"/>
              <w:lang w:bidi="ar-SA"/>
            </w:rPr>
          </w:pPr>
          <w:ins w:id="69"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"_Toc59555356"</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High Level Requirements:</w:t>
            </w:r>
            <w:r>
              <w:rPr>
                <w:noProof/>
                <w:webHidden/>
              </w:rPr>
              <w:tab/>
            </w:r>
            <w:r>
              <w:rPr>
                <w:noProof/>
                <w:webHidden/>
              </w:rPr>
              <w:fldChar w:fldCharType="begin"/>
            </w:r>
            <w:r>
              <w:rPr>
                <w:noProof/>
                <w:webHidden/>
              </w:rPr>
              <w:instrText xml:space="preserve"> PAGEREF _Toc59555356 \h </w:instrText>
            </w:r>
            <w:r>
              <w:rPr>
                <w:noProof/>
                <w:webHidden/>
              </w:rPr>
            </w:r>
          </w:ins>
          <w:r>
            <w:rPr>
              <w:noProof/>
              <w:webHidden/>
            </w:rPr>
            <w:fldChar w:fldCharType="separate"/>
          </w:r>
          <w:ins w:id="70" w:author="Praveen Kumar Chaubey" w:date="2020-12-22T18:48:00Z">
            <w:r>
              <w:rPr>
                <w:noProof/>
                <w:webHidden/>
              </w:rPr>
              <w:t>32</w:t>
            </w:r>
            <w:r>
              <w:rPr>
                <w:noProof/>
                <w:webHidden/>
              </w:rPr>
              <w:fldChar w:fldCharType="end"/>
            </w:r>
            <w:r w:rsidRPr="00DE7634">
              <w:rPr>
                <w:rStyle w:val="Hyperlink"/>
                <w:noProof/>
              </w:rPr>
              <w:fldChar w:fldCharType="end"/>
            </w:r>
          </w:ins>
        </w:p>
        <w:p w14:paraId="10981703" w14:textId="7281FD3A" w:rsidR="00CC4C73" w:rsidRDefault="00CC4C73">
          <w:pPr>
            <w:pStyle w:val="TOC2"/>
            <w:tabs>
              <w:tab w:val="right" w:leader="dot" w:pos="10070"/>
            </w:tabs>
            <w:rPr>
              <w:ins w:id="71" w:author="Praveen Kumar Chaubey" w:date="2020-12-22T18:48:00Z"/>
              <w:rFonts w:eastAsiaTheme="minorEastAsia" w:cstheme="minorBidi"/>
              <w:smallCaps w:val="0"/>
              <w:noProof/>
              <w:sz w:val="22"/>
              <w:szCs w:val="22"/>
              <w:lang w:bidi="ar-SA"/>
            </w:rPr>
          </w:pPr>
          <w:ins w:id="72"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"_Toc59555357"</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Low Level Requirements:</w:t>
            </w:r>
            <w:r>
              <w:rPr>
                <w:noProof/>
                <w:webHidden/>
              </w:rPr>
              <w:tab/>
            </w:r>
            <w:r>
              <w:rPr>
                <w:noProof/>
                <w:webHidden/>
              </w:rPr>
              <w:fldChar w:fldCharType="begin"/>
            </w:r>
            <w:r>
              <w:rPr>
                <w:noProof/>
                <w:webHidden/>
              </w:rPr>
              <w:instrText xml:space="preserve"> PAGEREF _Toc59555357 \h </w:instrText>
            </w:r>
            <w:r>
              <w:rPr>
                <w:noProof/>
                <w:webHidden/>
              </w:rPr>
            </w:r>
          </w:ins>
          <w:r>
            <w:rPr>
              <w:noProof/>
              <w:webHidden/>
            </w:rPr>
            <w:fldChar w:fldCharType="separate"/>
          </w:r>
          <w:ins w:id="73" w:author="Praveen Kumar Chaubey" w:date="2020-12-22T18:48:00Z">
            <w:r>
              <w:rPr>
                <w:noProof/>
                <w:webHidden/>
              </w:rPr>
              <w:t>32</w:t>
            </w:r>
            <w:r>
              <w:rPr>
                <w:noProof/>
                <w:webHidden/>
              </w:rPr>
              <w:fldChar w:fldCharType="end"/>
            </w:r>
            <w:r w:rsidRPr="00DE7634">
              <w:rPr>
                <w:rStyle w:val="Hyperlink"/>
                <w:noProof/>
              </w:rPr>
              <w:fldChar w:fldCharType="end"/>
            </w:r>
          </w:ins>
        </w:p>
        <w:p w14:paraId="35B789E2" w14:textId="111A30AD" w:rsidR="00CC4C73" w:rsidRDefault="00CC4C73">
          <w:pPr>
            <w:pStyle w:val="TOC1"/>
            <w:tabs>
              <w:tab w:val="right" w:leader="dot" w:pos="10070"/>
            </w:tabs>
            <w:rPr>
              <w:ins w:id="74" w:author="Praveen Kumar Chaubey" w:date="2020-12-22T18:48:00Z"/>
              <w:rFonts w:eastAsiaTheme="minorEastAsia" w:cstheme="minorBidi"/>
              <w:b w:val="0"/>
              <w:bCs w:val="0"/>
              <w:caps w:val="0"/>
              <w:noProof/>
              <w:sz w:val="22"/>
              <w:szCs w:val="22"/>
              <w:lang w:bidi="ar-SA"/>
            </w:rPr>
          </w:pPr>
          <w:ins w:id="75"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"_Toc59555358"</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Design</w:t>
            </w:r>
            <w:r>
              <w:rPr>
                <w:noProof/>
                <w:webHidden/>
              </w:rPr>
              <w:tab/>
            </w:r>
            <w:r>
              <w:rPr>
                <w:noProof/>
                <w:webHidden/>
              </w:rPr>
              <w:fldChar w:fldCharType="begin"/>
            </w:r>
            <w:r>
              <w:rPr>
                <w:noProof/>
                <w:webHidden/>
              </w:rPr>
              <w:instrText xml:space="preserve"> PAGEREF _Toc59555358 \h </w:instrText>
            </w:r>
            <w:r>
              <w:rPr>
                <w:noProof/>
                <w:webHidden/>
              </w:rPr>
            </w:r>
          </w:ins>
          <w:r>
            <w:rPr>
              <w:noProof/>
              <w:webHidden/>
            </w:rPr>
            <w:fldChar w:fldCharType="separate"/>
          </w:r>
          <w:ins w:id="76" w:author="Praveen Kumar Chaubey" w:date="2020-12-22T18:48:00Z">
            <w:r>
              <w:rPr>
                <w:noProof/>
                <w:webHidden/>
              </w:rPr>
              <w:t>32</w:t>
            </w:r>
            <w:r>
              <w:rPr>
                <w:noProof/>
                <w:webHidden/>
              </w:rPr>
              <w:fldChar w:fldCharType="end"/>
            </w:r>
            <w:r w:rsidRPr="00DE7634">
              <w:rPr>
                <w:rStyle w:val="Hyperlink"/>
                <w:noProof/>
              </w:rPr>
              <w:fldChar w:fldCharType="end"/>
            </w:r>
          </w:ins>
        </w:p>
        <w:p w14:paraId="5D317AFE" w14:textId="4BF8AACC" w:rsidR="00CC4C73" w:rsidRDefault="00CC4C73">
          <w:pPr>
            <w:pStyle w:val="TOC1"/>
            <w:tabs>
              <w:tab w:val="right" w:leader="dot" w:pos="10070"/>
            </w:tabs>
            <w:rPr>
              <w:ins w:id="77" w:author="Praveen Kumar Chaubey" w:date="2020-12-22T18:48:00Z"/>
              <w:rFonts w:eastAsiaTheme="minorEastAsia" w:cstheme="minorBidi"/>
              <w:b w:val="0"/>
              <w:bCs w:val="0"/>
              <w:caps w:val="0"/>
              <w:noProof/>
              <w:sz w:val="22"/>
              <w:szCs w:val="22"/>
              <w:lang w:bidi="ar-SA"/>
            </w:rPr>
          </w:pPr>
          <w:ins w:id="78"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"_Toc59555359"</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Test Plan</w:t>
            </w:r>
            <w:r>
              <w:rPr>
                <w:noProof/>
                <w:webHidden/>
              </w:rPr>
              <w:tab/>
            </w:r>
            <w:r>
              <w:rPr>
                <w:noProof/>
                <w:webHidden/>
              </w:rPr>
              <w:fldChar w:fldCharType="begin"/>
            </w:r>
            <w:r>
              <w:rPr>
                <w:noProof/>
                <w:webHidden/>
              </w:rPr>
              <w:instrText xml:space="preserve"> PAGEREF _Toc59555359 \h </w:instrText>
            </w:r>
            <w:r>
              <w:rPr>
                <w:noProof/>
                <w:webHidden/>
              </w:rPr>
            </w:r>
          </w:ins>
          <w:r>
            <w:rPr>
              <w:noProof/>
              <w:webHidden/>
            </w:rPr>
            <w:fldChar w:fldCharType="separate"/>
          </w:r>
          <w:ins w:id="79" w:author="Praveen Kumar Chaubey" w:date="2020-12-22T18:48:00Z">
            <w:r>
              <w:rPr>
                <w:noProof/>
                <w:webHidden/>
              </w:rPr>
              <w:t>33</w:t>
            </w:r>
            <w:r>
              <w:rPr>
                <w:noProof/>
                <w:webHidden/>
              </w:rPr>
              <w:fldChar w:fldCharType="end"/>
            </w:r>
            <w:r w:rsidRPr="00DE7634">
              <w:rPr>
                <w:rStyle w:val="Hyperlink"/>
                <w:noProof/>
              </w:rPr>
              <w:fldChar w:fldCharType="end"/>
            </w:r>
          </w:ins>
        </w:p>
        <w:p w14:paraId="4E483E96" w14:textId="142881D2" w:rsidR="00CC4C73" w:rsidRDefault="00CC4C73">
          <w:pPr>
            <w:pStyle w:val="TOC2"/>
            <w:tabs>
              <w:tab w:val="right" w:leader="dot" w:pos="10070"/>
            </w:tabs>
            <w:rPr>
              <w:ins w:id="80" w:author="Praveen Kumar Chaubey" w:date="2020-12-22T18:48:00Z"/>
              <w:rFonts w:eastAsiaTheme="minorEastAsia" w:cstheme="minorBidi"/>
              <w:smallCaps w:val="0"/>
              <w:noProof/>
              <w:sz w:val="22"/>
              <w:szCs w:val="22"/>
              <w:lang w:bidi="ar-SA"/>
            </w:rPr>
          </w:pPr>
          <w:ins w:id="81"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"_Toc59555360"</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High Level Test Plan (Integration Test Plan)</w:t>
            </w:r>
            <w:r>
              <w:rPr>
                <w:noProof/>
                <w:webHidden/>
              </w:rPr>
              <w:tab/>
            </w:r>
            <w:r>
              <w:rPr>
                <w:noProof/>
                <w:webHidden/>
              </w:rPr>
              <w:fldChar w:fldCharType="begin"/>
            </w:r>
            <w:r>
              <w:rPr>
                <w:noProof/>
                <w:webHidden/>
              </w:rPr>
              <w:instrText xml:space="preserve"> PAGEREF _Toc59555360 \h </w:instrText>
            </w:r>
            <w:r>
              <w:rPr>
                <w:noProof/>
                <w:webHidden/>
              </w:rPr>
            </w:r>
          </w:ins>
          <w:r>
            <w:rPr>
              <w:noProof/>
              <w:webHidden/>
            </w:rPr>
            <w:fldChar w:fldCharType="separate"/>
          </w:r>
          <w:ins w:id="82" w:author="Praveen Kumar Chaubey" w:date="2020-12-22T18:48:00Z">
            <w:r>
              <w:rPr>
                <w:noProof/>
                <w:webHidden/>
              </w:rPr>
              <w:t>33</w:t>
            </w:r>
            <w:r>
              <w:rPr>
                <w:noProof/>
                <w:webHidden/>
              </w:rPr>
              <w:fldChar w:fldCharType="end"/>
            </w:r>
            <w:r w:rsidRPr="00DE7634">
              <w:rPr>
                <w:rStyle w:val="Hyperlink"/>
                <w:noProof/>
              </w:rPr>
              <w:fldChar w:fldCharType="end"/>
            </w:r>
          </w:ins>
        </w:p>
        <w:p w14:paraId="4495D1F0" w14:textId="2BB30FFC" w:rsidR="00CC4C73" w:rsidRDefault="00CC4C73">
          <w:pPr>
            <w:pStyle w:val="TOC2"/>
            <w:tabs>
              <w:tab w:val="right" w:leader="dot" w:pos="10070"/>
            </w:tabs>
            <w:rPr>
              <w:ins w:id="83" w:author="Praveen Kumar Chaubey" w:date="2020-12-22T18:48:00Z"/>
              <w:rFonts w:eastAsiaTheme="minorEastAsia" w:cstheme="minorBidi"/>
              <w:smallCaps w:val="0"/>
              <w:noProof/>
              <w:sz w:val="22"/>
              <w:szCs w:val="22"/>
              <w:lang w:bidi="ar-SA"/>
            </w:rPr>
          </w:pPr>
          <w:ins w:id="84"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"_Toc59555361"</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Low Level Test Plan (Unit Test Plan)</w:t>
            </w:r>
            <w:r>
              <w:rPr>
                <w:noProof/>
                <w:webHidden/>
              </w:rPr>
              <w:tab/>
            </w:r>
            <w:r>
              <w:rPr>
                <w:noProof/>
                <w:webHidden/>
              </w:rPr>
              <w:fldChar w:fldCharType="begin"/>
            </w:r>
            <w:r>
              <w:rPr>
                <w:noProof/>
                <w:webHidden/>
              </w:rPr>
              <w:instrText xml:space="preserve"> PAGEREF _Toc59555361 \h </w:instrText>
            </w:r>
            <w:r>
              <w:rPr>
                <w:noProof/>
                <w:webHidden/>
              </w:rPr>
            </w:r>
          </w:ins>
          <w:r>
            <w:rPr>
              <w:noProof/>
              <w:webHidden/>
            </w:rPr>
            <w:fldChar w:fldCharType="separate"/>
          </w:r>
          <w:ins w:id="85" w:author="Praveen Kumar Chaubey" w:date="2020-12-22T18:48:00Z">
            <w:r>
              <w:rPr>
                <w:noProof/>
                <w:webHidden/>
              </w:rPr>
              <w:t>33</w:t>
            </w:r>
            <w:r>
              <w:rPr>
                <w:noProof/>
                <w:webHidden/>
              </w:rPr>
              <w:fldChar w:fldCharType="end"/>
            </w:r>
            <w:r w:rsidRPr="00DE7634">
              <w:rPr>
                <w:rStyle w:val="Hyperlink"/>
                <w:noProof/>
              </w:rPr>
              <w:fldChar w:fldCharType="end"/>
            </w:r>
          </w:ins>
        </w:p>
        <w:p w14:paraId="42A3CF09" w14:textId="1AF387C6" w:rsidR="00CC4C73" w:rsidRDefault="00CC4C73">
          <w:pPr>
            <w:pStyle w:val="TOC1"/>
            <w:tabs>
              <w:tab w:val="right" w:leader="dot" w:pos="10070"/>
            </w:tabs>
            <w:rPr>
              <w:ins w:id="86" w:author="Praveen Kumar Chaubey" w:date="2020-12-22T18:48:00Z"/>
              <w:rFonts w:eastAsiaTheme="minorEastAsia" w:cstheme="minorBidi"/>
              <w:b w:val="0"/>
              <w:bCs w:val="0"/>
              <w:caps w:val="0"/>
              <w:noProof/>
              <w:sz w:val="22"/>
              <w:szCs w:val="22"/>
              <w:lang w:bidi="ar-SA"/>
            </w:rPr>
          </w:pPr>
          <w:ins w:id="87"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"_Toc59555362"</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Implementation Summary</w:t>
            </w:r>
            <w:r>
              <w:rPr>
                <w:noProof/>
                <w:webHidden/>
              </w:rPr>
              <w:tab/>
            </w:r>
            <w:r>
              <w:rPr>
                <w:noProof/>
                <w:webHidden/>
              </w:rPr>
              <w:fldChar w:fldCharType="begin"/>
            </w:r>
            <w:r>
              <w:rPr>
                <w:noProof/>
                <w:webHidden/>
              </w:rPr>
              <w:instrText xml:space="preserve"> PAGEREF _Toc59555362 \h </w:instrText>
            </w:r>
            <w:r>
              <w:rPr>
                <w:noProof/>
                <w:webHidden/>
              </w:rPr>
            </w:r>
          </w:ins>
          <w:r>
            <w:rPr>
              <w:noProof/>
              <w:webHidden/>
            </w:rPr>
            <w:fldChar w:fldCharType="separate"/>
          </w:r>
          <w:ins w:id="88" w:author="Praveen Kumar Chaubey" w:date="2020-12-22T18:48:00Z">
            <w:r>
              <w:rPr>
                <w:noProof/>
                <w:webHidden/>
              </w:rPr>
              <w:t>38</w:t>
            </w:r>
            <w:r>
              <w:rPr>
                <w:noProof/>
                <w:webHidden/>
              </w:rPr>
              <w:fldChar w:fldCharType="end"/>
            </w:r>
            <w:r w:rsidRPr="00DE7634">
              <w:rPr>
                <w:rStyle w:val="Hyperlink"/>
                <w:noProof/>
              </w:rPr>
              <w:fldChar w:fldCharType="end"/>
            </w:r>
          </w:ins>
        </w:p>
        <w:p w14:paraId="214A66DC" w14:textId="04E0FA22" w:rsidR="00CC4C73" w:rsidRDefault="00CC4C73">
          <w:pPr>
            <w:pStyle w:val="TOC3"/>
            <w:tabs>
              <w:tab w:val="right" w:leader="dot" w:pos="10070"/>
            </w:tabs>
            <w:rPr>
              <w:ins w:id="89" w:author="Praveen Kumar Chaubey" w:date="2020-12-22T18:48:00Z"/>
              <w:rFonts w:eastAsiaTheme="minorEastAsia" w:cstheme="minorBidi"/>
              <w:i w:val="0"/>
              <w:iCs w:val="0"/>
              <w:noProof/>
              <w:sz w:val="22"/>
              <w:szCs w:val="22"/>
              <w:lang w:bidi="ar-SA"/>
            </w:rPr>
          </w:pPr>
          <w:ins w:id="90"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"_Toc59555363"</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Summary</w:t>
            </w:r>
            <w:r>
              <w:rPr>
                <w:noProof/>
                <w:webHidden/>
              </w:rPr>
              <w:tab/>
            </w:r>
            <w:r>
              <w:rPr>
                <w:noProof/>
                <w:webHidden/>
              </w:rPr>
              <w:fldChar w:fldCharType="begin"/>
            </w:r>
            <w:r>
              <w:rPr>
                <w:noProof/>
                <w:webHidden/>
              </w:rPr>
              <w:instrText xml:space="preserve"> PAGEREF _Toc59555363 \h </w:instrText>
            </w:r>
            <w:r>
              <w:rPr>
                <w:noProof/>
                <w:webHidden/>
              </w:rPr>
            </w:r>
          </w:ins>
          <w:r>
            <w:rPr>
              <w:noProof/>
              <w:webHidden/>
            </w:rPr>
            <w:fldChar w:fldCharType="separate"/>
          </w:r>
          <w:ins w:id="91" w:author="Praveen Kumar Chaubey" w:date="2020-12-22T18:48:00Z">
            <w:r>
              <w:rPr>
                <w:noProof/>
                <w:webHidden/>
              </w:rPr>
              <w:t>38</w:t>
            </w:r>
            <w:r>
              <w:rPr>
                <w:noProof/>
                <w:webHidden/>
              </w:rPr>
              <w:fldChar w:fldCharType="end"/>
            </w:r>
            <w:r w:rsidRPr="00DE7634">
              <w:rPr>
                <w:rStyle w:val="Hyperlink"/>
                <w:noProof/>
              </w:rPr>
              <w:fldChar w:fldCharType="end"/>
            </w:r>
          </w:ins>
        </w:p>
        <w:p w14:paraId="3E58D08D" w14:textId="6B133474" w:rsidR="00CC4C73" w:rsidRDefault="00CC4C73">
          <w:pPr>
            <w:pStyle w:val="TOC3"/>
            <w:tabs>
              <w:tab w:val="right" w:leader="dot" w:pos="10070"/>
            </w:tabs>
            <w:rPr>
              <w:ins w:id="92" w:author="Praveen Kumar Chaubey" w:date="2020-12-22T18:48:00Z"/>
              <w:rFonts w:eastAsiaTheme="minorEastAsia" w:cstheme="minorBidi"/>
              <w:i w:val="0"/>
              <w:iCs w:val="0"/>
              <w:noProof/>
              <w:sz w:val="22"/>
              <w:szCs w:val="22"/>
              <w:lang w:bidi="ar-SA"/>
            </w:rPr>
          </w:pPr>
          <w:ins w:id="93"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"_Toc59555364"</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rFonts w:ascii="Times New Roman" w:hAnsi="Times New Roman"/>
                <w:noProof/>
              </w:rPr>
              <w:t>Scanning Testing</w:t>
            </w:r>
            <w:r>
              <w:rPr>
                <w:noProof/>
                <w:webHidden/>
              </w:rPr>
              <w:tab/>
            </w:r>
            <w:r>
              <w:rPr>
                <w:noProof/>
                <w:webHidden/>
              </w:rPr>
              <w:fldChar w:fldCharType="begin"/>
            </w:r>
            <w:r>
              <w:rPr>
                <w:noProof/>
                <w:webHidden/>
              </w:rPr>
              <w:instrText xml:space="preserve"> PAGEREF _Toc59555364 \h </w:instrText>
            </w:r>
            <w:r>
              <w:rPr>
                <w:noProof/>
                <w:webHidden/>
              </w:rPr>
            </w:r>
          </w:ins>
          <w:r>
            <w:rPr>
              <w:noProof/>
              <w:webHidden/>
            </w:rPr>
            <w:fldChar w:fldCharType="separate"/>
          </w:r>
          <w:ins w:id="94" w:author="Praveen Kumar Chaubey" w:date="2020-12-22T18:48:00Z">
            <w:r>
              <w:rPr>
                <w:noProof/>
                <w:webHidden/>
              </w:rPr>
              <w:t>39</w:t>
            </w:r>
            <w:r>
              <w:rPr>
                <w:noProof/>
                <w:webHidden/>
              </w:rPr>
              <w:fldChar w:fldCharType="end"/>
            </w:r>
            <w:r w:rsidRPr="00DE7634">
              <w:rPr>
                <w:rStyle w:val="Hyperlink"/>
                <w:noProof/>
              </w:rPr>
              <w:fldChar w:fldCharType="end"/>
            </w:r>
          </w:ins>
        </w:p>
        <w:p w14:paraId="704587C3" w14:textId="385971E4" w:rsidR="00CC4C73" w:rsidRDefault="00CC4C73">
          <w:pPr>
            <w:pStyle w:val="TOC3"/>
            <w:tabs>
              <w:tab w:val="right" w:leader="dot" w:pos="10070"/>
            </w:tabs>
            <w:rPr>
              <w:ins w:id="95" w:author="Praveen Kumar Chaubey" w:date="2020-12-22T18:48:00Z"/>
              <w:rFonts w:eastAsiaTheme="minorEastAsia" w:cstheme="minorBidi"/>
              <w:i w:val="0"/>
              <w:iCs w:val="0"/>
              <w:noProof/>
              <w:sz w:val="22"/>
              <w:szCs w:val="22"/>
              <w:lang w:bidi="ar-SA"/>
            </w:rPr>
          </w:pPr>
          <w:ins w:id="96"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"_Toc59555365"</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rFonts w:eastAsia="Noto Serif CJK SC"/>
                <w:noProof/>
                <w:lang w:eastAsia="zh-CN" w:bidi="hi-IN"/>
              </w:rPr>
              <w:t xml:space="preserve">Authentication, Association and Encryption </w:t>
            </w:r>
            <w:r w:rsidRPr="00DE7634">
              <w:rPr>
                <w:rStyle w:val="Hyperlink"/>
                <w:noProof/>
              </w:rPr>
              <w:t>Testing</w:t>
            </w:r>
            <w:r>
              <w:rPr>
                <w:noProof/>
                <w:webHidden/>
              </w:rPr>
              <w:tab/>
            </w:r>
            <w:r>
              <w:rPr>
                <w:noProof/>
                <w:webHidden/>
              </w:rPr>
              <w:fldChar w:fldCharType="begin"/>
            </w:r>
            <w:r>
              <w:rPr>
                <w:noProof/>
                <w:webHidden/>
              </w:rPr>
              <w:instrText xml:space="preserve"> PAGEREF _Toc59555365 \h </w:instrText>
            </w:r>
            <w:r>
              <w:rPr>
                <w:noProof/>
                <w:webHidden/>
              </w:rPr>
            </w:r>
          </w:ins>
          <w:r>
            <w:rPr>
              <w:noProof/>
              <w:webHidden/>
            </w:rPr>
            <w:fldChar w:fldCharType="separate"/>
          </w:r>
          <w:ins w:id="97" w:author="Praveen Kumar Chaubey" w:date="2020-12-22T18:48:00Z">
            <w:r>
              <w:rPr>
                <w:noProof/>
                <w:webHidden/>
              </w:rPr>
              <w:t>42</w:t>
            </w:r>
            <w:r>
              <w:rPr>
                <w:noProof/>
                <w:webHidden/>
              </w:rPr>
              <w:fldChar w:fldCharType="end"/>
            </w:r>
            <w:r w:rsidRPr="00DE7634">
              <w:rPr>
                <w:rStyle w:val="Hyperlink"/>
                <w:noProof/>
              </w:rPr>
              <w:fldChar w:fldCharType="end"/>
            </w:r>
          </w:ins>
        </w:p>
        <w:p w14:paraId="36763C2D" w14:textId="395BC4A2" w:rsidR="00CC4C73" w:rsidRDefault="00CC4C73">
          <w:pPr>
            <w:pStyle w:val="TOC3"/>
            <w:tabs>
              <w:tab w:val="right" w:leader="dot" w:pos="10070"/>
            </w:tabs>
            <w:rPr>
              <w:ins w:id="98" w:author="Praveen Kumar Chaubey" w:date="2020-12-22T18:48:00Z"/>
              <w:rFonts w:eastAsiaTheme="minorEastAsia" w:cstheme="minorBidi"/>
              <w:i w:val="0"/>
              <w:iCs w:val="0"/>
              <w:noProof/>
              <w:sz w:val="22"/>
              <w:szCs w:val="22"/>
              <w:lang w:bidi="ar-SA"/>
            </w:rPr>
          </w:pPr>
          <w:ins w:id="99"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"_Toc59555366"</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Client Connectivity Testing</w:t>
            </w:r>
            <w:r>
              <w:rPr>
                <w:noProof/>
                <w:webHidden/>
              </w:rPr>
              <w:tab/>
            </w:r>
            <w:r>
              <w:rPr>
                <w:noProof/>
                <w:webHidden/>
              </w:rPr>
              <w:fldChar w:fldCharType="begin"/>
            </w:r>
            <w:r>
              <w:rPr>
                <w:noProof/>
                <w:webHidden/>
              </w:rPr>
              <w:instrText xml:space="preserve"> PAGEREF _Toc59555366 \h </w:instrText>
            </w:r>
            <w:r>
              <w:rPr>
                <w:noProof/>
                <w:webHidden/>
              </w:rPr>
            </w:r>
          </w:ins>
          <w:r>
            <w:rPr>
              <w:noProof/>
              <w:webHidden/>
            </w:rPr>
            <w:fldChar w:fldCharType="separate"/>
          </w:r>
          <w:ins w:id="100" w:author="Praveen Kumar Chaubey" w:date="2020-12-22T18:48:00Z">
            <w:r>
              <w:rPr>
                <w:noProof/>
                <w:webHidden/>
              </w:rPr>
              <w:t>49</w:t>
            </w:r>
            <w:r>
              <w:rPr>
                <w:noProof/>
                <w:webHidden/>
              </w:rPr>
              <w:fldChar w:fldCharType="end"/>
            </w:r>
            <w:r w:rsidRPr="00DE7634">
              <w:rPr>
                <w:rStyle w:val="Hyperlink"/>
                <w:noProof/>
              </w:rPr>
              <w:fldChar w:fldCharType="end"/>
            </w:r>
          </w:ins>
        </w:p>
        <w:p w14:paraId="70EF5965" w14:textId="7AE35D73" w:rsidR="00CC4C73" w:rsidRDefault="00CC4C73">
          <w:pPr>
            <w:pStyle w:val="TOC2"/>
            <w:tabs>
              <w:tab w:val="right" w:leader="dot" w:pos="10070"/>
            </w:tabs>
            <w:rPr>
              <w:ins w:id="101" w:author="Praveen Kumar Chaubey" w:date="2020-12-22T18:48:00Z"/>
              <w:rFonts w:eastAsiaTheme="minorEastAsia" w:cstheme="minorBidi"/>
              <w:smallCaps w:val="0"/>
              <w:noProof/>
              <w:sz w:val="22"/>
              <w:szCs w:val="22"/>
              <w:lang w:bidi="ar-SA"/>
            </w:rPr>
          </w:pPr>
          <w:ins w:id="102"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"_Toc59555367"</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Layer 3 Connectivity: IP addressing(DHCP)</w:t>
            </w:r>
            <w:r>
              <w:rPr>
                <w:noProof/>
                <w:webHidden/>
              </w:rPr>
              <w:tab/>
            </w:r>
            <w:r>
              <w:rPr>
                <w:noProof/>
                <w:webHidden/>
              </w:rPr>
              <w:fldChar w:fldCharType="begin"/>
            </w:r>
            <w:r>
              <w:rPr>
                <w:noProof/>
                <w:webHidden/>
              </w:rPr>
              <w:instrText xml:space="preserve"> PAGEREF _Toc59555367 \h </w:instrText>
            </w:r>
            <w:r>
              <w:rPr>
                <w:noProof/>
                <w:webHidden/>
              </w:rPr>
            </w:r>
          </w:ins>
          <w:r>
            <w:rPr>
              <w:noProof/>
              <w:webHidden/>
            </w:rPr>
            <w:fldChar w:fldCharType="separate"/>
          </w:r>
          <w:ins w:id="103" w:author="Praveen Kumar Chaubey" w:date="2020-12-22T18:48:00Z">
            <w:r>
              <w:rPr>
                <w:noProof/>
                <w:webHidden/>
              </w:rPr>
              <w:t>49</w:t>
            </w:r>
            <w:r>
              <w:rPr>
                <w:noProof/>
                <w:webHidden/>
              </w:rPr>
              <w:fldChar w:fldCharType="end"/>
            </w:r>
            <w:r w:rsidRPr="00DE7634">
              <w:rPr>
                <w:rStyle w:val="Hyperlink"/>
                <w:noProof/>
              </w:rPr>
              <w:fldChar w:fldCharType="end"/>
            </w:r>
          </w:ins>
        </w:p>
        <w:p w14:paraId="294569BC" w14:textId="0B863ADC" w:rsidR="00CC4C73" w:rsidRDefault="00CC4C73">
          <w:pPr>
            <w:pStyle w:val="TOC3"/>
            <w:tabs>
              <w:tab w:val="right" w:leader="dot" w:pos="10070"/>
            </w:tabs>
            <w:rPr>
              <w:ins w:id="104" w:author="Praveen Kumar Chaubey" w:date="2020-12-22T18:48:00Z"/>
              <w:rFonts w:eastAsiaTheme="minorEastAsia" w:cstheme="minorBidi"/>
              <w:i w:val="0"/>
              <w:iCs w:val="0"/>
              <w:noProof/>
              <w:sz w:val="22"/>
              <w:szCs w:val="22"/>
              <w:lang w:bidi="ar-SA"/>
            </w:rPr>
          </w:pPr>
          <w:ins w:id="105"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"_Toc59555368"</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Signal Testing</w:t>
            </w:r>
            <w:r>
              <w:rPr>
                <w:noProof/>
                <w:webHidden/>
              </w:rPr>
              <w:tab/>
            </w:r>
            <w:r>
              <w:rPr>
                <w:noProof/>
                <w:webHidden/>
              </w:rPr>
              <w:fldChar w:fldCharType="begin"/>
            </w:r>
            <w:r>
              <w:rPr>
                <w:noProof/>
                <w:webHidden/>
              </w:rPr>
              <w:instrText xml:space="preserve"> PAGEREF _Toc59555368 \h </w:instrText>
            </w:r>
            <w:r>
              <w:rPr>
                <w:noProof/>
                <w:webHidden/>
              </w:rPr>
            </w:r>
          </w:ins>
          <w:r>
            <w:rPr>
              <w:noProof/>
              <w:webHidden/>
            </w:rPr>
            <w:fldChar w:fldCharType="separate"/>
          </w:r>
          <w:ins w:id="106" w:author="Praveen Kumar Chaubey" w:date="2020-12-22T18:48:00Z">
            <w:r>
              <w:rPr>
                <w:noProof/>
                <w:webHidden/>
              </w:rPr>
              <w:t>55</w:t>
            </w:r>
            <w:r>
              <w:rPr>
                <w:noProof/>
                <w:webHidden/>
              </w:rPr>
              <w:fldChar w:fldCharType="end"/>
            </w:r>
            <w:r w:rsidRPr="00DE7634">
              <w:rPr>
                <w:rStyle w:val="Hyperlink"/>
                <w:noProof/>
              </w:rPr>
              <w:fldChar w:fldCharType="end"/>
            </w:r>
          </w:ins>
        </w:p>
        <w:p w14:paraId="66F61674" w14:textId="05C21A9D" w:rsidR="00CC4C73" w:rsidRDefault="00CC4C73">
          <w:pPr>
            <w:pStyle w:val="TOC3"/>
            <w:tabs>
              <w:tab w:val="right" w:leader="dot" w:pos="10070"/>
            </w:tabs>
            <w:rPr>
              <w:ins w:id="107" w:author="Praveen Kumar Chaubey" w:date="2020-12-22T18:48:00Z"/>
              <w:rFonts w:eastAsiaTheme="minorEastAsia" w:cstheme="minorBidi"/>
              <w:i w:val="0"/>
              <w:iCs w:val="0"/>
              <w:noProof/>
              <w:sz w:val="22"/>
              <w:szCs w:val="22"/>
              <w:lang w:bidi="ar-SA"/>
            </w:rPr>
          </w:pPr>
          <w:ins w:id="108"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"_Toc59555369"</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Security Testing</w:t>
            </w:r>
            <w:r>
              <w:rPr>
                <w:noProof/>
                <w:webHidden/>
              </w:rPr>
              <w:tab/>
            </w:r>
            <w:r>
              <w:rPr>
                <w:noProof/>
                <w:webHidden/>
              </w:rPr>
              <w:fldChar w:fldCharType="begin"/>
            </w:r>
            <w:r>
              <w:rPr>
                <w:noProof/>
                <w:webHidden/>
              </w:rPr>
              <w:instrText xml:space="preserve"> PAGEREF _Toc59555369 \h </w:instrText>
            </w:r>
            <w:r>
              <w:rPr>
                <w:noProof/>
                <w:webHidden/>
              </w:rPr>
            </w:r>
          </w:ins>
          <w:r>
            <w:rPr>
              <w:noProof/>
              <w:webHidden/>
            </w:rPr>
            <w:fldChar w:fldCharType="separate"/>
          </w:r>
          <w:ins w:id="109" w:author="Praveen Kumar Chaubey" w:date="2020-12-22T18:48:00Z">
            <w:r>
              <w:rPr>
                <w:noProof/>
                <w:webHidden/>
              </w:rPr>
              <w:t>56</w:t>
            </w:r>
            <w:r>
              <w:rPr>
                <w:noProof/>
                <w:webHidden/>
              </w:rPr>
              <w:fldChar w:fldCharType="end"/>
            </w:r>
            <w:r w:rsidRPr="00DE7634">
              <w:rPr>
                <w:rStyle w:val="Hyperlink"/>
                <w:noProof/>
              </w:rPr>
              <w:fldChar w:fldCharType="end"/>
            </w:r>
          </w:ins>
        </w:p>
        <w:p w14:paraId="09C85316" w14:textId="42C1AD2C" w:rsidR="00CC4C73" w:rsidRDefault="00CC4C73">
          <w:pPr>
            <w:pStyle w:val="TOC2"/>
            <w:tabs>
              <w:tab w:val="left" w:pos="1100"/>
              <w:tab w:val="right" w:leader="dot" w:pos="10070"/>
            </w:tabs>
            <w:rPr>
              <w:ins w:id="110" w:author="Praveen Kumar Chaubey" w:date="2020-12-22T18:48:00Z"/>
              <w:rFonts w:eastAsiaTheme="minorEastAsia" w:cstheme="minorBidi"/>
              <w:smallCaps w:val="0"/>
              <w:noProof/>
              <w:sz w:val="22"/>
              <w:szCs w:val="22"/>
              <w:lang w:bidi="ar-SA"/>
            </w:rPr>
          </w:pPr>
          <w:ins w:id="111"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"_Toc59555370"</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rFonts w:ascii="Times New Roman" w:hAnsi="Times New Roman"/>
                <w:noProof/>
              </w:rPr>
              <w:t>1.1</w:t>
            </w:r>
            <w:r>
              <w:rPr>
                <w:rFonts w:eastAsiaTheme="minorEastAsia" w:cstheme="minorBidi"/>
                <w:smallCaps w:val="0"/>
                <w:noProof/>
                <w:sz w:val="22"/>
                <w:szCs w:val="22"/>
                <w:lang w:bidi="ar-SA"/>
              </w:rPr>
              <w:tab/>
            </w:r>
            <w:r w:rsidRPr="00DE7634">
              <w:rPr>
                <w:rStyle w:val="Hyperlink"/>
                <w:rFonts w:ascii="Times New Roman" w:hAnsi="Times New Roman"/>
                <w:noProof/>
              </w:rPr>
              <w:t>WEP (Wired Equivalent Privacy)</w:t>
            </w:r>
            <w:r>
              <w:rPr>
                <w:noProof/>
                <w:webHidden/>
              </w:rPr>
              <w:tab/>
            </w:r>
            <w:r>
              <w:rPr>
                <w:noProof/>
                <w:webHidden/>
              </w:rPr>
              <w:fldChar w:fldCharType="begin"/>
            </w:r>
            <w:r>
              <w:rPr>
                <w:noProof/>
                <w:webHidden/>
              </w:rPr>
              <w:instrText xml:space="preserve"> PAGEREF _Toc59555370 \h </w:instrText>
            </w:r>
            <w:r>
              <w:rPr>
                <w:noProof/>
                <w:webHidden/>
              </w:rPr>
            </w:r>
          </w:ins>
          <w:r>
            <w:rPr>
              <w:noProof/>
              <w:webHidden/>
            </w:rPr>
            <w:fldChar w:fldCharType="separate"/>
          </w:r>
          <w:ins w:id="112" w:author="Praveen Kumar Chaubey" w:date="2020-12-22T18:48:00Z">
            <w:r>
              <w:rPr>
                <w:noProof/>
                <w:webHidden/>
              </w:rPr>
              <w:t>57</w:t>
            </w:r>
            <w:r>
              <w:rPr>
                <w:noProof/>
                <w:webHidden/>
              </w:rPr>
              <w:fldChar w:fldCharType="end"/>
            </w:r>
            <w:r w:rsidRPr="00DE7634">
              <w:rPr>
                <w:rStyle w:val="Hyperlink"/>
                <w:noProof/>
              </w:rPr>
              <w:fldChar w:fldCharType="end"/>
            </w:r>
          </w:ins>
        </w:p>
        <w:p w14:paraId="65281888" w14:textId="59A01CD8" w:rsidR="00CC4C73" w:rsidRDefault="00CC4C73">
          <w:pPr>
            <w:pStyle w:val="TOC2"/>
            <w:tabs>
              <w:tab w:val="left" w:pos="1100"/>
              <w:tab w:val="right" w:leader="dot" w:pos="10070"/>
            </w:tabs>
            <w:rPr>
              <w:ins w:id="113" w:author="Praveen Kumar Chaubey" w:date="2020-12-22T18:48:00Z"/>
              <w:rFonts w:eastAsiaTheme="minorEastAsia" w:cstheme="minorBidi"/>
              <w:smallCaps w:val="0"/>
              <w:noProof/>
              <w:sz w:val="22"/>
              <w:szCs w:val="22"/>
              <w:lang w:bidi="ar-SA"/>
            </w:rPr>
          </w:pPr>
          <w:ins w:id="114"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"_Toc59555371"</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rFonts w:ascii="Times New Roman" w:hAnsi="Times New Roman"/>
                <w:noProof/>
              </w:rPr>
              <w:t>1.2</w:t>
            </w:r>
            <w:r>
              <w:rPr>
                <w:rFonts w:eastAsiaTheme="minorEastAsia" w:cstheme="minorBidi"/>
                <w:smallCaps w:val="0"/>
                <w:noProof/>
                <w:sz w:val="22"/>
                <w:szCs w:val="22"/>
                <w:lang w:bidi="ar-SA"/>
              </w:rPr>
              <w:tab/>
            </w:r>
            <w:r w:rsidRPr="00DE7634">
              <w:rPr>
                <w:rStyle w:val="Hyperlink"/>
                <w:rFonts w:ascii="Times New Roman" w:hAnsi="Times New Roman"/>
                <w:noProof/>
              </w:rPr>
              <w:t>WPA (Wi-Fi Protected Access)</w:t>
            </w:r>
            <w:r>
              <w:rPr>
                <w:noProof/>
                <w:webHidden/>
              </w:rPr>
              <w:tab/>
            </w:r>
            <w:r>
              <w:rPr>
                <w:noProof/>
                <w:webHidden/>
              </w:rPr>
              <w:fldChar w:fldCharType="begin"/>
            </w:r>
            <w:r>
              <w:rPr>
                <w:noProof/>
                <w:webHidden/>
              </w:rPr>
              <w:instrText xml:space="preserve"> PAGEREF _Toc59555371 \h </w:instrText>
            </w:r>
            <w:r>
              <w:rPr>
                <w:noProof/>
                <w:webHidden/>
              </w:rPr>
            </w:r>
          </w:ins>
          <w:r>
            <w:rPr>
              <w:noProof/>
              <w:webHidden/>
            </w:rPr>
            <w:fldChar w:fldCharType="separate"/>
          </w:r>
          <w:ins w:id="115" w:author="Praveen Kumar Chaubey" w:date="2020-12-22T18:48:00Z">
            <w:r>
              <w:rPr>
                <w:noProof/>
                <w:webHidden/>
              </w:rPr>
              <w:t>57</w:t>
            </w:r>
            <w:r>
              <w:rPr>
                <w:noProof/>
                <w:webHidden/>
              </w:rPr>
              <w:fldChar w:fldCharType="end"/>
            </w:r>
            <w:r w:rsidRPr="00DE7634">
              <w:rPr>
                <w:rStyle w:val="Hyperlink"/>
                <w:noProof/>
              </w:rPr>
              <w:fldChar w:fldCharType="end"/>
            </w:r>
          </w:ins>
        </w:p>
        <w:p w14:paraId="4E41F352" w14:textId="4DC852AE" w:rsidR="00CC4C73" w:rsidRDefault="00CC4C73">
          <w:pPr>
            <w:pStyle w:val="TOC2"/>
            <w:tabs>
              <w:tab w:val="left" w:pos="1100"/>
              <w:tab w:val="right" w:leader="dot" w:pos="10070"/>
            </w:tabs>
            <w:rPr>
              <w:ins w:id="116" w:author="Praveen Kumar Chaubey" w:date="2020-12-22T18:48:00Z"/>
              <w:rFonts w:eastAsiaTheme="minorEastAsia" w:cstheme="minorBidi"/>
              <w:smallCaps w:val="0"/>
              <w:noProof/>
              <w:sz w:val="22"/>
              <w:szCs w:val="22"/>
              <w:lang w:bidi="ar-SA"/>
            </w:rPr>
          </w:pPr>
          <w:ins w:id="117"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"_Toc59555372"</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rFonts w:ascii="Times New Roman" w:hAnsi="Times New Roman"/>
                <w:noProof/>
              </w:rPr>
              <w:t>1.3</w:t>
            </w:r>
            <w:r>
              <w:rPr>
                <w:rFonts w:eastAsiaTheme="minorEastAsia" w:cstheme="minorBidi"/>
                <w:smallCaps w:val="0"/>
                <w:noProof/>
                <w:sz w:val="22"/>
                <w:szCs w:val="22"/>
                <w:lang w:bidi="ar-SA"/>
              </w:rPr>
              <w:tab/>
            </w:r>
            <w:r w:rsidRPr="00DE7634">
              <w:rPr>
                <w:rStyle w:val="Hyperlink"/>
                <w:rFonts w:ascii="Times New Roman" w:hAnsi="Times New Roman"/>
                <w:noProof/>
              </w:rPr>
              <w:t>WPA2 (Wi-Fi Protected Access 2)</w:t>
            </w:r>
            <w:r>
              <w:rPr>
                <w:noProof/>
                <w:webHidden/>
              </w:rPr>
              <w:tab/>
            </w:r>
            <w:r>
              <w:rPr>
                <w:noProof/>
                <w:webHidden/>
              </w:rPr>
              <w:fldChar w:fldCharType="begin"/>
            </w:r>
            <w:r>
              <w:rPr>
                <w:noProof/>
                <w:webHidden/>
              </w:rPr>
              <w:instrText xml:space="preserve"> PAGEREF _Toc59555372 \h </w:instrText>
            </w:r>
            <w:r>
              <w:rPr>
                <w:noProof/>
                <w:webHidden/>
              </w:rPr>
            </w:r>
          </w:ins>
          <w:r>
            <w:rPr>
              <w:noProof/>
              <w:webHidden/>
            </w:rPr>
            <w:fldChar w:fldCharType="separate"/>
          </w:r>
          <w:ins w:id="118" w:author="Praveen Kumar Chaubey" w:date="2020-12-22T18:48:00Z">
            <w:r>
              <w:rPr>
                <w:noProof/>
                <w:webHidden/>
              </w:rPr>
              <w:t>57</w:t>
            </w:r>
            <w:r>
              <w:rPr>
                <w:noProof/>
                <w:webHidden/>
              </w:rPr>
              <w:fldChar w:fldCharType="end"/>
            </w:r>
            <w:r w:rsidRPr="00DE7634">
              <w:rPr>
                <w:rStyle w:val="Hyperlink"/>
                <w:noProof/>
              </w:rPr>
              <w:fldChar w:fldCharType="end"/>
            </w:r>
          </w:ins>
        </w:p>
        <w:p w14:paraId="5320696E" w14:textId="15F30B06" w:rsidR="00CC4C73" w:rsidRDefault="00CC4C73">
          <w:pPr>
            <w:pStyle w:val="TOC2"/>
            <w:tabs>
              <w:tab w:val="right" w:leader="dot" w:pos="10070"/>
            </w:tabs>
            <w:rPr>
              <w:ins w:id="119" w:author="Praveen Kumar Chaubey" w:date="2020-12-22T18:48:00Z"/>
              <w:rFonts w:eastAsiaTheme="minorEastAsia" w:cstheme="minorBidi"/>
              <w:smallCaps w:val="0"/>
              <w:noProof/>
              <w:sz w:val="22"/>
              <w:szCs w:val="22"/>
              <w:lang w:bidi="ar-SA"/>
            </w:rPr>
          </w:pPr>
          <w:ins w:id="120"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"_Toc59555373"</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Video Summary</w:t>
            </w:r>
            <w:r>
              <w:rPr>
                <w:noProof/>
                <w:webHidden/>
              </w:rPr>
              <w:tab/>
            </w:r>
            <w:r>
              <w:rPr>
                <w:noProof/>
                <w:webHidden/>
              </w:rPr>
              <w:fldChar w:fldCharType="begin"/>
            </w:r>
            <w:r>
              <w:rPr>
                <w:noProof/>
                <w:webHidden/>
              </w:rPr>
              <w:instrText xml:space="preserve"> PAGEREF _Toc59555373 \h </w:instrText>
            </w:r>
            <w:r>
              <w:rPr>
                <w:noProof/>
                <w:webHidden/>
              </w:rPr>
            </w:r>
          </w:ins>
          <w:r>
            <w:rPr>
              <w:noProof/>
              <w:webHidden/>
            </w:rPr>
            <w:fldChar w:fldCharType="separate"/>
          </w:r>
          <w:ins w:id="121" w:author="Praveen Kumar Chaubey" w:date="2020-12-22T18:48:00Z">
            <w:r>
              <w:rPr>
                <w:noProof/>
                <w:webHidden/>
              </w:rPr>
              <w:t>58</w:t>
            </w:r>
            <w:r>
              <w:rPr>
                <w:noProof/>
                <w:webHidden/>
              </w:rPr>
              <w:fldChar w:fldCharType="end"/>
            </w:r>
            <w:r w:rsidRPr="00DE7634">
              <w:rPr>
                <w:rStyle w:val="Hyperlink"/>
                <w:noProof/>
              </w:rPr>
              <w:fldChar w:fldCharType="end"/>
            </w:r>
          </w:ins>
        </w:p>
        <w:p w14:paraId="1D79763B" w14:textId="2FD667F1" w:rsidR="00CC4C73" w:rsidRDefault="00CC4C73">
          <w:pPr>
            <w:pStyle w:val="TOC2"/>
            <w:tabs>
              <w:tab w:val="right" w:leader="dot" w:pos="10070"/>
            </w:tabs>
            <w:rPr>
              <w:ins w:id="122" w:author="Praveen Kumar Chaubey" w:date="2020-12-22T18:48:00Z"/>
              <w:rFonts w:eastAsiaTheme="minorEastAsia" w:cstheme="minorBidi"/>
              <w:smallCaps w:val="0"/>
              <w:noProof/>
              <w:sz w:val="22"/>
              <w:szCs w:val="22"/>
              <w:lang w:bidi="ar-SA"/>
            </w:rPr>
          </w:pPr>
          <w:ins w:id="123"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"_Toc59555374"</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Git Link</w:t>
            </w:r>
            <w:r>
              <w:rPr>
                <w:noProof/>
                <w:webHidden/>
              </w:rPr>
              <w:tab/>
            </w:r>
            <w:r>
              <w:rPr>
                <w:noProof/>
                <w:webHidden/>
              </w:rPr>
              <w:fldChar w:fldCharType="begin"/>
            </w:r>
            <w:r>
              <w:rPr>
                <w:noProof/>
                <w:webHidden/>
              </w:rPr>
              <w:instrText xml:space="preserve"> PAGEREF _Toc59555374 \h </w:instrText>
            </w:r>
            <w:r>
              <w:rPr>
                <w:noProof/>
                <w:webHidden/>
              </w:rPr>
            </w:r>
          </w:ins>
          <w:r>
            <w:rPr>
              <w:noProof/>
              <w:webHidden/>
            </w:rPr>
            <w:fldChar w:fldCharType="separate"/>
          </w:r>
          <w:ins w:id="124" w:author="Praveen Kumar Chaubey" w:date="2020-12-22T18:48:00Z">
            <w:r>
              <w:rPr>
                <w:noProof/>
                <w:webHidden/>
              </w:rPr>
              <w:t>58</w:t>
            </w:r>
            <w:r>
              <w:rPr>
                <w:noProof/>
                <w:webHidden/>
              </w:rPr>
              <w:fldChar w:fldCharType="end"/>
            </w:r>
            <w:r w:rsidRPr="00DE7634">
              <w:rPr>
                <w:rStyle w:val="Hyperlink"/>
                <w:noProof/>
              </w:rPr>
              <w:fldChar w:fldCharType="end"/>
            </w:r>
          </w:ins>
        </w:p>
        <w:p w14:paraId="57B98408" w14:textId="3DD806F8" w:rsidR="00CC4C73" w:rsidRDefault="00CC4C73">
          <w:pPr>
            <w:pStyle w:val="TOC2"/>
            <w:tabs>
              <w:tab w:val="right" w:leader="dot" w:pos="10070"/>
            </w:tabs>
            <w:rPr>
              <w:ins w:id="125" w:author="Praveen Kumar Chaubey" w:date="2020-12-22T18:48:00Z"/>
              <w:rFonts w:eastAsiaTheme="minorEastAsia" w:cstheme="minorBidi"/>
              <w:smallCaps w:val="0"/>
              <w:noProof/>
              <w:sz w:val="22"/>
              <w:szCs w:val="22"/>
              <w:lang w:bidi="ar-SA"/>
            </w:rPr>
          </w:pPr>
          <w:ins w:id="126"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"_Toc59555375"</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Git Dashboard</w:t>
            </w:r>
            <w:r>
              <w:rPr>
                <w:noProof/>
                <w:webHidden/>
              </w:rPr>
              <w:tab/>
            </w:r>
            <w:r>
              <w:rPr>
                <w:noProof/>
                <w:webHidden/>
              </w:rPr>
              <w:fldChar w:fldCharType="begin"/>
            </w:r>
            <w:r>
              <w:rPr>
                <w:noProof/>
                <w:webHidden/>
              </w:rPr>
              <w:instrText xml:space="preserve"> PAGEREF _Toc59555375 \h </w:instrText>
            </w:r>
            <w:r>
              <w:rPr>
                <w:noProof/>
                <w:webHidden/>
              </w:rPr>
            </w:r>
          </w:ins>
          <w:r>
            <w:rPr>
              <w:noProof/>
              <w:webHidden/>
            </w:rPr>
            <w:fldChar w:fldCharType="separate"/>
          </w:r>
          <w:ins w:id="127" w:author="Praveen Kumar Chaubey" w:date="2020-12-22T18:48:00Z">
            <w:r>
              <w:rPr>
                <w:noProof/>
                <w:webHidden/>
              </w:rPr>
              <w:t>58</w:t>
            </w:r>
            <w:r>
              <w:rPr>
                <w:noProof/>
                <w:webHidden/>
              </w:rPr>
              <w:fldChar w:fldCharType="end"/>
            </w:r>
            <w:r w:rsidRPr="00DE7634">
              <w:rPr>
                <w:rStyle w:val="Hyperlink"/>
                <w:noProof/>
              </w:rPr>
              <w:fldChar w:fldCharType="end"/>
            </w:r>
          </w:ins>
        </w:p>
        <w:p w14:paraId="030B1581" w14:textId="1F12D2E7" w:rsidR="00CC4C73" w:rsidRDefault="00CC4C73">
          <w:pPr>
            <w:pStyle w:val="TOC1"/>
            <w:tabs>
              <w:tab w:val="right" w:leader="dot" w:pos="10070"/>
            </w:tabs>
            <w:rPr>
              <w:ins w:id="128" w:author="Praveen Kumar Chaubey" w:date="2020-12-22T18:48:00Z"/>
              <w:rFonts w:eastAsiaTheme="minorEastAsia" w:cstheme="minorBidi"/>
              <w:b w:val="0"/>
              <w:bCs w:val="0"/>
              <w:caps w:val="0"/>
              <w:noProof/>
              <w:sz w:val="22"/>
              <w:szCs w:val="22"/>
              <w:lang w:bidi="ar-SA"/>
            </w:rPr>
          </w:pPr>
          <w:ins w:id="129"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"_Toc59555376"</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Git inspector summary</w:t>
            </w:r>
            <w:r>
              <w:rPr>
                <w:noProof/>
                <w:webHidden/>
              </w:rPr>
              <w:tab/>
            </w:r>
            <w:r>
              <w:rPr>
                <w:noProof/>
                <w:webHidden/>
              </w:rPr>
              <w:fldChar w:fldCharType="begin"/>
            </w:r>
            <w:r>
              <w:rPr>
                <w:noProof/>
                <w:webHidden/>
              </w:rPr>
              <w:instrText xml:space="preserve"> PAGEREF _Toc59555376 \h </w:instrText>
            </w:r>
            <w:r>
              <w:rPr>
                <w:noProof/>
                <w:webHidden/>
              </w:rPr>
            </w:r>
          </w:ins>
          <w:r>
            <w:rPr>
              <w:noProof/>
              <w:webHidden/>
            </w:rPr>
            <w:fldChar w:fldCharType="separate"/>
          </w:r>
          <w:ins w:id="130" w:author="Praveen Kumar Chaubey" w:date="2020-12-22T18:48:00Z">
            <w:r>
              <w:rPr>
                <w:noProof/>
                <w:webHidden/>
              </w:rPr>
              <w:t>58</w:t>
            </w:r>
            <w:r>
              <w:rPr>
                <w:noProof/>
                <w:webHidden/>
              </w:rPr>
              <w:fldChar w:fldCharType="end"/>
            </w:r>
            <w:r w:rsidRPr="00DE7634">
              <w:rPr>
                <w:rStyle w:val="Hyperlink"/>
                <w:noProof/>
              </w:rPr>
              <w:fldChar w:fldCharType="end"/>
            </w:r>
          </w:ins>
        </w:p>
        <w:p w14:paraId="5B44AD3C" w14:textId="0F0F2144" w:rsidR="00CC4C73" w:rsidRDefault="00CC4C73">
          <w:pPr>
            <w:pStyle w:val="TOC1"/>
            <w:tabs>
              <w:tab w:val="right" w:leader="dot" w:pos="10070"/>
            </w:tabs>
            <w:rPr>
              <w:ins w:id="131" w:author="Praveen Kumar Chaubey" w:date="2020-12-22T18:48:00Z"/>
              <w:rFonts w:eastAsiaTheme="minorEastAsia" w:cstheme="minorBidi"/>
              <w:b w:val="0"/>
              <w:bCs w:val="0"/>
              <w:caps w:val="0"/>
              <w:noProof/>
              <w:sz w:val="22"/>
              <w:szCs w:val="22"/>
              <w:lang w:bidi="ar-SA"/>
            </w:rPr>
          </w:pPr>
          <w:ins w:id="132" w:author="Praveen Kumar Chaubey" w:date="2020-12-22T18:48:00Z">
            <w:r w:rsidRPr="00DE7634">
              <w:rPr>
                <w:rStyle w:val="Hyperlink"/>
                <w:noProof/>
              </w:rPr>
              <w:lastRenderedPageBreak/>
              <w:fldChar w:fldCharType="begin"/>
            </w:r>
            <w:r w:rsidRPr="00DE7634">
              <w:rPr>
                <w:rStyle w:val="Hyperlink"/>
                <w:noProof/>
              </w:rPr>
              <w:instrText xml:space="preserve"> </w:instrText>
            </w:r>
            <w:r>
              <w:rPr>
                <w:noProof/>
              </w:rPr>
              <w:instrText>HYPERLINK \l "_Toc59555377"</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Build</w:t>
            </w:r>
            <w:r>
              <w:rPr>
                <w:noProof/>
                <w:webHidden/>
              </w:rPr>
              <w:tab/>
            </w:r>
            <w:r>
              <w:rPr>
                <w:noProof/>
                <w:webHidden/>
              </w:rPr>
              <w:fldChar w:fldCharType="begin"/>
            </w:r>
            <w:r>
              <w:rPr>
                <w:noProof/>
                <w:webHidden/>
              </w:rPr>
              <w:instrText xml:space="preserve"> PAGEREF _Toc59555377 \h </w:instrText>
            </w:r>
            <w:r>
              <w:rPr>
                <w:noProof/>
                <w:webHidden/>
              </w:rPr>
            </w:r>
          </w:ins>
          <w:r>
            <w:rPr>
              <w:noProof/>
              <w:webHidden/>
            </w:rPr>
            <w:fldChar w:fldCharType="separate"/>
          </w:r>
          <w:ins w:id="133" w:author="Praveen Kumar Chaubey" w:date="2020-12-22T18:48:00Z">
            <w:r>
              <w:rPr>
                <w:noProof/>
                <w:webHidden/>
              </w:rPr>
              <w:t>58</w:t>
            </w:r>
            <w:r>
              <w:rPr>
                <w:noProof/>
                <w:webHidden/>
              </w:rPr>
              <w:fldChar w:fldCharType="end"/>
            </w:r>
            <w:r w:rsidRPr="00DE7634">
              <w:rPr>
                <w:rStyle w:val="Hyperlink"/>
                <w:noProof/>
              </w:rPr>
              <w:fldChar w:fldCharType="end"/>
            </w:r>
          </w:ins>
        </w:p>
        <w:p w14:paraId="74B6B98D" w14:textId="5E5176A4" w:rsidR="00CC4C73" w:rsidRDefault="00CC4C73">
          <w:pPr>
            <w:pStyle w:val="TOC1"/>
            <w:tabs>
              <w:tab w:val="right" w:leader="dot" w:pos="10070"/>
            </w:tabs>
            <w:rPr>
              <w:ins w:id="134" w:author="Praveen Kumar Chaubey" w:date="2020-12-22T18:48:00Z"/>
              <w:rFonts w:eastAsiaTheme="minorEastAsia" w:cstheme="minorBidi"/>
              <w:b w:val="0"/>
              <w:bCs w:val="0"/>
              <w:caps w:val="0"/>
              <w:noProof/>
              <w:sz w:val="22"/>
              <w:szCs w:val="22"/>
              <w:lang w:bidi="ar-SA"/>
            </w:rPr>
          </w:pPr>
          <w:ins w:id="135"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"_Toc59555378"</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Code quality and Issues or Bug Tracking</w:t>
            </w:r>
            <w:r>
              <w:rPr>
                <w:noProof/>
                <w:webHidden/>
              </w:rPr>
              <w:tab/>
            </w:r>
            <w:r>
              <w:rPr>
                <w:noProof/>
                <w:webHidden/>
              </w:rPr>
              <w:fldChar w:fldCharType="begin"/>
            </w:r>
            <w:r>
              <w:rPr>
                <w:noProof/>
                <w:webHidden/>
              </w:rPr>
              <w:instrText xml:space="preserve"> PAGEREF _Toc59555378 \h </w:instrText>
            </w:r>
            <w:r>
              <w:rPr>
                <w:noProof/>
                <w:webHidden/>
              </w:rPr>
            </w:r>
          </w:ins>
          <w:r>
            <w:rPr>
              <w:noProof/>
              <w:webHidden/>
            </w:rPr>
            <w:fldChar w:fldCharType="separate"/>
          </w:r>
          <w:ins w:id="136" w:author="Praveen Kumar Chaubey" w:date="2020-12-22T18:48:00Z">
            <w:r>
              <w:rPr>
                <w:noProof/>
                <w:webHidden/>
              </w:rPr>
              <w:t>58</w:t>
            </w:r>
            <w:r>
              <w:rPr>
                <w:noProof/>
                <w:webHidden/>
              </w:rPr>
              <w:fldChar w:fldCharType="end"/>
            </w:r>
            <w:r w:rsidRPr="00DE7634">
              <w:rPr>
                <w:rStyle w:val="Hyperlink"/>
                <w:noProof/>
              </w:rPr>
              <w:fldChar w:fldCharType="end"/>
            </w:r>
          </w:ins>
        </w:p>
        <w:p w14:paraId="20F95681" w14:textId="30134133" w:rsidR="00CC4C73" w:rsidRDefault="00CC4C73">
          <w:pPr>
            <w:pStyle w:val="TOC1"/>
            <w:tabs>
              <w:tab w:val="right" w:leader="dot" w:pos="10070"/>
            </w:tabs>
            <w:rPr>
              <w:ins w:id="137" w:author="Praveen Kumar Chaubey" w:date="2020-12-22T18:48:00Z"/>
              <w:rFonts w:eastAsiaTheme="minorEastAsia" w:cstheme="minorBidi"/>
              <w:b w:val="0"/>
              <w:bCs w:val="0"/>
              <w:caps w:val="0"/>
              <w:noProof/>
              <w:sz w:val="22"/>
              <w:szCs w:val="22"/>
              <w:lang w:bidi="ar-SA"/>
            </w:rPr>
          </w:pPr>
          <w:ins w:id="138"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"_Toc59555379"</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Individual Contribution &amp; Highlights</w:t>
            </w:r>
            <w:r>
              <w:rPr>
                <w:noProof/>
                <w:webHidden/>
              </w:rPr>
              <w:tab/>
            </w:r>
            <w:r>
              <w:rPr>
                <w:noProof/>
                <w:webHidden/>
              </w:rPr>
              <w:fldChar w:fldCharType="begin"/>
            </w:r>
            <w:r>
              <w:rPr>
                <w:noProof/>
                <w:webHidden/>
              </w:rPr>
              <w:instrText xml:space="preserve"> PAGEREF _Toc59555379 \h </w:instrText>
            </w:r>
            <w:r>
              <w:rPr>
                <w:noProof/>
                <w:webHidden/>
              </w:rPr>
            </w:r>
          </w:ins>
          <w:r>
            <w:rPr>
              <w:noProof/>
              <w:webHidden/>
            </w:rPr>
            <w:fldChar w:fldCharType="separate"/>
          </w:r>
          <w:ins w:id="139" w:author="Praveen Kumar Chaubey" w:date="2020-12-22T18:48:00Z">
            <w:r>
              <w:rPr>
                <w:noProof/>
                <w:webHidden/>
              </w:rPr>
              <w:t>58</w:t>
            </w:r>
            <w:r>
              <w:rPr>
                <w:noProof/>
                <w:webHidden/>
              </w:rPr>
              <w:fldChar w:fldCharType="end"/>
            </w:r>
            <w:r w:rsidRPr="00DE7634">
              <w:rPr>
                <w:rStyle w:val="Hyperlink"/>
                <w:noProof/>
              </w:rPr>
              <w:fldChar w:fldCharType="end"/>
            </w:r>
          </w:ins>
        </w:p>
        <w:p w14:paraId="18784525" w14:textId="4C0C1A54" w:rsidR="00CC4C73" w:rsidRDefault="00CC4C73">
          <w:pPr>
            <w:pStyle w:val="TOC1"/>
            <w:tabs>
              <w:tab w:val="right" w:leader="dot" w:pos="10070"/>
            </w:tabs>
            <w:rPr>
              <w:ins w:id="140" w:author="Praveen Kumar Chaubey" w:date="2020-12-22T18:48:00Z"/>
              <w:rFonts w:eastAsiaTheme="minorEastAsia" w:cstheme="minorBidi"/>
              <w:b w:val="0"/>
              <w:bCs w:val="0"/>
              <w:caps w:val="0"/>
              <w:noProof/>
              <w:sz w:val="22"/>
              <w:szCs w:val="22"/>
              <w:lang w:bidi="ar-SA"/>
            </w:rPr>
          </w:pPr>
          <w:ins w:id="141"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"_Toc59555380"</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Challenges faced and how were they overcome</w:t>
            </w:r>
            <w:r>
              <w:rPr>
                <w:noProof/>
                <w:webHidden/>
              </w:rPr>
              <w:tab/>
            </w:r>
            <w:r>
              <w:rPr>
                <w:noProof/>
                <w:webHidden/>
              </w:rPr>
              <w:fldChar w:fldCharType="begin"/>
            </w:r>
            <w:r>
              <w:rPr>
                <w:noProof/>
                <w:webHidden/>
              </w:rPr>
              <w:instrText xml:space="preserve"> PAGEREF _Toc59555380 \h </w:instrText>
            </w:r>
            <w:r>
              <w:rPr>
                <w:noProof/>
                <w:webHidden/>
              </w:rPr>
            </w:r>
          </w:ins>
          <w:r>
            <w:rPr>
              <w:noProof/>
              <w:webHidden/>
            </w:rPr>
            <w:fldChar w:fldCharType="separate"/>
          </w:r>
          <w:ins w:id="142" w:author="Praveen Kumar Chaubey" w:date="2020-12-22T18:48:00Z">
            <w:r>
              <w:rPr>
                <w:noProof/>
                <w:webHidden/>
              </w:rPr>
              <w:t>58</w:t>
            </w:r>
            <w:r>
              <w:rPr>
                <w:noProof/>
                <w:webHidden/>
              </w:rPr>
              <w:fldChar w:fldCharType="end"/>
            </w:r>
            <w:r w:rsidRPr="00DE7634">
              <w:rPr>
                <w:rStyle w:val="Hyperlink"/>
                <w:noProof/>
              </w:rPr>
              <w:fldChar w:fldCharType="end"/>
            </w:r>
          </w:ins>
        </w:p>
        <w:p w14:paraId="59014B58" w14:textId="15471DF1" w:rsidR="00CC4C73" w:rsidRDefault="00CC4C73">
          <w:pPr>
            <w:pStyle w:val="TOC1"/>
            <w:tabs>
              <w:tab w:val="right" w:leader="dot" w:pos="10070"/>
            </w:tabs>
            <w:rPr>
              <w:ins w:id="143" w:author="Praveen Kumar Chaubey" w:date="2020-12-22T18:48:00Z"/>
              <w:rFonts w:eastAsiaTheme="minorEastAsia" w:cstheme="minorBidi"/>
              <w:b w:val="0"/>
              <w:bCs w:val="0"/>
              <w:caps w:val="0"/>
              <w:noProof/>
              <w:sz w:val="22"/>
              <w:szCs w:val="22"/>
              <w:lang w:bidi="ar-SA"/>
            </w:rPr>
          </w:pPr>
          <w:ins w:id="144"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"_Toc59555381"</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Future Scope</w:t>
            </w:r>
            <w:r>
              <w:rPr>
                <w:noProof/>
                <w:webHidden/>
              </w:rPr>
              <w:tab/>
            </w:r>
            <w:r>
              <w:rPr>
                <w:noProof/>
                <w:webHidden/>
              </w:rPr>
              <w:fldChar w:fldCharType="begin"/>
            </w:r>
            <w:r>
              <w:rPr>
                <w:noProof/>
                <w:webHidden/>
              </w:rPr>
              <w:instrText xml:space="preserve"> PAGEREF _Toc59555381 \h </w:instrText>
            </w:r>
            <w:r>
              <w:rPr>
                <w:noProof/>
                <w:webHidden/>
              </w:rPr>
            </w:r>
          </w:ins>
          <w:r>
            <w:rPr>
              <w:noProof/>
              <w:webHidden/>
            </w:rPr>
            <w:fldChar w:fldCharType="separate"/>
          </w:r>
          <w:ins w:id="145" w:author="Praveen Kumar Chaubey" w:date="2020-12-22T18:48:00Z">
            <w:r>
              <w:rPr>
                <w:noProof/>
                <w:webHidden/>
              </w:rPr>
              <w:t>59</w:t>
            </w:r>
            <w:r>
              <w:rPr>
                <w:noProof/>
                <w:webHidden/>
              </w:rPr>
              <w:fldChar w:fldCharType="end"/>
            </w:r>
            <w:r w:rsidRPr="00DE7634">
              <w:rPr>
                <w:rStyle w:val="Hyperlink"/>
                <w:noProof/>
              </w:rPr>
              <w:fldChar w:fldCharType="end"/>
            </w:r>
          </w:ins>
        </w:p>
        <w:p w14:paraId="21B463EF" w14:textId="54060C33" w:rsidR="00CC4C73" w:rsidRDefault="00CC4C73">
          <w:pPr>
            <w:pStyle w:val="TOC1"/>
            <w:tabs>
              <w:tab w:val="right" w:leader="dot" w:pos="10070"/>
            </w:tabs>
            <w:rPr>
              <w:ins w:id="146" w:author="Praveen Kumar Chaubey" w:date="2020-12-22T18:48:00Z"/>
              <w:rFonts w:eastAsiaTheme="minorEastAsia" w:cstheme="minorBidi"/>
              <w:b w:val="0"/>
              <w:bCs w:val="0"/>
              <w:caps w:val="0"/>
              <w:noProof/>
              <w:sz w:val="22"/>
              <w:szCs w:val="22"/>
              <w:lang w:bidi="ar-SA"/>
            </w:rPr>
          </w:pPr>
          <w:ins w:id="147" w:author="Praveen Kumar Chaubey" w:date="2020-12-22T18:48:00Z">
            <w:r w:rsidRPr="00DE7634">
              <w:rPr>
                <w:rStyle w:val="Hyperlink"/>
                <w:noProof/>
              </w:rPr>
              <w:fldChar w:fldCharType="begin"/>
            </w:r>
            <w:r w:rsidRPr="00DE7634">
              <w:rPr>
                <w:rStyle w:val="Hyperlink"/>
                <w:noProof/>
              </w:rPr>
              <w:instrText xml:space="preserve"> </w:instrText>
            </w:r>
            <w:r>
              <w:rPr>
                <w:noProof/>
              </w:rPr>
              <w:instrText>HYPERLINK \l "_Toc59555382"</w:instrText>
            </w:r>
            <w:r w:rsidRPr="00DE7634">
              <w:rPr>
                <w:rStyle w:val="Hyperlink"/>
                <w:noProof/>
              </w:rPr>
              <w:instrText xml:space="preserve"> </w:instrText>
            </w:r>
            <w:r w:rsidRPr="00DE7634">
              <w:rPr>
                <w:rStyle w:val="Hyperlink"/>
                <w:noProof/>
              </w:rPr>
            </w:r>
            <w:r w:rsidRPr="00DE7634">
              <w:rPr>
                <w:rStyle w:val="Hyperlink"/>
                <w:noProof/>
              </w:rPr>
              <w:fldChar w:fldCharType="separate"/>
            </w:r>
            <w:r w:rsidRPr="00DE7634">
              <w:rPr>
                <w:rStyle w:val="Hyperlink"/>
                <w:noProof/>
              </w:rPr>
              <w:t>References</w:t>
            </w:r>
            <w:r>
              <w:rPr>
                <w:noProof/>
                <w:webHidden/>
              </w:rPr>
              <w:tab/>
            </w:r>
            <w:r>
              <w:rPr>
                <w:noProof/>
                <w:webHidden/>
              </w:rPr>
              <w:fldChar w:fldCharType="begin"/>
            </w:r>
            <w:r>
              <w:rPr>
                <w:noProof/>
                <w:webHidden/>
              </w:rPr>
              <w:instrText xml:space="preserve"> PAGEREF _Toc59555382 \h </w:instrText>
            </w:r>
            <w:r>
              <w:rPr>
                <w:noProof/>
                <w:webHidden/>
              </w:rPr>
            </w:r>
          </w:ins>
          <w:r>
            <w:rPr>
              <w:noProof/>
              <w:webHidden/>
            </w:rPr>
            <w:fldChar w:fldCharType="separate"/>
          </w:r>
          <w:ins w:id="148" w:author="Praveen Kumar Chaubey" w:date="2020-12-22T18:48:00Z">
            <w:r>
              <w:rPr>
                <w:noProof/>
                <w:webHidden/>
              </w:rPr>
              <w:t>59</w:t>
            </w:r>
            <w:r>
              <w:rPr>
                <w:noProof/>
                <w:webHidden/>
              </w:rPr>
              <w:fldChar w:fldCharType="end"/>
            </w:r>
            <w:r w:rsidRPr="00DE7634">
              <w:rPr>
                <w:rStyle w:val="Hyperlink"/>
                <w:noProof/>
              </w:rPr>
              <w:fldChar w:fldCharType="end"/>
            </w:r>
          </w:ins>
        </w:p>
        <w:p w14:paraId="2B4D7F15" w14:textId="53F90609" w:rsidR="00B66E4C" w:rsidDel="00CC4C73" w:rsidRDefault="00B66E4C">
          <w:pPr>
            <w:pStyle w:val="TOC1"/>
            <w:tabs>
              <w:tab w:val="right" w:leader="dot" w:pos="10070"/>
            </w:tabs>
            <w:rPr>
              <w:ins w:id="149" w:author="Mahe" w:date="2020-12-22T02:09:00Z"/>
              <w:del w:id="150" w:author="Praveen Kumar Chaubey" w:date="2020-12-22T18:47:00Z"/>
              <w:rFonts w:eastAsiaTheme="minorEastAsia" w:cstheme="minorBidi"/>
              <w:b w:val="0"/>
              <w:bCs w:val="0"/>
              <w:caps w:val="0"/>
              <w:noProof/>
              <w:sz w:val="22"/>
              <w:szCs w:val="22"/>
              <w:lang w:bidi="ar-SA"/>
            </w:rPr>
          </w:pPr>
          <w:ins w:id="151" w:author="Mahe" w:date="2020-12-22T02:09:00Z">
            <w:del w:id="152" w:author="Praveen Kumar Chaubey" w:date="2020-12-22T18:47:00Z">
              <w:r w:rsidRPr="00CC4C73" w:rsidDel="00CC4C73">
                <w:rPr>
                  <w:rStyle w:val="Hyperlink"/>
                  <w:noProof/>
                  <w:rPrChange w:id="153" w:author="Praveen Kumar Chaubey" w:date="2020-12-22T18:47:00Z">
                    <w:rPr>
                      <w:rStyle w:val="Hyperlink"/>
                      <w:noProof/>
                    </w:rPr>
                  </w:rPrChange>
                </w:rPr>
                <w:delText>Contents</w:delText>
              </w:r>
              <w:r w:rsidDel="00CC4C73">
                <w:rPr>
                  <w:noProof/>
                  <w:webHidden/>
                </w:rPr>
                <w:tab/>
                <w:delText>3</w:delText>
              </w:r>
            </w:del>
          </w:ins>
        </w:p>
        <w:p w14:paraId="571104DF" w14:textId="5DEDB047" w:rsidR="00B66E4C" w:rsidDel="00CC4C73" w:rsidRDefault="00B66E4C">
          <w:pPr>
            <w:pStyle w:val="TOC1"/>
            <w:tabs>
              <w:tab w:val="right" w:leader="dot" w:pos="10070"/>
            </w:tabs>
            <w:rPr>
              <w:ins w:id="154" w:author="Mahe" w:date="2020-12-22T02:09:00Z"/>
              <w:del w:id="155" w:author="Praveen Kumar Chaubey" w:date="2020-12-22T18:47:00Z"/>
              <w:rFonts w:eastAsiaTheme="minorEastAsia" w:cstheme="minorBidi"/>
              <w:b w:val="0"/>
              <w:bCs w:val="0"/>
              <w:caps w:val="0"/>
              <w:noProof/>
              <w:sz w:val="22"/>
              <w:szCs w:val="22"/>
              <w:lang w:bidi="ar-SA"/>
            </w:rPr>
          </w:pPr>
          <w:ins w:id="156" w:author="Mahe" w:date="2020-12-22T02:09:00Z">
            <w:del w:id="157" w:author="Praveen Kumar Chaubey" w:date="2020-12-22T18:47:00Z">
              <w:r w:rsidRPr="00CC4C73" w:rsidDel="00CC4C73">
                <w:rPr>
                  <w:rStyle w:val="Hyperlink"/>
                  <w:noProof/>
                  <w:rPrChange w:id="158" w:author="Praveen Kumar Chaubey" w:date="2020-12-22T18:47:00Z">
                    <w:rPr>
                      <w:rStyle w:val="Hyperlink"/>
                      <w:noProof/>
                    </w:rPr>
                  </w:rPrChange>
                </w:rPr>
                <w:delText>Module/s</w:delText>
              </w:r>
              <w:r w:rsidDel="00CC4C73">
                <w:rPr>
                  <w:noProof/>
                  <w:webHidden/>
                </w:rPr>
                <w:tab/>
                <w:delText>5</w:delText>
              </w:r>
            </w:del>
          </w:ins>
        </w:p>
        <w:p w14:paraId="42F4BA59" w14:textId="635DF3FA" w:rsidR="00B66E4C" w:rsidDel="00CC4C73" w:rsidRDefault="00B66E4C">
          <w:pPr>
            <w:pStyle w:val="TOC1"/>
            <w:tabs>
              <w:tab w:val="right" w:leader="dot" w:pos="10070"/>
            </w:tabs>
            <w:rPr>
              <w:ins w:id="159" w:author="Mahe" w:date="2020-12-22T02:09:00Z"/>
              <w:del w:id="160" w:author="Praveen Kumar Chaubey" w:date="2020-12-22T18:47:00Z"/>
              <w:rFonts w:eastAsiaTheme="minorEastAsia" w:cstheme="minorBidi"/>
              <w:b w:val="0"/>
              <w:bCs w:val="0"/>
              <w:caps w:val="0"/>
              <w:noProof/>
              <w:sz w:val="22"/>
              <w:szCs w:val="22"/>
              <w:lang w:bidi="ar-SA"/>
            </w:rPr>
          </w:pPr>
          <w:ins w:id="161" w:author="Mahe" w:date="2020-12-22T02:09:00Z">
            <w:del w:id="162" w:author="Praveen Kumar Chaubey" w:date="2020-12-22T18:47:00Z">
              <w:r w:rsidRPr="00CC4C73" w:rsidDel="00CC4C73">
                <w:rPr>
                  <w:rStyle w:val="Hyperlink"/>
                  <w:noProof/>
                  <w:rPrChange w:id="163" w:author="Praveen Kumar Chaubey" w:date="2020-12-22T18:47:00Z">
                    <w:rPr>
                      <w:rStyle w:val="Hyperlink"/>
                      <w:noProof/>
                    </w:rPr>
                  </w:rPrChange>
                </w:rPr>
                <w:delText>Topic and Subtopics</w:delText>
              </w:r>
              <w:r w:rsidDel="00CC4C73">
                <w:rPr>
                  <w:noProof/>
                  <w:webHidden/>
                </w:rPr>
                <w:tab/>
                <w:delText>5</w:delText>
              </w:r>
            </w:del>
          </w:ins>
        </w:p>
        <w:p w14:paraId="419DD248" w14:textId="5EE7740E" w:rsidR="00B66E4C" w:rsidDel="00CC4C73" w:rsidRDefault="00B66E4C">
          <w:pPr>
            <w:pStyle w:val="TOC2"/>
            <w:tabs>
              <w:tab w:val="right" w:leader="dot" w:pos="10070"/>
            </w:tabs>
            <w:rPr>
              <w:ins w:id="164" w:author="Mahe" w:date="2020-12-22T02:09:00Z"/>
              <w:del w:id="165" w:author="Praveen Kumar Chaubey" w:date="2020-12-22T18:47:00Z"/>
              <w:rFonts w:eastAsiaTheme="minorEastAsia" w:cstheme="minorBidi"/>
              <w:smallCaps w:val="0"/>
              <w:noProof/>
              <w:sz w:val="22"/>
              <w:szCs w:val="22"/>
              <w:lang w:bidi="ar-SA"/>
            </w:rPr>
          </w:pPr>
          <w:ins w:id="166" w:author="Mahe" w:date="2020-12-22T02:09:00Z">
            <w:del w:id="167" w:author="Praveen Kumar Chaubey" w:date="2020-12-22T18:47:00Z">
              <w:r w:rsidRPr="00CC4C73" w:rsidDel="00CC4C73">
                <w:rPr>
                  <w:rStyle w:val="Hyperlink"/>
                  <w:noProof/>
                  <w:rPrChange w:id="168" w:author="Praveen Kumar Chaubey" w:date="2020-12-22T18:47:00Z">
                    <w:rPr>
                      <w:rStyle w:val="Hyperlink"/>
                      <w:noProof/>
                    </w:rPr>
                  </w:rPrChange>
                </w:rPr>
                <w:delText>1. Testing:</w:delText>
              </w:r>
              <w:r w:rsidDel="00CC4C73">
                <w:rPr>
                  <w:noProof/>
                  <w:webHidden/>
                </w:rPr>
                <w:tab/>
                <w:delText>5</w:delText>
              </w:r>
            </w:del>
          </w:ins>
        </w:p>
        <w:p w14:paraId="5E98E7DA" w14:textId="4BE9AB23" w:rsidR="00B66E4C" w:rsidDel="00CC4C73" w:rsidRDefault="00B66E4C">
          <w:pPr>
            <w:pStyle w:val="TOC2"/>
            <w:tabs>
              <w:tab w:val="right" w:leader="dot" w:pos="10070"/>
            </w:tabs>
            <w:rPr>
              <w:ins w:id="169" w:author="Mahe" w:date="2020-12-22T02:09:00Z"/>
              <w:del w:id="170" w:author="Praveen Kumar Chaubey" w:date="2020-12-22T18:47:00Z"/>
              <w:rFonts w:eastAsiaTheme="minorEastAsia" w:cstheme="minorBidi"/>
              <w:smallCaps w:val="0"/>
              <w:noProof/>
              <w:sz w:val="22"/>
              <w:szCs w:val="22"/>
              <w:lang w:bidi="ar-SA"/>
            </w:rPr>
          </w:pPr>
          <w:ins w:id="171" w:author="Mahe" w:date="2020-12-22T02:09:00Z">
            <w:del w:id="172" w:author="Praveen Kumar Chaubey" w:date="2020-12-22T18:47:00Z">
              <w:r w:rsidRPr="00CC4C73" w:rsidDel="00CC4C73">
                <w:rPr>
                  <w:rStyle w:val="Hyperlink"/>
                  <w:noProof/>
                  <w:rPrChange w:id="173" w:author="Praveen Kumar Chaubey" w:date="2020-12-22T18:47:00Z">
                    <w:rPr>
                      <w:rStyle w:val="Hyperlink"/>
                      <w:noProof/>
                    </w:rPr>
                  </w:rPrChange>
                </w:rPr>
                <w:delText>2. IEEE 803 Protocol Basics.</w:delText>
              </w:r>
              <w:r w:rsidDel="00CC4C73">
                <w:rPr>
                  <w:noProof/>
                  <w:webHidden/>
                </w:rPr>
                <w:tab/>
                <w:delText>5</w:delText>
              </w:r>
            </w:del>
          </w:ins>
        </w:p>
        <w:p w14:paraId="2B036BEA" w14:textId="344381A3" w:rsidR="00B66E4C" w:rsidDel="00CC4C73" w:rsidRDefault="00B66E4C">
          <w:pPr>
            <w:pStyle w:val="TOC2"/>
            <w:tabs>
              <w:tab w:val="right" w:leader="dot" w:pos="10070"/>
            </w:tabs>
            <w:rPr>
              <w:ins w:id="174" w:author="Mahe" w:date="2020-12-22T02:09:00Z"/>
              <w:del w:id="175" w:author="Praveen Kumar Chaubey" w:date="2020-12-22T18:47:00Z"/>
              <w:rFonts w:eastAsiaTheme="minorEastAsia" w:cstheme="minorBidi"/>
              <w:smallCaps w:val="0"/>
              <w:noProof/>
              <w:sz w:val="22"/>
              <w:szCs w:val="22"/>
              <w:lang w:bidi="ar-SA"/>
            </w:rPr>
          </w:pPr>
          <w:ins w:id="176" w:author="Mahe" w:date="2020-12-22T02:09:00Z">
            <w:del w:id="177" w:author="Praveen Kumar Chaubey" w:date="2020-12-22T18:47:00Z">
              <w:r w:rsidRPr="00CC4C73" w:rsidDel="00CC4C73">
                <w:rPr>
                  <w:rStyle w:val="Hyperlink"/>
                  <w:noProof/>
                  <w:rPrChange w:id="178" w:author="Praveen Kumar Chaubey" w:date="2020-12-22T18:47:00Z">
                    <w:rPr>
                      <w:rStyle w:val="Hyperlink"/>
                      <w:noProof/>
                    </w:rPr>
                  </w:rPrChange>
                </w:rPr>
                <w:delText>3. Common Wi-Fi Standards</w:delText>
              </w:r>
              <w:r w:rsidDel="00CC4C73">
                <w:rPr>
                  <w:noProof/>
                  <w:webHidden/>
                </w:rPr>
                <w:tab/>
                <w:delText>5</w:delText>
              </w:r>
            </w:del>
          </w:ins>
        </w:p>
        <w:p w14:paraId="3D4FC20E" w14:textId="4368B084" w:rsidR="00B66E4C" w:rsidDel="00CC4C73" w:rsidRDefault="00B66E4C">
          <w:pPr>
            <w:pStyle w:val="TOC2"/>
            <w:tabs>
              <w:tab w:val="right" w:leader="dot" w:pos="10070"/>
            </w:tabs>
            <w:rPr>
              <w:ins w:id="179" w:author="Mahe" w:date="2020-12-22T02:09:00Z"/>
              <w:del w:id="180" w:author="Praveen Kumar Chaubey" w:date="2020-12-22T18:47:00Z"/>
              <w:rFonts w:eastAsiaTheme="minorEastAsia" w:cstheme="minorBidi"/>
              <w:smallCaps w:val="0"/>
              <w:noProof/>
              <w:sz w:val="22"/>
              <w:szCs w:val="22"/>
              <w:lang w:bidi="ar-SA"/>
            </w:rPr>
          </w:pPr>
          <w:ins w:id="181" w:author="Mahe" w:date="2020-12-22T02:09:00Z">
            <w:del w:id="182" w:author="Praveen Kumar Chaubey" w:date="2020-12-22T18:47:00Z">
              <w:r w:rsidRPr="00CC4C73" w:rsidDel="00CC4C73">
                <w:rPr>
                  <w:rStyle w:val="Hyperlink"/>
                  <w:noProof/>
                  <w:rPrChange w:id="183" w:author="Praveen Kumar Chaubey" w:date="2020-12-22T18:47:00Z">
                    <w:rPr>
                      <w:rStyle w:val="Hyperlink"/>
                      <w:noProof/>
                    </w:rPr>
                  </w:rPrChange>
                </w:rPr>
                <w:delText>3. Open System Interface (OSI) Basics</w:delText>
              </w:r>
              <w:r w:rsidDel="00CC4C73">
                <w:rPr>
                  <w:noProof/>
                  <w:webHidden/>
                </w:rPr>
                <w:tab/>
                <w:delText>6</w:delText>
              </w:r>
            </w:del>
          </w:ins>
        </w:p>
        <w:p w14:paraId="37D468F4" w14:textId="7E8D455E" w:rsidR="00B66E4C" w:rsidDel="00CC4C73" w:rsidRDefault="00B66E4C">
          <w:pPr>
            <w:pStyle w:val="TOC2"/>
            <w:tabs>
              <w:tab w:val="right" w:leader="dot" w:pos="10070"/>
            </w:tabs>
            <w:rPr>
              <w:ins w:id="184" w:author="Mahe" w:date="2020-12-22T02:09:00Z"/>
              <w:del w:id="185" w:author="Praveen Kumar Chaubey" w:date="2020-12-22T18:47:00Z"/>
              <w:rFonts w:eastAsiaTheme="minorEastAsia" w:cstheme="minorBidi"/>
              <w:smallCaps w:val="0"/>
              <w:noProof/>
              <w:sz w:val="22"/>
              <w:szCs w:val="22"/>
              <w:lang w:bidi="ar-SA"/>
            </w:rPr>
          </w:pPr>
          <w:ins w:id="186" w:author="Mahe" w:date="2020-12-22T02:09:00Z">
            <w:del w:id="187" w:author="Praveen Kumar Chaubey" w:date="2020-12-22T18:47:00Z">
              <w:r w:rsidRPr="00CC4C73" w:rsidDel="00CC4C73">
                <w:rPr>
                  <w:rStyle w:val="Hyperlink"/>
                  <w:noProof/>
                  <w:rPrChange w:id="188" w:author="Praveen Kumar Chaubey" w:date="2020-12-22T18:47:00Z">
                    <w:rPr>
                      <w:rStyle w:val="Hyperlink"/>
                      <w:noProof/>
                    </w:rPr>
                  </w:rPrChange>
                </w:rPr>
                <w:delText>4. Physical Layer Frame Structure and its types</w:delText>
              </w:r>
              <w:r w:rsidDel="00CC4C73">
                <w:rPr>
                  <w:noProof/>
                  <w:webHidden/>
                </w:rPr>
                <w:tab/>
                <w:delText>9</w:delText>
              </w:r>
            </w:del>
          </w:ins>
        </w:p>
        <w:p w14:paraId="6ACB389F" w14:textId="454E639A" w:rsidR="00B66E4C" w:rsidDel="00CC4C73" w:rsidRDefault="00B66E4C">
          <w:pPr>
            <w:pStyle w:val="TOC2"/>
            <w:tabs>
              <w:tab w:val="right" w:leader="dot" w:pos="10070"/>
            </w:tabs>
            <w:rPr>
              <w:ins w:id="189" w:author="Mahe" w:date="2020-12-22T02:09:00Z"/>
              <w:del w:id="190" w:author="Praveen Kumar Chaubey" w:date="2020-12-22T18:47:00Z"/>
              <w:rFonts w:eastAsiaTheme="minorEastAsia" w:cstheme="minorBidi"/>
              <w:smallCaps w:val="0"/>
              <w:noProof/>
              <w:sz w:val="22"/>
              <w:szCs w:val="22"/>
              <w:lang w:bidi="ar-SA"/>
            </w:rPr>
          </w:pPr>
          <w:ins w:id="191" w:author="Mahe" w:date="2020-12-22T02:09:00Z">
            <w:del w:id="192" w:author="Praveen Kumar Chaubey" w:date="2020-12-22T18:47:00Z">
              <w:r w:rsidRPr="00CC4C73" w:rsidDel="00CC4C73">
                <w:rPr>
                  <w:rStyle w:val="Hyperlink"/>
                  <w:noProof/>
                  <w:rPrChange w:id="193" w:author="Praveen Kumar Chaubey" w:date="2020-12-22T18:47:00Z">
                    <w:rPr>
                      <w:rStyle w:val="Hyperlink"/>
                      <w:noProof/>
                    </w:rPr>
                  </w:rPrChange>
                </w:rPr>
                <w:delText>5. Data Link Layer</w:delText>
              </w:r>
              <w:r w:rsidDel="00CC4C73">
                <w:rPr>
                  <w:noProof/>
                  <w:webHidden/>
                </w:rPr>
                <w:tab/>
                <w:delText>9</w:delText>
              </w:r>
            </w:del>
          </w:ins>
        </w:p>
        <w:p w14:paraId="11481FC1" w14:textId="12761FB9" w:rsidR="00B66E4C" w:rsidDel="00CC4C73" w:rsidRDefault="00B66E4C">
          <w:pPr>
            <w:pStyle w:val="TOC2"/>
            <w:tabs>
              <w:tab w:val="right" w:leader="dot" w:pos="10070"/>
            </w:tabs>
            <w:rPr>
              <w:ins w:id="194" w:author="Mahe" w:date="2020-12-22T02:09:00Z"/>
              <w:del w:id="195" w:author="Praveen Kumar Chaubey" w:date="2020-12-22T18:47:00Z"/>
              <w:rFonts w:eastAsiaTheme="minorEastAsia" w:cstheme="minorBidi"/>
              <w:smallCaps w:val="0"/>
              <w:noProof/>
              <w:sz w:val="22"/>
              <w:szCs w:val="22"/>
              <w:lang w:bidi="ar-SA"/>
            </w:rPr>
          </w:pPr>
          <w:ins w:id="196" w:author="Mahe" w:date="2020-12-22T02:09:00Z">
            <w:del w:id="197" w:author="Praveen Kumar Chaubey" w:date="2020-12-22T18:47:00Z">
              <w:r w:rsidRPr="00CC4C73" w:rsidDel="00CC4C73">
                <w:rPr>
                  <w:rStyle w:val="Hyperlink"/>
                  <w:noProof/>
                  <w:rPrChange w:id="198" w:author="Praveen Kumar Chaubey" w:date="2020-12-22T18:47:00Z">
                    <w:rPr>
                      <w:rStyle w:val="Hyperlink"/>
                      <w:noProof/>
                    </w:rPr>
                  </w:rPrChange>
                </w:rPr>
                <w:delText>6. Wi-Fi Standard Evolution</w:delText>
              </w:r>
              <w:r w:rsidDel="00CC4C73">
                <w:rPr>
                  <w:noProof/>
                  <w:webHidden/>
                </w:rPr>
                <w:tab/>
                <w:delText>13</w:delText>
              </w:r>
            </w:del>
          </w:ins>
        </w:p>
        <w:p w14:paraId="16F6E97C" w14:textId="593C5101" w:rsidR="00B66E4C" w:rsidDel="00CC4C73" w:rsidRDefault="00B66E4C">
          <w:pPr>
            <w:pStyle w:val="TOC2"/>
            <w:tabs>
              <w:tab w:val="right" w:leader="dot" w:pos="10070"/>
            </w:tabs>
            <w:rPr>
              <w:ins w:id="199" w:author="Mahe" w:date="2020-12-22T02:09:00Z"/>
              <w:del w:id="200" w:author="Praveen Kumar Chaubey" w:date="2020-12-22T18:47:00Z"/>
              <w:rFonts w:eastAsiaTheme="minorEastAsia" w:cstheme="minorBidi"/>
              <w:smallCaps w:val="0"/>
              <w:noProof/>
              <w:sz w:val="22"/>
              <w:szCs w:val="22"/>
              <w:lang w:bidi="ar-SA"/>
            </w:rPr>
          </w:pPr>
          <w:ins w:id="201" w:author="Mahe" w:date="2020-12-22T02:09:00Z">
            <w:del w:id="202" w:author="Praveen Kumar Chaubey" w:date="2020-12-22T18:47:00Z">
              <w:r w:rsidRPr="00CC4C73" w:rsidDel="00CC4C73">
                <w:rPr>
                  <w:rStyle w:val="Hyperlink"/>
                  <w:noProof/>
                  <w:rPrChange w:id="203" w:author="Praveen Kumar Chaubey" w:date="2020-12-22T18:47:00Z">
                    <w:rPr>
                      <w:rStyle w:val="Hyperlink"/>
                      <w:noProof/>
                    </w:rPr>
                  </w:rPrChange>
                </w:rPr>
                <w:delText>7. OFDMA, DSSS, FHSS</w:delText>
              </w:r>
              <w:r w:rsidDel="00CC4C73">
                <w:rPr>
                  <w:noProof/>
                  <w:webHidden/>
                </w:rPr>
                <w:tab/>
                <w:delText>13</w:delText>
              </w:r>
            </w:del>
          </w:ins>
        </w:p>
        <w:p w14:paraId="196800A2" w14:textId="368FEE76" w:rsidR="00B66E4C" w:rsidDel="00CC4C73" w:rsidRDefault="00B66E4C">
          <w:pPr>
            <w:pStyle w:val="TOC2"/>
            <w:tabs>
              <w:tab w:val="right" w:leader="dot" w:pos="10070"/>
            </w:tabs>
            <w:rPr>
              <w:ins w:id="204" w:author="Mahe" w:date="2020-12-22T02:09:00Z"/>
              <w:del w:id="205" w:author="Praveen Kumar Chaubey" w:date="2020-12-22T18:47:00Z"/>
              <w:rFonts w:eastAsiaTheme="minorEastAsia" w:cstheme="minorBidi"/>
              <w:smallCaps w:val="0"/>
              <w:noProof/>
              <w:sz w:val="22"/>
              <w:szCs w:val="22"/>
              <w:lang w:bidi="ar-SA"/>
            </w:rPr>
          </w:pPr>
          <w:ins w:id="206" w:author="Mahe" w:date="2020-12-22T02:09:00Z">
            <w:del w:id="207" w:author="Praveen Kumar Chaubey" w:date="2020-12-22T18:47:00Z">
              <w:r w:rsidRPr="00CC4C73" w:rsidDel="00CC4C73">
                <w:rPr>
                  <w:rStyle w:val="Hyperlink"/>
                  <w:noProof/>
                  <w:rPrChange w:id="208" w:author="Praveen Kumar Chaubey" w:date="2020-12-22T18:47:00Z">
                    <w:rPr>
                      <w:rStyle w:val="Hyperlink"/>
                      <w:noProof/>
                    </w:rPr>
                  </w:rPrChange>
                </w:rPr>
                <w:delText>8. 802.11 MIMO</w:delText>
              </w:r>
              <w:r w:rsidDel="00CC4C73">
                <w:rPr>
                  <w:noProof/>
                  <w:webHidden/>
                </w:rPr>
                <w:tab/>
                <w:delText>16</w:delText>
              </w:r>
            </w:del>
          </w:ins>
        </w:p>
        <w:p w14:paraId="45ECFE60" w14:textId="334E9CB4" w:rsidR="00B66E4C" w:rsidDel="00CC4C73" w:rsidRDefault="00B66E4C">
          <w:pPr>
            <w:pStyle w:val="TOC2"/>
            <w:tabs>
              <w:tab w:val="right" w:leader="dot" w:pos="10070"/>
            </w:tabs>
            <w:rPr>
              <w:ins w:id="209" w:author="Mahe" w:date="2020-12-22T02:09:00Z"/>
              <w:del w:id="210" w:author="Praveen Kumar Chaubey" w:date="2020-12-22T18:47:00Z"/>
              <w:rFonts w:eastAsiaTheme="minorEastAsia" w:cstheme="minorBidi"/>
              <w:smallCaps w:val="0"/>
              <w:noProof/>
              <w:sz w:val="22"/>
              <w:szCs w:val="22"/>
              <w:lang w:bidi="ar-SA"/>
            </w:rPr>
          </w:pPr>
          <w:ins w:id="211" w:author="Mahe" w:date="2020-12-22T02:09:00Z">
            <w:del w:id="212" w:author="Praveen Kumar Chaubey" w:date="2020-12-22T18:47:00Z">
              <w:r w:rsidRPr="00CC4C73" w:rsidDel="00CC4C73">
                <w:rPr>
                  <w:rStyle w:val="Hyperlink"/>
                  <w:noProof/>
                  <w:rPrChange w:id="213" w:author="Praveen Kumar Chaubey" w:date="2020-12-22T18:47:00Z">
                    <w:rPr>
                      <w:rStyle w:val="Hyperlink"/>
                      <w:noProof/>
                    </w:rPr>
                  </w:rPrChange>
                </w:rPr>
                <w:delText>9. Channel Bonding</w:delText>
              </w:r>
              <w:r w:rsidDel="00CC4C73">
                <w:rPr>
                  <w:noProof/>
                  <w:webHidden/>
                </w:rPr>
                <w:tab/>
                <w:delText>17</w:delText>
              </w:r>
            </w:del>
          </w:ins>
        </w:p>
        <w:p w14:paraId="2FE77335" w14:textId="2ED4DBF8" w:rsidR="00B66E4C" w:rsidDel="00CC4C73" w:rsidRDefault="00B66E4C">
          <w:pPr>
            <w:pStyle w:val="TOC2"/>
            <w:tabs>
              <w:tab w:val="right" w:leader="dot" w:pos="10070"/>
            </w:tabs>
            <w:rPr>
              <w:ins w:id="214" w:author="Mahe" w:date="2020-12-22T02:09:00Z"/>
              <w:del w:id="215" w:author="Praveen Kumar Chaubey" w:date="2020-12-22T18:47:00Z"/>
              <w:rFonts w:eastAsiaTheme="minorEastAsia" w:cstheme="minorBidi"/>
              <w:smallCaps w:val="0"/>
              <w:noProof/>
              <w:sz w:val="22"/>
              <w:szCs w:val="22"/>
              <w:lang w:bidi="ar-SA"/>
            </w:rPr>
          </w:pPr>
          <w:ins w:id="216" w:author="Mahe" w:date="2020-12-22T02:09:00Z">
            <w:del w:id="217" w:author="Praveen Kumar Chaubey" w:date="2020-12-22T18:47:00Z">
              <w:r w:rsidRPr="00CC4C73" w:rsidDel="00CC4C73">
                <w:rPr>
                  <w:rStyle w:val="Hyperlink"/>
                  <w:noProof/>
                  <w:rPrChange w:id="218" w:author="Praveen Kumar Chaubey" w:date="2020-12-22T18:47:00Z">
                    <w:rPr>
                      <w:rStyle w:val="Hyperlink"/>
                      <w:noProof/>
                    </w:rPr>
                  </w:rPrChange>
                </w:rPr>
                <w:delText>10. Active and Passive Scanning</w:delText>
              </w:r>
              <w:r w:rsidDel="00CC4C73">
                <w:rPr>
                  <w:noProof/>
                  <w:webHidden/>
                </w:rPr>
                <w:tab/>
                <w:delText>18</w:delText>
              </w:r>
            </w:del>
          </w:ins>
        </w:p>
        <w:p w14:paraId="5D3B72EC" w14:textId="3C5DBB33" w:rsidR="00B66E4C" w:rsidDel="00CC4C73" w:rsidRDefault="00B66E4C">
          <w:pPr>
            <w:pStyle w:val="TOC2"/>
            <w:tabs>
              <w:tab w:val="right" w:leader="dot" w:pos="10070"/>
            </w:tabs>
            <w:rPr>
              <w:ins w:id="219" w:author="Mahe" w:date="2020-12-22T02:09:00Z"/>
              <w:del w:id="220" w:author="Praveen Kumar Chaubey" w:date="2020-12-22T18:47:00Z"/>
              <w:rFonts w:eastAsiaTheme="minorEastAsia" w:cstheme="minorBidi"/>
              <w:smallCaps w:val="0"/>
              <w:noProof/>
              <w:sz w:val="22"/>
              <w:szCs w:val="22"/>
              <w:lang w:bidi="ar-SA"/>
            </w:rPr>
          </w:pPr>
          <w:ins w:id="221" w:author="Mahe" w:date="2020-12-22T02:09:00Z">
            <w:del w:id="222" w:author="Praveen Kumar Chaubey" w:date="2020-12-22T18:47:00Z">
              <w:r w:rsidRPr="00CC4C73" w:rsidDel="00CC4C73">
                <w:rPr>
                  <w:rStyle w:val="Hyperlink"/>
                  <w:noProof/>
                  <w:rPrChange w:id="223" w:author="Praveen Kumar Chaubey" w:date="2020-12-22T18:47:00Z">
                    <w:rPr>
                      <w:rStyle w:val="Hyperlink"/>
                      <w:noProof/>
                    </w:rPr>
                  </w:rPrChange>
                </w:rPr>
                <w:delText>11. MAC Layer Specification (AMPDU &amp; AMSDU)</w:delText>
              </w:r>
              <w:r w:rsidDel="00CC4C73">
                <w:rPr>
                  <w:noProof/>
                  <w:webHidden/>
                </w:rPr>
                <w:tab/>
                <w:delText>19</w:delText>
              </w:r>
            </w:del>
          </w:ins>
        </w:p>
        <w:p w14:paraId="4CB4AA31" w14:textId="01DC35DF" w:rsidR="00B66E4C" w:rsidDel="00CC4C73" w:rsidRDefault="00B66E4C">
          <w:pPr>
            <w:pStyle w:val="TOC2"/>
            <w:tabs>
              <w:tab w:val="right" w:leader="dot" w:pos="10070"/>
            </w:tabs>
            <w:rPr>
              <w:ins w:id="224" w:author="Mahe" w:date="2020-12-22T02:09:00Z"/>
              <w:del w:id="225" w:author="Praveen Kumar Chaubey" w:date="2020-12-22T18:47:00Z"/>
              <w:rFonts w:eastAsiaTheme="minorEastAsia" w:cstheme="minorBidi"/>
              <w:smallCaps w:val="0"/>
              <w:noProof/>
              <w:sz w:val="22"/>
              <w:szCs w:val="22"/>
              <w:lang w:bidi="ar-SA"/>
            </w:rPr>
          </w:pPr>
          <w:ins w:id="226" w:author="Mahe" w:date="2020-12-22T02:09:00Z">
            <w:del w:id="227" w:author="Praveen Kumar Chaubey" w:date="2020-12-22T18:47:00Z">
              <w:r w:rsidRPr="00CC4C73" w:rsidDel="00CC4C73">
                <w:rPr>
                  <w:rStyle w:val="Hyperlink"/>
                  <w:noProof/>
                  <w:rPrChange w:id="228" w:author="Praveen Kumar Chaubey" w:date="2020-12-22T18:47:00Z">
                    <w:rPr>
                      <w:rStyle w:val="Hyperlink"/>
                      <w:noProof/>
                    </w:rPr>
                  </w:rPrChange>
                </w:rPr>
                <w:delText>12. Wi-Fi Security (WEP, WPA, WPA2, WPA3)</w:delText>
              </w:r>
              <w:r w:rsidDel="00CC4C73">
                <w:rPr>
                  <w:noProof/>
                  <w:webHidden/>
                </w:rPr>
                <w:tab/>
                <w:delText>20</w:delText>
              </w:r>
            </w:del>
          </w:ins>
        </w:p>
        <w:p w14:paraId="49F1E734" w14:textId="7EAE1933" w:rsidR="00B66E4C" w:rsidDel="00CC4C73" w:rsidRDefault="00B66E4C">
          <w:pPr>
            <w:pStyle w:val="TOC2"/>
            <w:tabs>
              <w:tab w:val="right" w:leader="dot" w:pos="10070"/>
            </w:tabs>
            <w:rPr>
              <w:ins w:id="229" w:author="Mahe" w:date="2020-12-22T02:09:00Z"/>
              <w:del w:id="230" w:author="Praveen Kumar Chaubey" w:date="2020-12-22T18:47:00Z"/>
              <w:rFonts w:eastAsiaTheme="minorEastAsia" w:cstheme="minorBidi"/>
              <w:smallCaps w:val="0"/>
              <w:noProof/>
              <w:sz w:val="22"/>
              <w:szCs w:val="22"/>
              <w:lang w:bidi="ar-SA"/>
            </w:rPr>
          </w:pPr>
          <w:ins w:id="231" w:author="Mahe" w:date="2020-12-22T02:09:00Z">
            <w:del w:id="232" w:author="Praveen Kumar Chaubey" w:date="2020-12-22T18:47:00Z">
              <w:r w:rsidRPr="00CC4C73" w:rsidDel="00CC4C73">
                <w:rPr>
                  <w:rStyle w:val="Hyperlink"/>
                  <w:noProof/>
                  <w:rPrChange w:id="233" w:author="Praveen Kumar Chaubey" w:date="2020-12-22T18:47:00Z">
                    <w:rPr>
                      <w:rStyle w:val="Hyperlink"/>
                      <w:noProof/>
                    </w:rPr>
                  </w:rPrChange>
                </w:rPr>
                <w:delText>13. CSMA/CD &amp; CSMA/CA</w:delText>
              </w:r>
              <w:r w:rsidDel="00CC4C73">
                <w:rPr>
                  <w:noProof/>
                  <w:webHidden/>
                </w:rPr>
                <w:tab/>
                <w:delText>22</w:delText>
              </w:r>
            </w:del>
          </w:ins>
        </w:p>
        <w:p w14:paraId="603F81B7" w14:textId="563EFE21" w:rsidR="00B66E4C" w:rsidDel="00CC4C73" w:rsidRDefault="00B66E4C">
          <w:pPr>
            <w:pStyle w:val="TOC2"/>
            <w:tabs>
              <w:tab w:val="right" w:leader="dot" w:pos="10070"/>
            </w:tabs>
            <w:rPr>
              <w:ins w:id="234" w:author="Mahe" w:date="2020-12-22T02:09:00Z"/>
              <w:del w:id="235" w:author="Praveen Kumar Chaubey" w:date="2020-12-22T18:47:00Z"/>
              <w:rFonts w:eastAsiaTheme="minorEastAsia" w:cstheme="minorBidi"/>
              <w:smallCaps w:val="0"/>
              <w:noProof/>
              <w:sz w:val="22"/>
              <w:szCs w:val="22"/>
              <w:lang w:bidi="ar-SA"/>
            </w:rPr>
          </w:pPr>
          <w:ins w:id="236" w:author="Mahe" w:date="2020-12-22T02:09:00Z">
            <w:del w:id="237" w:author="Praveen Kumar Chaubey" w:date="2020-12-22T18:47:00Z">
              <w:r w:rsidRPr="00CC4C73" w:rsidDel="00CC4C73">
                <w:rPr>
                  <w:rStyle w:val="Hyperlink"/>
                  <w:noProof/>
                  <w:rPrChange w:id="238" w:author="Praveen Kumar Chaubey" w:date="2020-12-22T18:47:00Z">
                    <w:rPr>
                      <w:rStyle w:val="Hyperlink"/>
                      <w:noProof/>
                    </w:rPr>
                  </w:rPrChange>
                </w:rPr>
                <w:delText>14. Hidden Terminal and Exposed Terminal Problem with MACA Solution.</w:delText>
              </w:r>
              <w:r w:rsidDel="00CC4C73">
                <w:rPr>
                  <w:noProof/>
                  <w:webHidden/>
                </w:rPr>
                <w:tab/>
                <w:delText>23</w:delText>
              </w:r>
            </w:del>
          </w:ins>
        </w:p>
        <w:p w14:paraId="7F6042C9" w14:textId="4BA03961" w:rsidR="00B66E4C" w:rsidDel="00CC4C73" w:rsidRDefault="00B66E4C">
          <w:pPr>
            <w:pStyle w:val="TOC2"/>
            <w:tabs>
              <w:tab w:val="right" w:leader="dot" w:pos="10070"/>
            </w:tabs>
            <w:rPr>
              <w:ins w:id="239" w:author="Mahe" w:date="2020-12-22T02:09:00Z"/>
              <w:del w:id="240" w:author="Praveen Kumar Chaubey" w:date="2020-12-22T18:47:00Z"/>
              <w:rFonts w:eastAsiaTheme="minorEastAsia" w:cstheme="minorBidi"/>
              <w:smallCaps w:val="0"/>
              <w:noProof/>
              <w:sz w:val="22"/>
              <w:szCs w:val="22"/>
              <w:lang w:bidi="ar-SA"/>
            </w:rPr>
          </w:pPr>
          <w:ins w:id="241" w:author="Mahe" w:date="2020-12-22T02:09:00Z">
            <w:del w:id="242" w:author="Praveen Kumar Chaubey" w:date="2020-12-22T18:47:00Z">
              <w:r w:rsidRPr="00CC4C73" w:rsidDel="00CC4C73">
                <w:rPr>
                  <w:rStyle w:val="Hyperlink"/>
                  <w:noProof/>
                  <w:rPrChange w:id="243" w:author="Praveen Kumar Chaubey" w:date="2020-12-22T18:47:00Z">
                    <w:rPr>
                      <w:rStyle w:val="Hyperlink"/>
                      <w:noProof/>
                    </w:rPr>
                  </w:rPrChange>
                </w:rPr>
                <w:delText>15. Important Protocols</w:delText>
              </w:r>
              <w:r w:rsidDel="00CC4C73">
                <w:rPr>
                  <w:noProof/>
                  <w:webHidden/>
                </w:rPr>
                <w:tab/>
                <w:delText>25</w:delText>
              </w:r>
            </w:del>
          </w:ins>
        </w:p>
        <w:p w14:paraId="2AEF1C25" w14:textId="3E66719C" w:rsidR="00B66E4C" w:rsidDel="00CC4C73" w:rsidRDefault="00B66E4C">
          <w:pPr>
            <w:pStyle w:val="TOC1"/>
            <w:tabs>
              <w:tab w:val="right" w:leader="dot" w:pos="10070"/>
            </w:tabs>
            <w:rPr>
              <w:ins w:id="244" w:author="Mahe" w:date="2020-12-22T02:09:00Z"/>
              <w:del w:id="245" w:author="Praveen Kumar Chaubey" w:date="2020-12-22T18:47:00Z"/>
              <w:rFonts w:eastAsiaTheme="minorEastAsia" w:cstheme="minorBidi"/>
              <w:b w:val="0"/>
              <w:bCs w:val="0"/>
              <w:caps w:val="0"/>
              <w:noProof/>
              <w:sz w:val="22"/>
              <w:szCs w:val="22"/>
              <w:lang w:bidi="ar-SA"/>
            </w:rPr>
          </w:pPr>
          <w:ins w:id="246" w:author="Mahe" w:date="2020-12-22T02:09:00Z">
            <w:del w:id="247" w:author="Praveen Kumar Chaubey" w:date="2020-12-22T18:47:00Z">
              <w:r w:rsidRPr="00CC4C73" w:rsidDel="00CC4C73">
                <w:rPr>
                  <w:rStyle w:val="Hyperlink"/>
                  <w:noProof/>
                  <w:rPrChange w:id="248" w:author="Praveen Kumar Chaubey" w:date="2020-12-22T18:47:00Z">
                    <w:rPr>
                      <w:rStyle w:val="Hyperlink"/>
                      <w:noProof/>
                    </w:rPr>
                  </w:rPrChange>
                </w:rPr>
                <w:delText>Objectives</w:delText>
              </w:r>
              <w:r w:rsidDel="00CC4C73">
                <w:rPr>
                  <w:noProof/>
                  <w:webHidden/>
                </w:rPr>
                <w:tab/>
                <w:delText>31</w:delText>
              </w:r>
            </w:del>
          </w:ins>
        </w:p>
        <w:p w14:paraId="32178C7C" w14:textId="1F2614AC" w:rsidR="00B66E4C" w:rsidDel="00CC4C73" w:rsidRDefault="00B66E4C">
          <w:pPr>
            <w:pStyle w:val="TOC1"/>
            <w:tabs>
              <w:tab w:val="right" w:leader="dot" w:pos="10070"/>
            </w:tabs>
            <w:rPr>
              <w:ins w:id="249" w:author="Mahe" w:date="2020-12-22T02:09:00Z"/>
              <w:del w:id="250" w:author="Praveen Kumar Chaubey" w:date="2020-12-22T18:47:00Z"/>
              <w:rFonts w:eastAsiaTheme="minorEastAsia" w:cstheme="minorBidi"/>
              <w:b w:val="0"/>
              <w:bCs w:val="0"/>
              <w:caps w:val="0"/>
              <w:noProof/>
              <w:sz w:val="22"/>
              <w:szCs w:val="22"/>
              <w:lang w:bidi="ar-SA"/>
            </w:rPr>
          </w:pPr>
          <w:ins w:id="251" w:author="Mahe" w:date="2020-12-22T02:09:00Z">
            <w:del w:id="252" w:author="Praveen Kumar Chaubey" w:date="2020-12-22T18:47:00Z">
              <w:r w:rsidRPr="00CC4C73" w:rsidDel="00CC4C73">
                <w:rPr>
                  <w:rStyle w:val="Hyperlink"/>
                  <w:noProof/>
                  <w:rPrChange w:id="253" w:author="Praveen Kumar Chaubey" w:date="2020-12-22T18:47:00Z">
                    <w:rPr>
                      <w:rStyle w:val="Hyperlink"/>
                      <w:noProof/>
                    </w:rPr>
                  </w:rPrChange>
                </w:rPr>
                <w:delText>Requirements:</w:delText>
              </w:r>
              <w:r w:rsidDel="00CC4C73">
                <w:rPr>
                  <w:noProof/>
                  <w:webHidden/>
                </w:rPr>
                <w:tab/>
                <w:delText>32</w:delText>
              </w:r>
            </w:del>
          </w:ins>
        </w:p>
        <w:p w14:paraId="4C75511B" w14:textId="451090F7" w:rsidR="00B66E4C" w:rsidDel="00CC4C73" w:rsidRDefault="00B66E4C">
          <w:pPr>
            <w:pStyle w:val="TOC2"/>
            <w:tabs>
              <w:tab w:val="right" w:leader="dot" w:pos="10070"/>
            </w:tabs>
            <w:rPr>
              <w:ins w:id="254" w:author="Mahe" w:date="2020-12-22T02:09:00Z"/>
              <w:del w:id="255" w:author="Praveen Kumar Chaubey" w:date="2020-12-22T18:47:00Z"/>
              <w:rFonts w:eastAsiaTheme="minorEastAsia" w:cstheme="minorBidi"/>
              <w:smallCaps w:val="0"/>
              <w:noProof/>
              <w:sz w:val="22"/>
              <w:szCs w:val="22"/>
              <w:lang w:bidi="ar-SA"/>
            </w:rPr>
          </w:pPr>
          <w:ins w:id="256" w:author="Mahe" w:date="2020-12-22T02:09:00Z">
            <w:del w:id="257" w:author="Praveen Kumar Chaubey" w:date="2020-12-22T18:47:00Z">
              <w:r w:rsidRPr="00CC4C73" w:rsidDel="00CC4C73">
                <w:rPr>
                  <w:rStyle w:val="Hyperlink"/>
                  <w:noProof/>
                  <w:rPrChange w:id="258" w:author="Praveen Kumar Chaubey" w:date="2020-12-22T18:47:00Z">
                    <w:rPr>
                      <w:rStyle w:val="Hyperlink"/>
                      <w:noProof/>
                    </w:rPr>
                  </w:rPrChange>
                </w:rPr>
                <w:delText>High Level Requirements:</w:delText>
              </w:r>
              <w:r w:rsidDel="00CC4C73">
                <w:rPr>
                  <w:noProof/>
                  <w:webHidden/>
                </w:rPr>
                <w:tab/>
                <w:delText>32</w:delText>
              </w:r>
            </w:del>
          </w:ins>
        </w:p>
        <w:p w14:paraId="4BB54D67" w14:textId="1EBF07E5" w:rsidR="00B66E4C" w:rsidDel="00CC4C73" w:rsidRDefault="00B66E4C">
          <w:pPr>
            <w:pStyle w:val="TOC2"/>
            <w:tabs>
              <w:tab w:val="right" w:leader="dot" w:pos="10070"/>
            </w:tabs>
            <w:rPr>
              <w:ins w:id="259" w:author="Mahe" w:date="2020-12-22T02:09:00Z"/>
              <w:del w:id="260" w:author="Praveen Kumar Chaubey" w:date="2020-12-22T18:47:00Z"/>
              <w:rFonts w:eastAsiaTheme="minorEastAsia" w:cstheme="minorBidi"/>
              <w:smallCaps w:val="0"/>
              <w:noProof/>
              <w:sz w:val="22"/>
              <w:szCs w:val="22"/>
              <w:lang w:bidi="ar-SA"/>
            </w:rPr>
          </w:pPr>
          <w:ins w:id="261" w:author="Mahe" w:date="2020-12-22T02:09:00Z">
            <w:del w:id="262" w:author="Praveen Kumar Chaubey" w:date="2020-12-22T18:47:00Z">
              <w:r w:rsidRPr="00CC4C73" w:rsidDel="00CC4C73">
                <w:rPr>
                  <w:rStyle w:val="Hyperlink"/>
                  <w:noProof/>
                  <w:rPrChange w:id="263" w:author="Praveen Kumar Chaubey" w:date="2020-12-22T18:47:00Z">
                    <w:rPr>
                      <w:rStyle w:val="Hyperlink"/>
                      <w:noProof/>
                    </w:rPr>
                  </w:rPrChange>
                </w:rPr>
                <w:delText>Low Level Requirements:</w:delText>
              </w:r>
              <w:r w:rsidDel="00CC4C73">
                <w:rPr>
                  <w:noProof/>
                  <w:webHidden/>
                </w:rPr>
                <w:tab/>
                <w:delText>32</w:delText>
              </w:r>
            </w:del>
          </w:ins>
        </w:p>
        <w:p w14:paraId="05674509" w14:textId="17560318" w:rsidR="00B66E4C" w:rsidDel="00CC4C73" w:rsidRDefault="00B66E4C">
          <w:pPr>
            <w:pStyle w:val="TOC1"/>
            <w:tabs>
              <w:tab w:val="right" w:leader="dot" w:pos="10070"/>
            </w:tabs>
            <w:rPr>
              <w:ins w:id="264" w:author="Mahe" w:date="2020-12-22T02:09:00Z"/>
              <w:del w:id="265" w:author="Praveen Kumar Chaubey" w:date="2020-12-22T18:47:00Z"/>
              <w:rFonts w:eastAsiaTheme="minorEastAsia" w:cstheme="minorBidi"/>
              <w:b w:val="0"/>
              <w:bCs w:val="0"/>
              <w:caps w:val="0"/>
              <w:noProof/>
              <w:sz w:val="22"/>
              <w:szCs w:val="22"/>
              <w:lang w:bidi="ar-SA"/>
            </w:rPr>
          </w:pPr>
          <w:ins w:id="266" w:author="Mahe" w:date="2020-12-22T02:09:00Z">
            <w:del w:id="267" w:author="Praveen Kumar Chaubey" w:date="2020-12-22T18:47:00Z">
              <w:r w:rsidRPr="00CC4C73" w:rsidDel="00CC4C73">
                <w:rPr>
                  <w:rStyle w:val="Hyperlink"/>
                  <w:noProof/>
                  <w:rPrChange w:id="268" w:author="Praveen Kumar Chaubey" w:date="2020-12-22T18:47:00Z">
                    <w:rPr>
                      <w:rStyle w:val="Hyperlink"/>
                      <w:noProof/>
                    </w:rPr>
                  </w:rPrChange>
                </w:rPr>
                <w:delText>Design</w:delText>
              </w:r>
              <w:r w:rsidDel="00CC4C73">
                <w:rPr>
                  <w:noProof/>
                  <w:webHidden/>
                </w:rPr>
                <w:tab/>
                <w:delText>32</w:delText>
              </w:r>
            </w:del>
          </w:ins>
        </w:p>
        <w:p w14:paraId="65D00ADD" w14:textId="182F4D9B" w:rsidR="00B66E4C" w:rsidDel="00CC4C73" w:rsidRDefault="00B66E4C">
          <w:pPr>
            <w:pStyle w:val="TOC1"/>
            <w:tabs>
              <w:tab w:val="right" w:leader="dot" w:pos="10070"/>
            </w:tabs>
            <w:rPr>
              <w:ins w:id="269" w:author="Mahe" w:date="2020-12-22T02:09:00Z"/>
              <w:del w:id="270" w:author="Praveen Kumar Chaubey" w:date="2020-12-22T18:47:00Z"/>
              <w:rFonts w:eastAsiaTheme="minorEastAsia" w:cstheme="minorBidi"/>
              <w:b w:val="0"/>
              <w:bCs w:val="0"/>
              <w:caps w:val="0"/>
              <w:noProof/>
              <w:sz w:val="22"/>
              <w:szCs w:val="22"/>
              <w:lang w:bidi="ar-SA"/>
            </w:rPr>
          </w:pPr>
          <w:ins w:id="271" w:author="Mahe" w:date="2020-12-22T02:09:00Z">
            <w:del w:id="272" w:author="Praveen Kumar Chaubey" w:date="2020-12-22T18:47:00Z">
              <w:r w:rsidRPr="00CC4C73" w:rsidDel="00CC4C73">
                <w:rPr>
                  <w:rStyle w:val="Hyperlink"/>
                  <w:noProof/>
                  <w:rPrChange w:id="273" w:author="Praveen Kumar Chaubey" w:date="2020-12-22T18:47:00Z">
                    <w:rPr>
                      <w:rStyle w:val="Hyperlink"/>
                      <w:noProof/>
                    </w:rPr>
                  </w:rPrChange>
                </w:rPr>
                <w:delText>Test Plan</w:delText>
              </w:r>
              <w:r w:rsidDel="00CC4C73">
                <w:rPr>
                  <w:noProof/>
                  <w:webHidden/>
                </w:rPr>
                <w:tab/>
                <w:delText>33</w:delText>
              </w:r>
            </w:del>
          </w:ins>
        </w:p>
        <w:p w14:paraId="793D9AA5" w14:textId="59BAF2AF" w:rsidR="00B66E4C" w:rsidDel="00CC4C73" w:rsidRDefault="00B66E4C">
          <w:pPr>
            <w:pStyle w:val="TOC2"/>
            <w:tabs>
              <w:tab w:val="right" w:leader="dot" w:pos="10070"/>
            </w:tabs>
            <w:rPr>
              <w:ins w:id="274" w:author="Mahe" w:date="2020-12-22T02:09:00Z"/>
              <w:del w:id="275" w:author="Praveen Kumar Chaubey" w:date="2020-12-22T18:47:00Z"/>
              <w:rFonts w:eastAsiaTheme="minorEastAsia" w:cstheme="minorBidi"/>
              <w:smallCaps w:val="0"/>
              <w:noProof/>
              <w:sz w:val="22"/>
              <w:szCs w:val="22"/>
              <w:lang w:bidi="ar-SA"/>
            </w:rPr>
          </w:pPr>
          <w:ins w:id="276" w:author="Mahe" w:date="2020-12-22T02:09:00Z">
            <w:del w:id="277" w:author="Praveen Kumar Chaubey" w:date="2020-12-22T18:47:00Z">
              <w:r w:rsidRPr="00CC4C73" w:rsidDel="00CC4C73">
                <w:rPr>
                  <w:rStyle w:val="Hyperlink"/>
                  <w:noProof/>
                  <w:rPrChange w:id="278" w:author="Praveen Kumar Chaubey" w:date="2020-12-22T18:47:00Z">
                    <w:rPr>
                      <w:rStyle w:val="Hyperlink"/>
                      <w:noProof/>
                    </w:rPr>
                  </w:rPrChange>
                </w:rPr>
                <w:delText>High Level Test Plan (Integration Test Plan)</w:delText>
              </w:r>
              <w:r w:rsidDel="00CC4C73">
                <w:rPr>
                  <w:noProof/>
                  <w:webHidden/>
                </w:rPr>
                <w:tab/>
                <w:delText>33</w:delText>
              </w:r>
            </w:del>
          </w:ins>
        </w:p>
        <w:p w14:paraId="4B62AE64" w14:textId="177755E4" w:rsidR="00B66E4C" w:rsidDel="00CC4C73" w:rsidRDefault="00B66E4C">
          <w:pPr>
            <w:pStyle w:val="TOC2"/>
            <w:tabs>
              <w:tab w:val="right" w:leader="dot" w:pos="10070"/>
            </w:tabs>
            <w:rPr>
              <w:ins w:id="279" w:author="Mahe" w:date="2020-12-22T02:09:00Z"/>
              <w:del w:id="280" w:author="Praveen Kumar Chaubey" w:date="2020-12-22T18:47:00Z"/>
              <w:rFonts w:eastAsiaTheme="minorEastAsia" w:cstheme="minorBidi"/>
              <w:smallCaps w:val="0"/>
              <w:noProof/>
              <w:sz w:val="22"/>
              <w:szCs w:val="22"/>
              <w:lang w:bidi="ar-SA"/>
            </w:rPr>
          </w:pPr>
          <w:ins w:id="281" w:author="Mahe" w:date="2020-12-22T02:09:00Z">
            <w:del w:id="282" w:author="Praveen Kumar Chaubey" w:date="2020-12-22T18:47:00Z">
              <w:r w:rsidRPr="00CC4C73" w:rsidDel="00CC4C73">
                <w:rPr>
                  <w:rStyle w:val="Hyperlink"/>
                  <w:noProof/>
                  <w:rPrChange w:id="283" w:author="Praveen Kumar Chaubey" w:date="2020-12-22T18:47:00Z">
                    <w:rPr>
                      <w:rStyle w:val="Hyperlink"/>
                      <w:noProof/>
                    </w:rPr>
                  </w:rPrChange>
                </w:rPr>
                <w:delText>Low Level Test Plan (Unit Test Plan)</w:delText>
              </w:r>
              <w:r w:rsidDel="00CC4C73">
                <w:rPr>
                  <w:noProof/>
                  <w:webHidden/>
                </w:rPr>
                <w:tab/>
                <w:delText>33</w:delText>
              </w:r>
            </w:del>
          </w:ins>
        </w:p>
        <w:p w14:paraId="23C9154F" w14:textId="313FDCB9" w:rsidR="00B66E4C" w:rsidDel="00CC4C73" w:rsidRDefault="00B66E4C">
          <w:pPr>
            <w:pStyle w:val="TOC1"/>
            <w:tabs>
              <w:tab w:val="right" w:leader="dot" w:pos="10070"/>
            </w:tabs>
            <w:rPr>
              <w:ins w:id="284" w:author="Mahe" w:date="2020-12-22T02:09:00Z"/>
              <w:del w:id="285" w:author="Praveen Kumar Chaubey" w:date="2020-12-22T18:47:00Z"/>
              <w:rFonts w:eastAsiaTheme="minorEastAsia" w:cstheme="minorBidi"/>
              <w:b w:val="0"/>
              <w:bCs w:val="0"/>
              <w:caps w:val="0"/>
              <w:noProof/>
              <w:sz w:val="22"/>
              <w:szCs w:val="22"/>
              <w:lang w:bidi="ar-SA"/>
            </w:rPr>
          </w:pPr>
          <w:ins w:id="286" w:author="Mahe" w:date="2020-12-22T02:09:00Z">
            <w:del w:id="287" w:author="Praveen Kumar Chaubey" w:date="2020-12-22T18:47:00Z">
              <w:r w:rsidRPr="00CC4C73" w:rsidDel="00CC4C73">
                <w:rPr>
                  <w:rStyle w:val="Hyperlink"/>
                  <w:noProof/>
                  <w:rPrChange w:id="288" w:author="Praveen Kumar Chaubey" w:date="2020-12-22T18:47:00Z">
                    <w:rPr>
                      <w:rStyle w:val="Hyperlink"/>
                      <w:noProof/>
                    </w:rPr>
                  </w:rPrChange>
                </w:rPr>
                <w:delText>Implementa</w:delText>
              </w:r>
              <w:r w:rsidRPr="00CC4C73" w:rsidDel="00CC4C73">
                <w:rPr>
                  <w:rStyle w:val="Hyperlink"/>
                  <w:noProof/>
                  <w:rPrChange w:id="289" w:author="Praveen Kumar Chaubey" w:date="2020-12-22T18:47:00Z">
                    <w:rPr>
                      <w:rStyle w:val="Hyperlink"/>
                      <w:noProof/>
                    </w:rPr>
                  </w:rPrChange>
                </w:rPr>
                <w:delText>t</w:delText>
              </w:r>
              <w:r w:rsidRPr="00CC4C73" w:rsidDel="00CC4C73">
                <w:rPr>
                  <w:rStyle w:val="Hyperlink"/>
                  <w:noProof/>
                  <w:rPrChange w:id="290" w:author="Praveen Kumar Chaubey" w:date="2020-12-22T18:47:00Z">
                    <w:rPr>
                      <w:rStyle w:val="Hyperlink"/>
                      <w:noProof/>
                    </w:rPr>
                  </w:rPrChange>
                </w:rPr>
                <w:delText>ion Summary</w:delText>
              </w:r>
              <w:r w:rsidDel="00CC4C73">
                <w:rPr>
                  <w:noProof/>
                  <w:webHidden/>
                </w:rPr>
                <w:tab/>
                <w:delText>38</w:delText>
              </w:r>
            </w:del>
          </w:ins>
        </w:p>
        <w:p w14:paraId="74434F83" w14:textId="79D5D499" w:rsidR="00B66E4C" w:rsidDel="00CC4C73" w:rsidRDefault="00B66E4C">
          <w:pPr>
            <w:pStyle w:val="TOC2"/>
            <w:tabs>
              <w:tab w:val="right" w:leader="dot" w:pos="10070"/>
            </w:tabs>
            <w:rPr>
              <w:ins w:id="291" w:author="Mahe" w:date="2020-12-22T02:09:00Z"/>
              <w:del w:id="292" w:author="Praveen Kumar Chaubey" w:date="2020-12-22T18:47:00Z"/>
              <w:rFonts w:eastAsiaTheme="minorEastAsia" w:cstheme="minorBidi"/>
              <w:smallCaps w:val="0"/>
              <w:noProof/>
              <w:sz w:val="22"/>
              <w:szCs w:val="22"/>
              <w:lang w:bidi="ar-SA"/>
            </w:rPr>
          </w:pPr>
          <w:ins w:id="293" w:author="Mahe" w:date="2020-12-22T02:09:00Z">
            <w:del w:id="294" w:author="Praveen Kumar Chaubey" w:date="2020-12-22T18:47:00Z">
              <w:r w:rsidRPr="00CC4C73" w:rsidDel="00CC4C73">
                <w:rPr>
                  <w:rStyle w:val="Hyperlink"/>
                  <w:noProof/>
                  <w:rPrChange w:id="295" w:author="Praveen Kumar Chaubey" w:date="2020-12-22T18:47:00Z">
                    <w:rPr>
                      <w:rStyle w:val="Hyperlink"/>
                      <w:noProof/>
                    </w:rPr>
                  </w:rPrChange>
                </w:rPr>
                <w:delText>Summary</w:delText>
              </w:r>
              <w:r w:rsidDel="00CC4C73">
                <w:rPr>
                  <w:noProof/>
                  <w:webHidden/>
                </w:rPr>
                <w:tab/>
                <w:delText>38</w:delText>
              </w:r>
            </w:del>
          </w:ins>
        </w:p>
        <w:p w14:paraId="554E504C" w14:textId="1DF3217F" w:rsidR="00B66E4C" w:rsidDel="00CC4C73" w:rsidRDefault="00B66E4C">
          <w:pPr>
            <w:pStyle w:val="TOC3"/>
            <w:tabs>
              <w:tab w:val="right" w:leader="dot" w:pos="10070"/>
            </w:tabs>
            <w:rPr>
              <w:ins w:id="296" w:author="Mahe" w:date="2020-12-22T02:09:00Z"/>
              <w:del w:id="297" w:author="Praveen Kumar Chaubey" w:date="2020-12-22T18:47:00Z"/>
              <w:rFonts w:eastAsiaTheme="minorEastAsia" w:cstheme="minorBidi"/>
              <w:i w:val="0"/>
              <w:iCs w:val="0"/>
              <w:noProof/>
              <w:sz w:val="22"/>
              <w:szCs w:val="22"/>
              <w:lang w:bidi="ar-SA"/>
            </w:rPr>
          </w:pPr>
          <w:ins w:id="298" w:author="Mahe" w:date="2020-12-22T02:09:00Z">
            <w:del w:id="299" w:author="Praveen Kumar Chaubey" w:date="2020-12-22T18:47:00Z">
              <w:r w:rsidRPr="00CC4C73" w:rsidDel="00CC4C73">
                <w:rPr>
                  <w:rStyle w:val="Hyperlink"/>
                  <w:noProof/>
                  <w:rPrChange w:id="300" w:author="Praveen Kumar Chaubey" w:date="2020-12-22T18:47:00Z">
                    <w:rPr>
                      <w:rStyle w:val="Hyperlink"/>
                      <w:noProof/>
                    </w:rPr>
                  </w:rPrChange>
                </w:rPr>
                <w:delText>Scanning Testing</w:delText>
              </w:r>
              <w:r w:rsidDel="00CC4C73">
                <w:rPr>
                  <w:noProof/>
                  <w:webHidden/>
                </w:rPr>
                <w:tab/>
                <w:delText>39</w:delText>
              </w:r>
            </w:del>
          </w:ins>
        </w:p>
        <w:p w14:paraId="386B4941" w14:textId="7A508179" w:rsidR="00B66E4C" w:rsidDel="00CC4C73" w:rsidRDefault="00B66E4C">
          <w:pPr>
            <w:pStyle w:val="TOC3"/>
            <w:tabs>
              <w:tab w:val="right" w:leader="dot" w:pos="10070"/>
            </w:tabs>
            <w:rPr>
              <w:ins w:id="301" w:author="Mahe" w:date="2020-12-22T02:09:00Z"/>
              <w:del w:id="302" w:author="Praveen Kumar Chaubey" w:date="2020-12-22T18:47:00Z"/>
              <w:rFonts w:eastAsiaTheme="minorEastAsia" w:cstheme="minorBidi"/>
              <w:i w:val="0"/>
              <w:iCs w:val="0"/>
              <w:noProof/>
              <w:sz w:val="22"/>
              <w:szCs w:val="22"/>
              <w:lang w:bidi="ar-SA"/>
            </w:rPr>
          </w:pPr>
          <w:ins w:id="303" w:author="Mahe" w:date="2020-12-22T02:09:00Z">
            <w:del w:id="304" w:author="Praveen Kumar Chaubey" w:date="2020-12-22T18:47:00Z">
              <w:r w:rsidRPr="00CC4C73" w:rsidDel="00CC4C73">
                <w:rPr>
                  <w:rStyle w:val="Hyperlink"/>
                  <w:rFonts w:eastAsiaTheme="majorEastAsia"/>
                  <w:noProof/>
                  <w:rPrChange w:id="305" w:author="Praveen Kumar Chaubey" w:date="2020-12-22T18:47:00Z">
                    <w:rPr>
                      <w:rStyle w:val="Hyperlink"/>
                      <w:rFonts w:eastAsiaTheme="majorEastAsia"/>
                      <w:noProof/>
                    </w:rPr>
                  </w:rPrChange>
                </w:rPr>
                <w:delText xml:space="preserve">Authentication </w:delText>
              </w:r>
              <w:r w:rsidRPr="00CC4C73" w:rsidDel="00CC4C73">
                <w:rPr>
                  <w:rStyle w:val="Hyperlink"/>
                  <w:noProof/>
                  <w:rPrChange w:id="306" w:author="Praveen Kumar Chaubey" w:date="2020-12-22T18:47:00Z">
                    <w:rPr>
                      <w:rStyle w:val="Hyperlink"/>
                      <w:noProof/>
                    </w:rPr>
                  </w:rPrChange>
                </w:rPr>
                <w:delText>Testing</w:delText>
              </w:r>
              <w:r w:rsidDel="00CC4C73">
                <w:rPr>
                  <w:noProof/>
                  <w:webHidden/>
                </w:rPr>
                <w:tab/>
                <w:delText>40</w:delText>
              </w:r>
            </w:del>
          </w:ins>
        </w:p>
        <w:p w14:paraId="06E60DB2" w14:textId="1FFE0AB7" w:rsidR="00B66E4C" w:rsidDel="00CC4C73" w:rsidRDefault="00B66E4C">
          <w:pPr>
            <w:pStyle w:val="TOC3"/>
            <w:tabs>
              <w:tab w:val="right" w:leader="dot" w:pos="10070"/>
            </w:tabs>
            <w:rPr>
              <w:ins w:id="307" w:author="Mahe" w:date="2020-12-22T02:09:00Z"/>
              <w:del w:id="308" w:author="Praveen Kumar Chaubey" w:date="2020-12-22T18:47:00Z"/>
              <w:rFonts w:eastAsiaTheme="minorEastAsia" w:cstheme="minorBidi"/>
              <w:i w:val="0"/>
              <w:iCs w:val="0"/>
              <w:noProof/>
              <w:sz w:val="22"/>
              <w:szCs w:val="22"/>
              <w:lang w:bidi="ar-SA"/>
            </w:rPr>
          </w:pPr>
          <w:ins w:id="309" w:author="Mahe" w:date="2020-12-22T02:09:00Z">
            <w:del w:id="310" w:author="Praveen Kumar Chaubey" w:date="2020-12-22T18:47:00Z">
              <w:r w:rsidRPr="00CC4C73" w:rsidDel="00CC4C73">
                <w:rPr>
                  <w:rStyle w:val="Hyperlink"/>
                  <w:noProof/>
                  <w:rPrChange w:id="311" w:author="Praveen Kumar Chaubey" w:date="2020-12-22T18:47:00Z">
                    <w:rPr>
                      <w:rStyle w:val="Hyperlink"/>
                      <w:noProof/>
                    </w:rPr>
                  </w:rPrChange>
                </w:rPr>
                <w:delText>Client Connectivity Testing</w:delText>
              </w:r>
              <w:r w:rsidDel="00CC4C73">
                <w:rPr>
                  <w:noProof/>
                  <w:webHidden/>
                </w:rPr>
                <w:tab/>
                <w:delText>44</w:delText>
              </w:r>
            </w:del>
          </w:ins>
        </w:p>
        <w:p w14:paraId="42A8194A" w14:textId="14B35462" w:rsidR="00B66E4C" w:rsidDel="00CC4C73" w:rsidRDefault="00B66E4C">
          <w:pPr>
            <w:pStyle w:val="TOC3"/>
            <w:tabs>
              <w:tab w:val="right" w:leader="dot" w:pos="10070"/>
            </w:tabs>
            <w:rPr>
              <w:ins w:id="312" w:author="Mahe" w:date="2020-12-22T02:09:00Z"/>
              <w:del w:id="313" w:author="Praveen Kumar Chaubey" w:date="2020-12-22T18:47:00Z"/>
              <w:rFonts w:eastAsiaTheme="minorEastAsia" w:cstheme="minorBidi"/>
              <w:i w:val="0"/>
              <w:iCs w:val="0"/>
              <w:noProof/>
              <w:sz w:val="22"/>
              <w:szCs w:val="22"/>
              <w:lang w:bidi="ar-SA"/>
            </w:rPr>
          </w:pPr>
          <w:ins w:id="314" w:author="Mahe" w:date="2020-12-22T02:09:00Z">
            <w:del w:id="315" w:author="Praveen Kumar Chaubey" w:date="2020-12-22T18:47:00Z">
              <w:r w:rsidRPr="00CC4C73" w:rsidDel="00CC4C73">
                <w:rPr>
                  <w:rStyle w:val="Hyperlink"/>
                  <w:noProof/>
                  <w:rPrChange w:id="316" w:author="Praveen Kumar Chaubey" w:date="2020-12-22T18:47:00Z">
                    <w:rPr>
                      <w:rStyle w:val="Hyperlink"/>
                      <w:noProof/>
                    </w:rPr>
                  </w:rPrChange>
                </w:rPr>
                <w:delText>Signal Testing</w:delText>
              </w:r>
              <w:r w:rsidDel="00CC4C73">
                <w:rPr>
                  <w:noProof/>
                  <w:webHidden/>
                </w:rPr>
                <w:tab/>
                <w:delText>49</w:delText>
              </w:r>
            </w:del>
          </w:ins>
        </w:p>
        <w:p w14:paraId="45DF0B7E" w14:textId="1CB13149" w:rsidR="00B66E4C" w:rsidDel="00CC4C73" w:rsidRDefault="00B66E4C">
          <w:pPr>
            <w:pStyle w:val="TOC3"/>
            <w:tabs>
              <w:tab w:val="right" w:leader="dot" w:pos="10070"/>
            </w:tabs>
            <w:rPr>
              <w:ins w:id="317" w:author="Mahe" w:date="2020-12-22T02:09:00Z"/>
              <w:del w:id="318" w:author="Praveen Kumar Chaubey" w:date="2020-12-22T18:47:00Z"/>
              <w:rFonts w:eastAsiaTheme="minorEastAsia" w:cstheme="minorBidi"/>
              <w:i w:val="0"/>
              <w:iCs w:val="0"/>
              <w:noProof/>
              <w:sz w:val="22"/>
              <w:szCs w:val="22"/>
              <w:lang w:bidi="ar-SA"/>
            </w:rPr>
          </w:pPr>
          <w:ins w:id="319" w:author="Mahe" w:date="2020-12-22T02:09:00Z">
            <w:del w:id="320" w:author="Praveen Kumar Chaubey" w:date="2020-12-22T18:47:00Z">
              <w:r w:rsidRPr="00CC4C73" w:rsidDel="00CC4C73">
                <w:rPr>
                  <w:rStyle w:val="Hyperlink"/>
                  <w:noProof/>
                  <w:rPrChange w:id="321" w:author="Praveen Kumar Chaubey" w:date="2020-12-22T18:47:00Z">
                    <w:rPr>
                      <w:rStyle w:val="Hyperlink"/>
                      <w:noProof/>
                    </w:rPr>
                  </w:rPrChange>
                </w:rPr>
                <w:delText>Security Testing</w:delText>
              </w:r>
              <w:r w:rsidDel="00CC4C73">
                <w:rPr>
                  <w:noProof/>
                  <w:webHidden/>
                </w:rPr>
                <w:tab/>
                <w:delText>50</w:delText>
              </w:r>
            </w:del>
          </w:ins>
        </w:p>
        <w:p w14:paraId="18C8B1EC" w14:textId="63829C9B" w:rsidR="00B66E4C" w:rsidDel="00CC4C73" w:rsidRDefault="00B66E4C">
          <w:pPr>
            <w:pStyle w:val="TOC2"/>
            <w:tabs>
              <w:tab w:val="right" w:leader="dot" w:pos="10070"/>
            </w:tabs>
            <w:rPr>
              <w:ins w:id="322" w:author="Mahe" w:date="2020-12-22T02:09:00Z"/>
              <w:del w:id="323" w:author="Praveen Kumar Chaubey" w:date="2020-12-22T18:47:00Z"/>
              <w:rFonts w:eastAsiaTheme="minorEastAsia" w:cstheme="minorBidi"/>
              <w:smallCaps w:val="0"/>
              <w:noProof/>
              <w:sz w:val="22"/>
              <w:szCs w:val="22"/>
              <w:lang w:bidi="ar-SA"/>
            </w:rPr>
          </w:pPr>
          <w:ins w:id="324" w:author="Mahe" w:date="2020-12-22T02:09:00Z">
            <w:del w:id="325" w:author="Praveen Kumar Chaubey" w:date="2020-12-22T18:47:00Z">
              <w:r w:rsidRPr="00CC4C73" w:rsidDel="00CC4C73">
                <w:rPr>
                  <w:rStyle w:val="Hyperlink"/>
                  <w:noProof/>
                  <w:rPrChange w:id="326" w:author="Praveen Kumar Chaubey" w:date="2020-12-22T18:47:00Z">
                    <w:rPr>
                      <w:rStyle w:val="Hyperlink"/>
                      <w:noProof/>
                    </w:rPr>
                  </w:rPrChange>
                </w:rPr>
                <w:delText>Video Summary</w:delText>
              </w:r>
              <w:r w:rsidDel="00CC4C73">
                <w:rPr>
                  <w:noProof/>
                  <w:webHidden/>
                </w:rPr>
                <w:tab/>
                <w:delText>52</w:delText>
              </w:r>
            </w:del>
          </w:ins>
        </w:p>
        <w:p w14:paraId="665E79B5" w14:textId="57C53828" w:rsidR="00B66E4C" w:rsidDel="00CC4C73" w:rsidRDefault="00B66E4C">
          <w:pPr>
            <w:pStyle w:val="TOC2"/>
            <w:tabs>
              <w:tab w:val="right" w:leader="dot" w:pos="10070"/>
            </w:tabs>
            <w:rPr>
              <w:ins w:id="327" w:author="Mahe" w:date="2020-12-22T02:09:00Z"/>
              <w:del w:id="328" w:author="Praveen Kumar Chaubey" w:date="2020-12-22T18:47:00Z"/>
              <w:rFonts w:eastAsiaTheme="minorEastAsia" w:cstheme="minorBidi"/>
              <w:smallCaps w:val="0"/>
              <w:noProof/>
              <w:sz w:val="22"/>
              <w:szCs w:val="22"/>
              <w:lang w:bidi="ar-SA"/>
            </w:rPr>
          </w:pPr>
          <w:ins w:id="329" w:author="Mahe" w:date="2020-12-22T02:09:00Z">
            <w:del w:id="330" w:author="Praveen Kumar Chaubey" w:date="2020-12-22T18:47:00Z">
              <w:r w:rsidRPr="00CC4C73" w:rsidDel="00CC4C73">
                <w:rPr>
                  <w:rStyle w:val="Hyperlink"/>
                  <w:noProof/>
                  <w:rPrChange w:id="331" w:author="Praveen Kumar Chaubey" w:date="2020-12-22T18:47:00Z">
                    <w:rPr>
                      <w:rStyle w:val="Hyperlink"/>
                      <w:noProof/>
                    </w:rPr>
                  </w:rPrChange>
                </w:rPr>
                <w:delText>Git Link</w:delText>
              </w:r>
              <w:r w:rsidDel="00CC4C73">
                <w:rPr>
                  <w:noProof/>
                  <w:webHidden/>
                </w:rPr>
                <w:tab/>
                <w:delText>52</w:delText>
              </w:r>
            </w:del>
          </w:ins>
        </w:p>
        <w:p w14:paraId="516FFFD3" w14:textId="20DD9CE7" w:rsidR="00B66E4C" w:rsidDel="00CC4C73" w:rsidRDefault="00B66E4C">
          <w:pPr>
            <w:pStyle w:val="TOC2"/>
            <w:tabs>
              <w:tab w:val="right" w:leader="dot" w:pos="10070"/>
            </w:tabs>
            <w:rPr>
              <w:ins w:id="332" w:author="Mahe" w:date="2020-12-22T02:09:00Z"/>
              <w:del w:id="333" w:author="Praveen Kumar Chaubey" w:date="2020-12-22T18:47:00Z"/>
              <w:rFonts w:eastAsiaTheme="minorEastAsia" w:cstheme="minorBidi"/>
              <w:smallCaps w:val="0"/>
              <w:noProof/>
              <w:sz w:val="22"/>
              <w:szCs w:val="22"/>
              <w:lang w:bidi="ar-SA"/>
            </w:rPr>
          </w:pPr>
          <w:ins w:id="334" w:author="Mahe" w:date="2020-12-22T02:09:00Z">
            <w:del w:id="335" w:author="Praveen Kumar Chaubey" w:date="2020-12-22T18:47:00Z">
              <w:r w:rsidRPr="00CC4C73" w:rsidDel="00CC4C73">
                <w:rPr>
                  <w:rStyle w:val="Hyperlink"/>
                  <w:noProof/>
                  <w:rPrChange w:id="336" w:author="Praveen Kumar Chaubey" w:date="2020-12-22T18:47:00Z">
                    <w:rPr>
                      <w:rStyle w:val="Hyperlink"/>
                      <w:noProof/>
                    </w:rPr>
                  </w:rPrChange>
                </w:rPr>
                <w:delText>Git Dashboard</w:delText>
              </w:r>
              <w:r w:rsidDel="00CC4C73">
                <w:rPr>
                  <w:noProof/>
                  <w:webHidden/>
                </w:rPr>
                <w:tab/>
                <w:delText>52</w:delText>
              </w:r>
            </w:del>
          </w:ins>
        </w:p>
        <w:p w14:paraId="50B63125" w14:textId="64ECA83C" w:rsidR="00B66E4C" w:rsidDel="00CC4C73" w:rsidRDefault="00B66E4C">
          <w:pPr>
            <w:pStyle w:val="TOC1"/>
            <w:tabs>
              <w:tab w:val="right" w:leader="dot" w:pos="10070"/>
            </w:tabs>
            <w:rPr>
              <w:ins w:id="337" w:author="Mahe" w:date="2020-12-22T02:09:00Z"/>
              <w:del w:id="338" w:author="Praveen Kumar Chaubey" w:date="2020-12-22T18:47:00Z"/>
              <w:rFonts w:eastAsiaTheme="minorEastAsia" w:cstheme="minorBidi"/>
              <w:b w:val="0"/>
              <w:bCs w:val="0"/>
              <w:caps w:val="0"/>
              <w:noProof/>
              <w:sz w:val="22"/>
              <w:szCs w:val="22"/>
              <w:lang w:bidi="ar-SA"/>
            </w:rPr>
          </w:pPr>
          <w:ins w:id="339" w:author="Mahe" w:date="2020-12-22T02:09:00Z">
            <w:del w:id="340" w:author="Praveen Kumar Chaubey" w:date="2020-12-22T18:47:00Z">
              <w:r w:rsidRPr="00CC4C73" w:rsidDel="00CC4C73">
                <w:rPr>
                  <w:rStyle w:val="Hyperlink"/>
                  <w:noProof/>
                  <w:rPrChange w:id="341" w:author="Praveen Kumar Chaubey" w:date="2020-12-22T18:47:00Z">
                    <w:rPr>
                      <w:rStyle w:val="Hyperlink"/>
                      <w:noProof/>
                    </w:rPr>
                  </w:rPrChange>
                </w:rPr>
                <w:delText>Git inspector summary</w:delText>
              </w:r>
              <w:r w:rsidDel="00CC4C73">
                <w:rPr>
                  <w:noProof/>
                  <w:webHidden/>
                </w:rPr>
                <w:tab/>
                <w:delText>52</w:delText>
              </w:r>
            </w:del>
          </w:ins>
        </w:p>
        <w:p w14:paraId="78883D11" w14:textId="32B98BA7" w:rsidR="00B66E4C" w:rsidDel="00CC4C73" w:rsidRDefault="00B66E4C">
          <w:pPr>
            <w:pStyle w:val="TOC1"/>
            <w:tabs>
              <w:tab w:val="right" w:leader="dot" w:pos="10070"/>
            </w:tabs>
            <w:rPr>
              <w:ins w:id="342" w:author="Mahe" w:date="2020-12-22T02:09:00Z"/>
              <w:del w:id="343" w:author="Praveen Kumar Chaubey" w:date="2020-12-22T18:47:00Z"/>
              <w:rFonts w:eastAsiaTheme="minorEastAsia" w:cstheme="minorBidi"/>
              <w:b w:val="0"/>
              <w:bCs w:val="0"/>
              <w:caps w:val="0"/>
              <w:noProof/>
              <w:sz w:val="22"/>
              <w:szCs w:val="22"/>
              <w:lang w:bidi="ar-SA"/>
            </w:rPr>
          </w:pPr>
          <w:ins w:id="344" w:author="Mahe" w:date="2020-12-22T02:09:00Z">
            <w:del w:id="345" w:author="Praveen Kumar Chaubey" w:date="2020-12-22T18:47:00Z">
              <w:r w:rsidRPr="00CC4C73" w:rsidDel="00CC4C73">
                <w:rPr>
                  <w:rStyle w:val="Hyperlink"/>
                  <w:noProof/>
                  <w:rPrChange w:id="346" w:author="Praveen Kumar Chaubey" w:date="2020-12-22T18:47:00Z">
                    <w:rPr>
                      <w:rStyle w:val="Hyperlink"/>
                      <w:noProof/>
                    </w:rPr>
                  </w:rPrChange>
                </w:rPr>
                <w:delText>Build</w:delText>
              </w:r>
              <w:r w:rsidDel="00CC4C73">
                <w:rPr>
                  <w:noProof/>
                  <w:webHidden/>
                </w:rPr>
                <w:tab/>
                <w:delText>52</w:delText>
              </w:r>
            </w:del>
          </w:ins>
        </w:p>
        <w:p w14:paraId="1D9BB335" w14:textId="05197BC5" w:rsidR="00B66E4C" w:rsidDel="00CC4C73" w:rsidRDefault="00B66E4C">
          <w:pPr>
            <w:pStyle w:val="TOC1"/>
            <w:tabs>
              <w:tab w:val="right" w:leader="dot" w:pos="10070"/>
            </w:tabs>
            <w:rPr>
              <w:ins w:id="347" w:author="Mahe" w:date="2020-12-22T02:09:00Z"/>
              <w:del w:id="348" w:author="Praveen Kumar Chaubey" w:date="2020-12-22T18:47:00Z"/>
              <w:rFonts w:eastAsiaTheme="minorEastAsia" w:cstheme="minorBidi"/>
              <w:b w:val="0"/>
              <w:bCs w:val="0"/>
              <w:caps w:val="0"/>
              <w:noProof/>
              <w:sz w:val="22"/>
              <w:szCs w:val="22"/>
              <w:lang w:bidi="ar-SA"/>
            </w:rPr>
          </w:pPr>
          <w:ins w:id="349" w:author="Mahe" w:date="2020-12-22T02:09:00Z">
            <w:del w:id="350" w:author="Praveen Kumar Chaubey" w:date="2020-12-22T18:47:00Z">
              <w:r w:rsidRPr="00CC4C73" w:rsidDel="00CC4C73">
                <w:rPr>
                  <w:rStyle w:val="Hyperlink"/>
                  <w:noProof/>
                  <w:rPrChange w:id="351" w:author="Praveen Kumar Chaubey" w:date="2020-12-22T18:47:00Z">
                    <w:rPr>
                      <w:rStyle w:val="Hyperlink"/>
                      <w:noProof/>
                    </w:rPr>
                  </w:rPrChange>
                </w:rPr>
                <w:delText>Code quality and Issues or Bug Tracking</w:delText>
              </w:r>
              <w:r w:rsidDel="00CC4C73">
                <w:rPr>
                  <w:noProof/>
                  <w:webHidden/>
                </w:rPr>
                <w:tab/>
                <w:delText>52</w:delText>
              </w:r>
            </w:del>
          </w:ins>
        </w:p>
        <w:p w14:paraId="7936BFCF" w14:textId="38E0387D" w:rsidR="00B66E4C" w:rsidDel="00CC4C73" w:rsidRDefault="00B66E4C">
          <w:pPr>
            <w:pStyle w:val="TOC1"/>
            <w:tabs>
              <w:tab w:val="right" w:leader="dot" w:pos="10070"/>
            </w:tabs>
            <w:rPr>
              <w:ins w:id="352" w:author="Mahe" w:date="2020-12-22T02:09:00Z"/>
              <w:del w:id="353" w:author="Praveen Kumar Chaubey" w:date="2020-12-22T18:47:00Z"/>
              <w:rFonts w:eastAsiaTheme="minorEastAsia" w:cstheme="minorBidi"/>
              <w:b w:val="0"/>
              <w:bCs w:val="0"/>
              <w:caps w:val="0"/>
              <w:noProof/>
              <w:sz w:val="22"/>
              <w:szCs w:val="22"/>
              <w:lang w:bidi="ar-SA"/>
            </w:rPr>
          </w:pPr>
          <w:ins w:id="354" w:author="Mahe" w:date="2020-12-22T02:09:00Z">
            <w:del w:id="355" w:author="Praveen Kumar Chaubey" w:date="2020-12-22T18:47:00Z">
              <w:r w:rsidRPr="00CC4C73" w:rsidDel="00CC4C73">
                <w:rPr>
                  <w:rStyle w:val="Hyperlink"/>
                  <w:noProof/>
                  <w:rPrChange w:id="356" w:author="Praveen Kumar Chaubey" w:date="2020-12-22T18:47:00Z">
                    <w:rPr>
                      <w:rStyle w:val="Hyperlink"/>
                      <w:noProof/>
                    </w:rPr>
                  </w:rPrChange>
                </w:rPr>
                <w:delText>Individual Contribution &amp; Highlights</w:delText>
              </w:r>
              <w:r w:rsidDel="00CC4C73">
                <w:rPr>
                  <w:noProof/>
                  <w:webHidden/>
                </w:rPr>
                <w:tab/>
                <w:delText>52</w:delText>
              </w:r>
            </w:del>
          </w:ins>
        </w:p>
        <w:p w14:paraId="446953F2" w14:textId="71AB60F6" w:rsidR="00B66E4C" w:rsidDel="00CC4C73" w:rsidRDefault="00B66E4C">
          <w:pPr>
            <w:pStyle w:val="TOC1"/>
            <w:tabs>
              <w:tab w:val="right" w:leader="dot" w:pos="10070"/>
            </w:tabs>
            <w:rPr>
              <w:ins w:id="357" w:author="Mahe" w:date="2020-12-22T02:09:00Z"/>
              <w:del w:id="358" w:author="Praveen Kumar Chaubey" w:date="2020-12-22T18:47:00Z"/>
              <w:rFonts w:eastAsiaTheme="minorEastAsia" w:cstheme="minorBidi"/>
              <w:b w:val="0"/>
              <w:bCs w:val="0"/>
              <w:caps w:val="0"/>
              <w:noProof/>
              <w:sz w:val="22"/>
              <w:szCs w:val="22"/>
              <w:lang w:bidi="ar-SA"/>
            </w:rPr>
          </w:pPr>
          <w:ins w:id="359" w:author="Mahe" w:date="2020-12-22T02:09:00Z">
            <w:del w:id="360" w:author="Praveen Kumar Chaubey" w:date="2020-12-22T18:47:00Z">
              <w:r w:rsidRPr="00CC4C73" w:rsidDel="00CC4C73">
                <w:rPr>
                  <w:rStyle w:val="Hyperlink"/>
                  <w:noProof/>
                  <w:rPrChange w:id="361" w:author="Praveen Kumar Chaubey" w:date="2020-12-22T18:47:00Z">
                    <w:rPr>
                      <w:rStyle w:val="Hyperlink"/>
                      <w:noProof/>
                    </w:rPr>
                  </w:rPrChange>
                </w:rPr>
                <w:delText>Challenges faced and how were they overcome</w:delText>
              </w:r>
              <w:r w:rsidDel="00CC4C73">
                <w:rPr>
                  <w:noProof/>
                  <w:webHidden/>
                </w:rPr>
                <w:tab/>
                <w:delText>52</w:delText>
              </w:r>
            </w:del>
          </w:ins>
        </w:p>
        <w:p w14:paraId="17C64C8C" w14:textId="0B80DDF3" w:rsidR="00B66E4C" w:rsidDel="00CC4C73" w:rsidRDefault="00B66E4C">
          <w:pPr>
            <w:pStyle w:val="TOC1"/>
            <w:tabs>
              <w:tab w:val="right" w:leader="dot" w:pos="10070"/>
            </w:tabs>
            <w:rPr>
              <w:ins w:id="362" w:author="Mahe" w:date="2020-12-22T02:09:00Z"/>
              <w:del w:id="363" w:author="Praveen Kumar Chaubey" w:date="2020-12-22T18:47:00Z"/>
              <w:rFonts w:eastAsiaTheme="minorEastAsia" w:cstheme="minorBidi"/>
              <w:b w:val="0"/>
              <w:bCs w:val="0"/>
              <w:caps w:val="0"/>
              <w:noProof/>
              <w:sz w:val="22"/>
              <w:szCs w:val="22"/>
              <w:lang w:bidi="ar-SA"/>
            </w:rPr>
          </w:pPr>
          <w:ins w:id="364" w:author="Mahe" w:date="2020-12-22T02:09:00Z">
            <w:del w:id="365" w:author="Praveen Kumar Chaubey" w:date="2020-12-22T18:47:00Z">
              <w:r w:rsidRPr="00CC4C73" w:rsidDel="00CC4C73">
                <w:rPr>
                  <w:rStyle w:val="Hyperlink"/>
                  <w:noProof/>
                  <w:rPrChange w:id="366" w:author="Praveen Kumar Chaubey" w:date="2020-12-22T18:47:00Z">
                    <w:rPr>
                      <w:rStyle w:val="Hyperlink"/>
                      <w:noProof/>
                    </w:rPr>
                  </w:rPrChange>
                </w:rPr>
                <w:delText>Future Scope</w:delText>
              </w:r>
              <w:r w:rsidDel="00CC4C73">
                <w:rPr>
                  <w:noProof/>
                  <w:webHidden/>
                </w:rPr>
                <w:tab/>
                <w:delText>53</w:delText>
              </w:r>
            </w:del>
          </w:ins>
        </w:p>
        <w:p w14:paraId="2D736456" w14:textId="1685AFB9" w:rsidR="00B66E4C" w:rsidDel="00CC4C73" w:rsidRDefault="00B66E4C">
          <w:pPr>
            <w:pStyle w:val="TOC1"/>
            <w:tabs>
              <w:tab w:val="right" w:leader="dot" w:pos="10070"/>
            </w:tabs>
            <w:rPr>
              <w:ins w:id="367" w:author="Mahe" w:date="2020-12-22T02:09:00Z"/>
              <w:del w:id="368" w:author="Praveen Kumar Chaubey" w:date="2020-12-22T18:47:00Z"/>
              <w:rFonts w:eastAsiaTheme="minorEastAsia" w:cstheme="minorBidi"/>
              <w:b w:val="0"/>
              <w:bCs w:val="0"/>
              <w:caps w:val="0"/>
              <w:noProof/>
              <w:sz w:val="22"/>
              <w:szCs w:val="22"/>
              <w:lang w:bidi="ar-SA"/>
            </w:rPr>
          </w:pPr>
          <w:ins w:id="369" w:author="Mahe" w:date="2020-12-22T02:09:00Z">
            <w:del w:id="370" w:author="Praveen Kumar Chaubey" w:date="2020-12-22T18:47:00Z">
              <w:r w:rsidRPr="00CC4C73" w:rsidDel="00CC4C73">
                <w:rPr>
                  <w:rStyle w:val="Hyperlink"/>
                  <w:noProof/>
                  <w:rPrChange w:id="371" w:author="Praveen Kumar Chaubey" w:date="2020-12-22T18:47:00Z">
                    <w:rPr>
                      <w:rStyle w:val="Hyperlink"/>
                      <w:noProof/>
                    </w:rPr>
                  </w:rPrChange>
                </w:rPr>
                <w:delText>References</w:delText>
              </w:r>
              <w:r w:rsidDel="00CC4C73">
                <w:rPr>
                  <w:noProof/>
                  <w:webHidden/>
                </w:rPr>
                <w:tab/>
                <w:delText>53</w:delText>
              </w:r>
            </w:del>
          </w:ins>
        </w:p>
        <w:p w14:paraId="1135E237" w14:textId="38CD8EC3" w:rsidR="008309BF" w:rsidDel="00CC4C73" w:rsidRDefault="008309BF">
          <w:pPr>
            <w:pStyle w:val="TOC1"/>
            <w:tabs>
              <w:tab w:val="right" w:leader="dot" w:pos="10070"/>
            </w:tabs>
            <w:rPr>
              <w:del w:id="372" w:author="Praveen Kumar Chaubey" w:date="2020-12-22T18:47:00Z"/>
              <w:rFonts w:eastAsiaTheme="minorEastAsia" w:cstheme="minorBidi"/>
              <w:b w:val="0"/>
              <w:bCs w:val="0"/>
              <w:caps w:val="0"/>
              <w:noProof/>
              <w:sz w:val="22"/>
              <w:szCs w:val="22"/>
              <w:lang w:bidi="ar-SA"/>
            </w:rPr>
          </w:pPr>
          <w:del w:id="373" w:author="Praveen Kumar Chaubey" w:date="2020-12-22T18:47:00Z">
            <w:r w:rsidRPr="00E210BA" w:rsidDel="00CC4C73">
              <w:rPr>
                <w:noProof/>
                <w:rPrChange w:id="374" w:author="Praveen Kumar Chaubey" w:date="2020-12-21T18:45:00Z">
                  <w:rPr>
                    <w:rStyle w:val="Hyperlink"/>
                    <w:noProof/>
                  </w:rPr>
                </w:rPrChange>
              </w:rPr>
              <w:delText>Contents</w:delText>
            </w:r>
            <w:r w:rsidDel="00CC4C73">
              <w:rPr>
                <w:noProof/>
                <w:webHidden/>
              </w:rPr>
              <w:tab/>
              <w:delText>3</w:delText>
            </w:r>
          </w:del>
        </w:p>
        <w:p w14:paraId="5B34132C" w14:textId="65A8700C" w:rsidR="008309BF" w:rsidDel="00CC4C73" w:rsidRDefault="008309BF">
          <w:pPr>
            <w:pStyle w:val="TOC1"/>
            <w:tabs>
              <w:tab w:val="right" w:leader="dot" w:pos="10070"/>
            </w:tabs>
            <w:rPr>
              <w:del w:id="375" w:author="Praveen Kumar Chaubey" w:date="2020-12-22T18:47:00Z"/>
              <w:rFonts w:eastAsiaTheme="minorEastAsia" w:cstheme="minorBidi"/>
              <w:b w:val="0"/>
              <w:bCs w:val="0"/>
              <w:caps w:val="0"/>
              <w:noProof/>
              <w:sz w:val="22"/>
              <w:szCs w:val="22"/>
              <w:lang w:bidi="ar-SA"/>
            </w:rPr>
          </w:pPr>
          <w:del w:id="376" w:author="Praveen Kumar Chaubey" w:date="2020-12-22T18:47:00Z">
            <w:r w:rsidRPr="00E210BA" w:rsidDel="00CC4C73">
              <w:rPr>
                <w:noProof/>
                <w:rPrChange w:id="377" w:author="Praveen Kumar Chaubey" w:date="2020-12-21T18:45:00Z">
                  <w:rPr>
                    <w:rStyle w:val="Hyperlink"/>
                    <w:noProof/>
                  </w:rPr>
                </w:rPrChange>
              </w:rPr>
              <w:delText>Module/s</w:delText>
            </w:r>
            <w:r w:rsidDel="00CC4C73">
              <w:rPr>
                <w:noProof/>
                <w:webHidden/>
              </w:rPr>
              <w:tab/>
              <w:delText>5</w:delText>
            </w:r>
          </w:del>
        </w:p>
        <w:p w14:paraId="77D06BDA" w14:textId="0B2E1FBB" w:rsidR="008309BF" w:rsidDel="00CC4C73" w:rsidRDefault="008309BF">
          <w:pPr>
            <w:pStyle w:val="TOC1"/>
            <w:tabs>
              <w:tab w:val="right" w:leader="dot" w:pos="10070"/>
            </w:tabs>
            <w:rPr>
              <w:del w:id="378" w:author="Praveen Kumar Chaubey" w:date="2020-12-22T18:47:00Z"/>
              <w:rFonts w:eastAsiaTheme="minorEastAsia" w:cstheme="minorBidi"/>
              <w:b w:val="0"/>
              <w:bCs w:val="0"/>
              <w:caps w:val="0"/>
              <w:noProof/>
              <w:sz w:val="22"/>
              <w:szCs w:val="22"/>
              <w:lang w:bidi="ar-SA"/>
            </w:rPr>
          </w:pPr>
          <w:del w:id="379" w:author="Praveen Kumar Chaubey" w:date="2020-12-22T18:47:00Z">
            <w:r w:rsidRPr="00E210BA" w:rsidDel="00CC4C73">
              <w:rPr>
                <w:noProof/>
                <w:rPrChange w:id="380" w:author="Praveen Kumar Chaubey" w:date="2020-12-21T18:45:00Z">
                  <w:rPr>
                    <w:rStyle w:val="Hyperlink"/>
                    <w:noProof/>
                  </w:rPr>
                </w:rPrChange>
              </w:rPr>
              <w:delText>Topic and Subtopics</w:delText>
            </w:r>
            <w:r w:rsidDel="00CC4C73">
              <w:rPr>
                <w:noProof/>
                <w:webHidden/>
              </w:rPr>
              <w:tab/>
              <w:delText>5</w:delText>
            </w:r>
          </w:del>
        </w:p>
        <w:p w14:paraId="11C6877B" w14:textId="5D8EA02A" w:rsidR="008309BF" w:rsidDel="00CC4C73" w:rsidRDefault="008309BF">
          <w:pPr>
            <w:pStyle w:val="TOC2"/>
            <w:tabs>
              <w:tab w:val="right" w:leader="dot" w:pos="10070"/>
            </w:tabs>
            <w:rPr>
              <w:del w:id="381" w:author="Praveen Kumar Chaubey" w:date="2020-12-22T18:47:00Z"/>
              <w:rFonts w:eastAsiaTheme="minorEastAsia" w:cstheme="minorBidi"/>
              <w:smallCaps w:val="0"/>
              <w:noProof/>
              <w:sz w:val="22"/>
              <w:szCs w:val="22"/>
              <w:lang w:bidi="ar-SA"/>
            </w:rPr>
          </w:pPr>
          <w:del w:id="382" w:author="Praveen Kumar Chaubey" w:date="2020-12-22T18:47:00Z">
            <w:r w:rsidRPr="00E210BA" w:rsidDel="00CC4C73">
              <w:rPr>
                <w:noProof/>
                <w:rPrChange w:id="383" w:author="Praveen Kumar Chaubey" w:date="2020-12-21T18:45:00Z">
                  <w:rPr>
                    <w:rStyle w:val="Hyperlink"/>
                    <w:noProof/>
                  </w:rPr>
                </w:rPrChange>
              </w:rPr>
              <w:delText>1. Testing:</w:delText>
            </w:r>
            <w:r w:rsidDel="00CC4C73">
              <w:rPr>
                <w:noProof/>
                <w:webHidden/>
              </w:rPr>
              <w:tab/>
              <w:delText>5</w:delText>
            </w:r>
          </w:del>
        </w:p>
        <w:p w14:paraId="084821C6" w14:textId="09310E9A" w:rsidR="008309BF" w:rsidDel="00CC4C73" w:rsidRDefault="008309BF">
          <w:pPr>
            <w:pStyle w:val="TOC2"/>
            <w:tabs>
              <w:tab w:val="right" w:leader="dot" w:pos="10070"/>
            </w:tabs>
            <w:rPr>
              <w:del w:id="384" w:author="Praveen Kumar Chaubey" w:date="2020-12-22T18:47:00Z"/>
              <w:rFonts w:eastAsiaTheme="minorEastAsia" w:cstheme="minorBidi"/>
              <w:smallCaps w:val="0"/>
              <w:noProof/>
              <w:sz w:val="22"/>
              <w:szCs w:val="22"/>
              <w:lang w:bidi="ar-SA"/>
            </w:rPr>
          </w:pPr>
          <w:del w:id="385" w:author="Praveen Kumar Chaubey" w:date="2020-12-22T18:47:00Z">
            <w:r w:rsidRPr="00E210BA" w:rsidDel="00CC4C73">
              <w:rPr>
                <w:noProof/>
                <w:rPrChange w:id="386" w:author="Praveen Kumar Chaubey" w:date="2020-12-21T18:45:00Z">
                  <w:rPr>
                    <w:rStyle w:val="Hyperlink"/>
                    <w:noProof/>
                  </w:rPr>
                </w:rPrChange>
              </w:rPr>
              <w:delText>2. IEEE 803 Protocol Basics.</w:delText>
            </w:r>
            <w:r w:rsidDel="00CC4C73">
              <w:rPr>
                <w:noProof/>
                <w:webHidden/>
              </w:rPr>
              <w:tab/>
              <w:delText>5</w:delText>
            </w:r>
          </w:del>
        </w:p>
        <w:p w14:paraId="52446339" w14:textId="685BC586" w:rsidR="008309BF" w:rsidDel="00CC4C73" w:rsidRDefault="008309BF">
          <w:pPr>
            <w:pStyle w:val="TOC2"/>
            <w:tabs>
              <w:tab w:val="right" w:leader="dot" w:pos="10070"/>
            </w:tabs>
            <w:rPr>
              <w:del w:id="387" w:author="Praveen Kumar Chaubey" w:date="2020-12-22T18:47:00Z"/>
              <w:rFonts w:eastAsiaTheme="minorEastAsia" w:cstheme="minorBidi"/>
              <w:smallCaps w:val="0"/>
              <w:noProof/>
              <w:sz w:val="22"/>
              <w:szCs w:val="22"/>
              <w:lang w:bidi="ar-SA"/>
            </w:rPr>
          </w:pPr>
          <w:del w:id="388" w:author="Praveen Kumar Chaubey" w:date="2020-12-22T18:47:00Z">
            <w:r w:rsidRPr="00E210BA" w:rsidDel="00CC4C73">
              <w:rPr>
                <w:noProof/>
                <w:rPrChange w:id="389" w:author="Praveen Kumar Chaubey" w:date="2020-12-21T18:45:00Z">
                  <w:rPr>
                    <w:rStyle w:val="Hyperlink"/>
                    <w:noProof/>
                  </w:rPr>
                </w:rPrChange>
              </w:rPr>
              <w:delText>3. Open System Interface (OSI) Basics</w:delText>
            </w:r>
            <w:r w:rsidDel="00CC4C73">
              <w:rPr>
                <w:noProof/>
                <w:webHidden/>
              </w:rPr>
              <w:tab/>
              <w:delText>6</w:delText>
            </w:r>
          </w:del>
        </w:p>
        <w:p w14:paraId="249F67B0" w14:textId="3B26A4B8" w:rsidR="008309BF" w:rsidDel="00CC4C73" w:rsidRDefault="008309BF">
          <w:pPr>
            <w:pStyle w:val="TOC2"/>
            <w:tabs>
              <w:tab w:val="right" w:leader="dot" w:pos="10070"/>
            </w:tabs>
            <w:rPr>
              <w:del w:id="390" w:author="Praveen Kumar Chaubey" w:date="2020-12-22T18:47:00Z"/>
              <w:rFonts w:eastAsiaTheme="minorEastAsia" w:cstheme="minorBidi"/>
              <w:smallCaps w:val="0"/>
              <w:noProof/>
              <w:sz w:val="22"/>
              <w:szCs w:val="22"/>
              <w:lang w:bidi="ar-SA"/>
            </w:rPr>
          </w:pPr>
          <w:del w:id="391" w:author="Praveen Kumar Chaubey" w:date="2020-12-22T18:47:00Z">
            <w:r w:rsidRPr="00E210BA" w:rsidDel="00CC4C73">
              <w:rPr>
                <w:noProof/>
                <w:rPrChange w:id="392" w:author="Praveen Kumar Chaubey" w:date="2020-12-21T18:45:00Z">
                  <w:rPr>
                    <w:rStyle w:val="Hyperlink"/>
                    <w:noProof/>
                  </w:rPr>
                </w:rPrChange>
              </w:rPr>
              <w:delText>4. Physical Layer Frame Structure and its types</w:delText>
            </w:r>
            <w:r w:rsidDel="00CC4C73">
              <w:rPr>
                <w:noProof/>
                <w:webHidden/>
              </w:rPr>
              <w:tab/>
              <w:delText>8</w:delText>
            </w:r>
          </w:del>
        </w:p>
        <w:p w14:paraId="12598695" w14:textId="39432713" w:rsidR="008309BF" w:rsidDel="00CC4C73" w:rsidRDefault="008309BF">
          <w:pPr>
            <w:pStyle w:val="TOC2"/>
            <w:tabs>
              <w:tab w:val="right" w:leader="dot" w:pos="10070"/>
            </w:tabs>
            <w:rPr>
              <w:del w:id="393" w:author="Praveen Kumar Chaubey" w:date="2020-12-22T18:47:00Z"/>
              <w:rFonts w:eastAsiaTheme="minorEastAsia" w:cstheme="minorBidi"/>
              <w:smallCaps w:val="0"/>
              <w:noProof/>
              <w:sz w:val="22"/>
              <w:szCs w:val="22"/>
              <w:lang w:bidi="ar-SA"/>
            </w:rPr>
          </w:pPr>
          <w:del w:id="394" w:author="Praveen Kumar Chaubey" w:date="2020-12-22T18:47:00Z">
            <w:r w:rsidRPr="00E210BA" w:rsidDel="00CC4C73">
              <w:rPr>
                <w:noProof/>
                <w:rPrChange w:id="395" w:author="Praveen Kumar Chaubey" w:date="2020-12-21T18:45:00Z">
                  <w:rPr>
                    <w:rStyle w:val="Hyperlink"/>
                    <w:noProof/>
                  </w:rPr>
                </w:rPrChange>
              </w:rPr>
              <w:delText>5. Data Link Layer</w:delText>
            </w:r>
            <w:r w:rsidDel="00CC4C73">
              <w:rPr>
                <w:noProof/>
                <w:webHidden/>
              </w:rPr>
              <w:tab/>
              <w:delText>10</w:delText>
            </w:r>
          </w:del>
        </w:p>
        <w:p w14:paraId="0F8CCC16" w14:textId="0A3E989F" w:rsidR="008309BF" w:rsidDel="00CC4C73" w:rsidRDefault="008309BF">
          <w:pPr>
            <w:pStyle w:val="TOC2"/>
            <w:tabs>
              <w:tab w:val="right" w:leader="dot" w:pos="10070"/>
            </w:tabs>
            <w:rPr>
              <w:del w:id="396" w:author="Praveen Kumar Chaubey" w:date="2020-12-22T18:47:00Z"/>
              <w:rFonts w:eastAsiaTheme="minorEastAsia" w:cstheme="minorBidi"/>
              <w:smallCaps w:val="0"/>
              <w:noProof/>
              <w:sz w:val="22"/>
              <w:szCs w:val="22"/>
              <w:lang w:bidi="ar-SA"/>
            </w:rPr>
          </w:pPr>
          <w:del w:id="397" w:author="Praveen Kumar Chaubey" w:date="2020-12-22T18:47:00Z">
            <w:r w:rsidRPr="00E210BA" w:rsidDel="00CC4C73">
              <w:rPr>
                <w:noProof/>
                <w:rPrChange w:id="398" w:author="Praveen Kumar Chaubey" w:date="2020-12-21T18:45:00Z">
                  <w:rPr>
                    <w:rStyle w:val="Hyperlink"/>
                    <w:noProof/>
                  </w:rPr>
                </w:rPrChange>
              </w:rPr>
              <w:delText>6. Wi-Fi Standard Evolution</w:delText>
            </w:r>
            <w:r w:rsidDel="00CC4C73">
              <w:rPr>
                <w:noProof/>
                <w:webHidden/>
              </w:rPr>
              <w:tab/>
              <w:delText>11</w:delText>
            </w:r>
          </w:del>
        </w:p>
        <w:p w14:paraId="277E262F" w14:textId="5F446C7F" w:rsidR="008309BF" w:rsidDel="00CC4C73" w:rsidRDefault="008309BF">
          <w:pPr>
            <w:pStyle w:val="TOC2"/>
            <w:tabs>
              <w:tab w:val="right" w:leader="dot" w:pos="10070"/>
            </w:tabs>
            <w:rPr>
              <w:del w:id="399" w:author="Praveen Kumar Chaubey" w:date="2020-12-22T18:47:00Z"/>
              <w:rFonts w:eastAsiaTheme="minorEastAsia" w:cstheme="minorBidi"/>
              <w:smallCaps w:val="0"/>
              <w:noProof/>
              <w:sz w:val="22"/>
              <w:szCs w:val="22"/>
              <w:lang w:bidi="ar-SA"/>
            </w:rPr>
          </w:pPr>
          <w:del w:id="400" w:author="Praveen Kumar Chaubey" w:date="2020-12-22T18:47:00Z">
            <w:r w:rsidRPr="00E210BA" w:rsidDel="00CC4C73">
              <w:rPr>
                <w:noProof/>
                <w:rPrChange w:id="401" w:author="Praveen Kumar Chaubey" w:date="2020-12-21T18:45:00Z">
                  <w:rPr>
                    <w:rStyle w:val="Hyperlink"/>
                    <w:noProof/>
                  </w:rPr>
                </w:rPrChange>
              </w:rPr>
              <w:delText>7. OFDMA, DSSS, FHSS</w:delText>
            </w:r>
            <w:r w:rsidDel="00CC4C73">
              <w:rPr>
                <w:noProof/>
                <w:webHidden/>
              </w:rPr>
              <w:tab/>
              <w:delText>11</w:delText>
            </w:r>
          </w:del>
        </w:p>
        <w:p w14:paraId="2D8BA9C6" w14:textId="4A3504A4" w:rsidR="008309BF" w:rsidDel="00CC4C73" w:rsidRDefault="008309BF">
          <w:pPr>
            <w:pStyle w:val="TOC2"/>
            <w:tabs>
              <w:tab w:val="right" w:leader="dot" w:pos="10070"/>
            </w:tabs>
            <w:rPr>
              <w:del w:id="402" w:author="Praveen Kumar Chaubey" w:date="2020-12-22T18:47:00Z"/>
              <w:rFonts w:eastAsiaTheme="minorEastAsia" w:cstheme="minorBidi"/>
              <w:smallCaps w:val="0"/>
              <w:noProof/>
              <w:sz w:val="22"/>
              <w:szCs w:val="22"/>
              <w:lang w:bidi="ar-SA"/>
            </w:rPr>
          </w:pPr>
          <w:del w:id="403" w:author="Praveen Kumar Chaubey" w:date="2020-12-22T18:47:00Z">
            <w:r w:rsidRPr="00E210BA" w:rsidDel="00CC4C73">
              <w:rPr>
                <w:noProof/>
                <w:rPrChange w:id="404" w:author="Praveen Kumar Chaubey" w:date="2020-12-21T18:45:00Z">
                  <w:rPr>
                    <w:rStyle w:val="Hyperlink"/>
                    <w:noProof/>
                  </w:rPr>
                </w:rPrChange>
              </w:rPr>
              <w:delText>8. 802.11 MIMO</w:delText>
            </w:r>
            <w:r w:rsidDel="00CC4C73">
              <w:rPr>
                <w:noProof/>
                <w:webHidden/>
              </w:rPr>
              <w:tab/>
              <w:delText>14</w:delText>
            </w:r>
          </w:del>
        </w:p>
        <w:p w14:paraId="61FCDC75" w14:textId="61195BF2" w:rsidR="008309BF" w:rsidDel="00CC4C73" w:rsidRDefault="008309BF">
          <w:pPr>
            <w:pStyle w:val="TOC2"/>
            <w:tabs>
              <w:tab w:val="right" w:leader="dot" w:pos="10070"/>
            </w:tabs>
            <w:rPr>
              <w:del w:id="405" w:author="Praveen Kumar Chaubey" w:date="2020-12-22T18:47:00Z"/>
              <w:rFonts w:eastAsiaTheme="minorEastAsia" w:cstheme="minorBidi"/>
              <w:smallCaps w:val="0"/>
              <w:noProof/>
              <w:sz w:val="22"/>
              <w:szCs w:val="22"/>
              <w:lang w:bidi="ar-SA"/>
            </w:rPr>
          </w:pPr>
          <w:del w:id="406" w:author="Praveen Kumar Chaubey" w:date="2020-12-22T18:47:00Z">
            <w:r w:rsidRPr="00E210BA" w:rsidDel="00CC4C73">
              <w:rPr>
                <w:noProof/>
                <w:rPrChange w:id="407" w:author="Praveen Kumar Chaubey" w:date="2020-12-21T18:45:00Z">
                  <w:rPr>
                    <w:rStyle w:val="Hyperlink"/>
                    <w:noProof/>
                  </w:rPr>
                </w:rPrChange>
              </w:rPr>
              <w:delText>9. Channel Bonding</w:delText>
            </w:r>
            <w:r w:rsidDel="00CC4C73">
              <w:rPr>
                <w:noProof/>
                <w:webHidden/>
              </w:rPr>
              <w:tab/>
              <w:delText>15</w:delText>
            </w:r>
          </w:del>
        </w:p>
        <w:p w14:paraId="3CA251F1" w14:textId="0C7E3DEF" w:rsidR="008309BF" w:rsidDel="00CC4C73" w:rsidRDefault="008309BF">
          <w:pPr>
            <w:pStyle w:val="TOC2"/>
            <w:tabs>
              <w:tab w:val="right" w:leader="dot" w:pos="10070"/>
            </w:tabs>
            <w:rPr>
              <w:del w:id="408" w:author="Praveen Kumar Chaubey" w:date="2020-12-22T18:47:00Z"/>
              <w:rFonts w:eastAsiaTheme="minorEastAsia" w:cstheme="minorBidi"/>
              <w:smallCaps w:val="0"/>
              <w:noProof/>
              <w:sz w:val="22"/>
              <w:szCs w:val="22"/>
              <w:lang w:bidi="ar-SA"/>
            </w:rPr>
          </w:pPr>
          <w:del w:id="409" w:author="Praveen Kumar Chaubey" w:date="2020-12-22T18:47:00Z">
            <w:r w:rsidRPr="00E210BA" w:rsidDel="00CC4C73">
              <w:rPr>
                <w:noProof/>
                <w:rPrChange w:id="410" w:author="Praveen Kumar Chaubey" w:date="2020-12-21T18:45:00Z">
                  <w:rPr>
                    <w:rStyle w:val="Hyperlink"/>
                    <w:noProof/>
                  </w:rPr>
                </w:rPrChange>
              </w:rPr>
              <w:delText>10. Active and Passive Scanning</w:delText>
            </w:r>
            <w:r w:rsidDel="00CC4C73">
              <w:rPr>
                <w:noProof/>
                <w:webHidden/>
              </w:rPr>
              <w:tab/>
              <w:delText>16</w:delText>
            </w:r>
          </w:del>
        </w:p>
        <w:p w14:paraId="3A2E516F" w14:textId="3F97B14A" w:rsidR="008309BF" w:rsidDel="00CC4C73" w:rsidRDefault="008309BF">
          <w:pPr>
            <w:pStyle w:val="TOC2"/>
            <w:tabs>
              <w:tab w:val="right" w:leader="dot" w:pos="10070"/>
            </w:tabs>
            <w:rPr>
              <w:del w:id="411" w:author="Praveen Kumar Chaubey" w:date="2020-12-22T18:47:00Z"/>
              <w:rFonts w:eastAsiaTheme="minorEastAsia" w:cstheme="minorBidi"/>
              <w:smallCaps w:val="0"/>
              <w:noProof/>
              <w:sz w:val="22"/>
              <w:szCs w:val="22"/>
              <w:lang w:bidi="ar-SA"/>
            </w:rPr>
          </w:pPr>
          <w:del w:id="412" w:author="Praveen Kumar Chaubey" w:date="2020-12-22T18:47:00Z">
            <w:r w:rsidRPr="00E210BA" w:rsidDel="00CC4C73">
              <w:rPr>
                <w:noProof/>
                <w:rPrChange w:id="413" w:author="Praveen Kumar Chaubey" w:date="2020-12-21T18:45:00Z">
                  <w:rPr>
                    <w:rStyle w:val="Hyperlink"/>
                    <w:noProof/>
                  </w:rPr>
                </w:rPrChange>
              </w:rPr>
              <w:delText>11. MAC Layer Specification (AMPDU &amp; AMSDU)</w:delText>
            </w:r>
            <w:r w:rsidDel="00CC4C73">
              <w:rPr>
                <w:noProof/>
                <w:webHidden/>
              </w:rPr>
              <w:tab/>
              <w:delText>17</w:delText>
            </w:r>
          </w:del>
        </w:p>
        <w:p w14:paraId="1DF6E2B9" w14:textId="5C78811F" w:rsidR="008309BF" w:rsidDel="00CC4C73" w:rsidRDefault="008309BF">
          <w:pPr>
            <w:pStyle w:val="TOC2"/>
            <w:tabs>
              <w:tab w:val="right" w:leader="dot" w:pos="10070"/>
            </w:tabs>
            <w:rPr>
              <w:del w:id="414" w:author="Praveen Kumar Chaubey" w:date="2020-12-22T18:47:00Z"/>
              <w:rFonts w:eastAsiaTheme="minorEastAsia" w:cstheme="minorBidi"/>
              <w:smallCaps w:val="0"/>
              <w:noProof/>
              <w:sz w:val="22"/>
              <w:szCs w:val="22"/>
              <w:lang w:bidi="ar-SA"/>
            </w:rPr>
          </w:pPr>
          <w:del w:id="415" w:author="Praveen Kumar Chaubey" w:date="2020-12-22T18:47:00Z">
            <w:r w:rsidRPr="00E210BA" w:rsidDel="00CC4C73">
              <w:rPr>
                <w:noProof/>
                <w:rPrChange w:id="416" w:author="Praveen Kumar Chaubey" w:date="2020-12-21T18:45:00Z">
                  <w:rPr>
                    <w:rStyle w:val="Hyperlink"/>
                    <w:noProof/>
                  </w:rPr>
                </w:rPrChange>
              </w:rPr>
              <w:delText>12. Wi-Fi Security (WEP, WPA, WPA2, WPA3)</w:delText>
            </w:r>
            <w:r w:rsidDel="00CC4C73">
              <w:rPr>
                <w:noProof/>
                <w:webHidden/>
              </w:rPr>
              <w:tab/>
              <w:delText>18</w:delText>
            </w:r>
          </w:del>
        </w:p>
        <w:p w14:paraId="23648D0E" w14:textId="68925939" w:rsidR="008309BF" w:rsidDel="00CC4C73" w:rsidRDefault="008309BF">
          <w:pPr>
            <w:pStyle w:val="TOC2"/>
            <w:tabs>
              <w:tab w:val="right" w:leader="dot" w:pos="10070"/>
            </w:tabs>
            <w:rPr>
              <w:del w:id="417" w:author="Praveen Kumar Chaubey" w:date="2020-12-22T18:47:00Z"/>
              <w:rFonts w:eastAsiaTheme="minorEastAsia" w:cstheme="minorBidi"/>
              <w:smallCaps w:val="0"/>
              <w:noProof/>
              <w:sz w:val="22"/>
              <w:szCs w:val="22"/>
              <w:lang w:bidi="ar-SA"/>
            </w:rPr>
          </w:pPr>
          <w:del w:id="418" w:author="Praveen Kumar Chaubey" w:date="2020-12-22T18:47:00Z">
            <w:r w:rsidRPr="00E210BA" w:rsidDel="00CC4C73">
              <w:rPr>
                <w:noProof/>
                <w:rPrChange w:id="419" w:author="Praveen Kumar Chaubey" w:date="2020-12-21T18:45:00Z">
                  <w:rPr>
                    <w:rStyle w:val="Hyperlink"/>
                    <w:noProof/>
                  </w:rPr>
                </w:rPrChange>
              </w:rPr>
              <w:delText>13. CSMA/CD &amp; CSMA/CA</w:delText>
            </w:r>
            <w:r w:rsidDel="00CC4C73">
              <w:rPr>
                <w:noProof/>
                <w:webHidden/>
              </w:rPr>
              <w:tab/>
              <w:delText>20</w:delText>
            </w:r>
          </w:del>
        </w:p>
        <w:p w14:paraId="63840E40" w14:textId="47A25D17" w:rsidR="008309BF" w:rsidDel="00CC4C73" w:rsidRDefault="008309BF">
          <w:pPr>
            <w:pStyle w:val="TOC2"/>
            <w:tabs>
              <w:tab w:val="right" w:leader="dot" w:pos="10070"/>
            </w:tabs>
            <w:rPr>
              <w:del w:id="420" w:author="Praveen Kumar Chaubey" w:date="2020-12-22T18:47:00Z"/>
              <w:rFonts w:eastAsiaTheme="minorEastAsia" w:cstheme="minorBidi"/>
              <w:smallCaps w:val="0"/>
              <w:noProof/>
              <w:sz w:val="22"/>
              <w:szCs w:val="22"/>
              <w:lang w:bidi="ar-SA"/>
            </w:rPr>
          </w:pPr>
          <w:del w:id="421" w:author="Praveen Kumar Chaubey" w:date="2020-12-22T18:47:00Z">
            <w:r w:rsidRPr="00E210BA" w:rsidDel="00CC4C73">
              <w:rPr>
                <w:noProof/>
                <w:rPrChange w:id="422" w:author="Praveen Kumar Chaubey" w:date="2020-12-21T18:45:00Z">
                  <w:rPr>
                    <w:rStyle w:val="Hyperlink"/>
                    <w:noProof/>
                  </w:rPr>
                </w:rPrChange>
              </w:rPr>
              <w:delText>14. Hidden Terminal and Exposed Terminal Problem with MACA Solution.</w:delText>
            </w:r>
            <w:r w:rsidDel="00CC4C73">
              <w:rPr>
                <w:noProof/>
                <w:webHidden/>
              </w:rPr>
              <w:tab/>
              <w:delText>21</w:delText>
            </w:r>
          </w:del>
        </w:p>
        <w:p w14:paraId="5C23A7FB" w14:textId="519135D5" w:rsidR="008309BF" w:rsidDel="00CC4C73" w:rsidRDefault="008309BF">
          <w:pPr>
            <w:pStyle w:val="TOC2"/>
            <w:tabs>
              <w:tab w:val="right" w:leader="dot" w:pos="10070"/>
            </w:tabs>
            <w:rPr>
              <w:del w:id="423" w:author="Praveen Kumar Chaubey" w:date="2020-12-22T18:47:00Z"/>
              <w:rFonts w:eastAsiaTheme="minorEastAsia" w:cstheme="minorBidi"/>
              <w:smallCaps w:val="0"/>
              <w:noProof/>
              <w:sz w:val="22"/>
              <w:szCs w:val="22"/>
              <w:lang w:bidi="ar-SA"/>
            </w:rPr>
          </w:pPr>
          <w:del w:id="424" w:author="Praveen Kumar Chaubey" w:date="2020-12-22T18:47:00Z">
            <w:r w:rsidRPr="00E210BA" w:rsidDel="00CC4C73">
              <w:rPr>
                <w:noProof/>
                <w:rPrChange w:id="425" w:author="Praveen Kumar Chaubey" w:date="2020-12-21T18:45:00Z">
                  <w:rPr>
                    <w:rStyle w:val="Hyperlink"/>
                    <w:noProof/>
                  </w:rPr>
                </w:rPrChange>
              </w:rPr>
              <w:delText>15. Important Protocols</w:delText>
            </w:r>
            <w:r w:rsidDel="00CC4C73">
              <w:rPr>
                <w:noProof/>
                <w:webHidden/>
              </w:rPr>
              <w:tab/>
              <w:delText>23</w:delText>
            </w:r>
          </w:del>
        </w:p>
        <w:p w14:paraId="5EF03640" w14:textId="10C3C032" w:rsidR="008309BF" w:rsidDel="00CC4C73" w:rsidRDefault="008309BF">
          <w:pPr>
            <w:pStyle w:val="TOC1"/>
            <w:tabs>
              <w:tab w:val="right" w:leader="dot" w:pos="10070"/>
            </w:tabs>
            <w:rPr>
              <w:del w:id="426" w:author="Praveen Kumar Chaubey" w:date="2020-12-22T18:47:00Z"/>
              <w:rFonts w:eastAsiaTheme="minorEastAsia" w:cstheme="minorBidi"/>
              <w:b w:val="0"/>
              <w:bCs w:val="0"/>
              <w:caps w:val="0"/>
              <w:noProof/>
              <w:sz w:val="22"/>
              <w:szCs w:val="22"/>
              <w:lang w:bidi="ar-SA"/>
            </w:rPr>
          </w:pPr>
          <w:del w:id="427" w:author="Praveen Kumar Chaubey" w:date="2020-12-22T18:47:00Z">
            <w:r w:rsidRPr="00E210BA" w:rsidDel="00CC4C73">
              <w:rPr>
                <w:noProof/>
                <w:rPrChange w:id="428" w:author="Praveen Kumar Chaubey" w:date="2020-12-21T18:45:00Z">
                  <w:rPr>
                    <w:rStyle w:val="Hyperlink"/>
                    <w:noProof/>
                  </w:rPr>
                </w:rPrChange>
              </w:rPr>
              <w:delText>Objectives</w:delText>
            </w:r>
            <w:r w:rsidDel="00CC4C73">
              <w:rPr>
                <w:noProof/>
                <w:webHidden/>
              </w:rPr>
              <w:tab/>
              <w:delText>29</w:delText>
            </w:r>
          </w:del>
        </w:p>
        <w:p w14:paraId="405E2EEF" w14:textId="409A5A8A" w:rsidR="008309BF" w:rsidDel="00CC4C73" w:rsidRDefault="008309BF">
          <w:pPr>
            <w:pStyle w:val="TOC1"/>
            <w:tabs>
              <w:tab w:val="right" w:leader="dot" w:pos="10070"/>
            </w:tabs>
            <w:rPr>
              <w:del w:id="429" w:author="Praveen Kumar Chaubey" w:date="2020-12-22T18:47:00Z"/>
              <w:rFonts w:eastAsiaTheme="minorEastAsia" w:cstheme="minorBidi"/>
              <w:b w:val="0"/>
              <w:bCs w:val="0"/>
              <w:caps w:val="0"/>
              <w:noProof/>
              <w:sz w:val="22"/>
              <w:szCs w:val="22"/>
              <w:lang w:bidi="ar-SA"/>
            </w:rPr>
          </w:pPr>
          <w:del w:id="430" w:author="Praveen Kumar Chaubey" w:date="2020-12-22T18:47:00Z">
            <w:r w:rsidRPr="00E210BA" w:rsidDel="00CC4C73">
              <w:rPr>
                <w:noProof/>
                <w:rPrChange w:id="431" w:author="Praveen Kumar Chaubey" w:date="2020-12-21T18:45:00Z">
                  <w:rPr>
                    <w:rStyle w:val="Hyperlink"/>
                    <w:noProof/>
                  </w:rPr>
                </w:rPrChange>
              </w:rPr>
              <w:delText>Requirements:</w:delText>
            </w:r>
            <w:r w:rsidDel="00CC4C73">
              <w:rPr>
                <w:noProof/>
                <w:webHidden/>
              </w:rPr>
              <w:tab/>
              <w:delText>30</w:delText>
            </w:r>
          </w:del>
        </w:p>
        <w:p w14:paraId="783B6010" w14:textId="1D194568" w:rsidR="008309BF" w:rsidDel="00CC4C73" w:rsidRDefault="008309BF">
          <w:pPr>
            <w:pStyle w:val="TOC2"/>
            <w:tabs>
              <w:tab w:val="right" w:leader="dot" w:pos="10070"/>
            </w:tabs>
            <w:rPr>
              <w:del w:id="432" w:author="Praveen Kumar Chaubey" w:date="2020-12-22T18:47:00Z"/>
              <w:rFonts w:eastAsiaTheme="minorEastAsia" w:cstheme="minorBidi"/>
              <w:smallCaps w:val="0"/>
              <w:noProof/>
              <w:sz w:val="22"/>
              <w:szCs w:val="22"/>
              <w:lang w:bidi="ar-SA"/>
            </w:rPr>
          </w:pPr>
          <w:del w:id="433" w:author="Praveen Kumar Chaubey" w:date="2020-12-22T18:47:00Z">
            <w:r w:rsidRPr="00E210BA" w:rsidDel="00CC4C73">
              <w:rPr>
                <w:noProof/>
                <w:rPrChange w:id="434" w:author="Praveen Kumar Chaubey" w:date="2020-12-21T18:45:00Z">
                  <w:rPr>
                    <w:rStyle w:val="Hyperlink"/>
                    <w:noProof/>
                  </w:rPr>
                </w:rPrChange>
              </w:rPr>
              <w:delText>High Level Requirements:</w:delText>
            </w:r>
            <w:r w:rsidDel="00CC4C73">
              <w:rPr>
                <w:noProof/>
                <w:webHidden/>
              </w:rPr>
              <w:tab/>
              <w:delText>30</w:delText>
            </w:r>
          </w:del>
        </w:p>
        <w:p w14:paraId="18E12C78" w14:textId="7F2D60A5" w:rsidR="008309BF" w:rsidDel="00CC4C73" w:rsidRDefault="008309BF">
          <w:pPr>
            <w:pStyle w:val="TOC2"/>
            <w:tabs>
              <w:tab w:val="right" w:leader="dot" w:pos="10070"/>
            </w:tabs>
            <w:rPr>
              <w:del w:id="435" w:author="Praveen Kumar Chaubey" w:date="2020-12-22T18:47:00Z"/>
              <w:rFonts w:eastAsiaTheme="minorEastAsia" w:cstheme="minorBidi"/>
              <w:smallCaps w:val="0"/>
              <w:noProof/>
              <w:sz w:val="22"/>
              <w:szCs w:val="22"/>
              <w:lang w:bidi="ar-SA"/>
            </w:rPr>
          </w:pPr>
          <w:del w:id="436" w:author="Praveen Kumar Chaubey" w:date="2020-12-22T18:47:00Z">
            <w:r w:rsidRPr="00E210BA" w:rsidDel="00CC4C73">
              <w:rPr>
                <w:noProof/>
                <w:rPrChange w:id="437" w:author="Praveen Kumar Chaubey" w:date="2020-12-21T18:45:00Z">
                  <w:rPr>
                    <w:rStyle w:val="Hyperlink"/>
                    <w:noProof/>
                  </w:rPr>
                </w:rPrChange>
              </w:rPr>
              <w:delText>Low Level Requirements:</w:delText>
            </w:r>
            <w:r w:rsidDel="00CC4C73">
              <w:rPr>
                <w:noProof/>
                <w:webHidden/>
              </w:rPr>
              <w:tab/>
              <w:delText>30</w:delText>
            </w:r>
          </w:del>
        </w:p>
        <w:p w14:paraId="1173A561" w14:textId="31155925" w:rsidR="008309BF" w:rsidDel="00CC4C73" w:rsidRDefault="008309BF">
          <w:pPr>
            <w:pStyle w:val="TOC1"/>
            <w:tabs>
              <w:tab w:val="right" w:leader="dot" w:pos="10070"/>
            </w:tabs>
            <w:rPr>
              <w:del w:id="438" w:author="Praveen Kumar Chaubey" w:date="2020-12-22T18:47:00Z"/>
              <w:rFonts w:eastAsiaTheme="minorEastAsia" w:cstheme="minorBidi"/>
              <w:b w:val="0"/>
              <w:bCs w:val="0"/>
              <w:caps w:val="0"/>
              <w:noProof/>
              <w:sz w:val="22"/>
              <w:szCs w:val="22"/>
              <w:lang w:bidi="ar-SA"/>
            </w:rPr>
          </w:pPr>
          <w:del w:id="439" w:author="Praveen Kumar Chaubey" w:date="2020-12-22T18:47:00Z">
            <w:r w:rsidRPr="00E210BA" w:rsidDel="00CC4C73">
              <w:rPr>
                <w:noProof/>
                <w:rPrChange w:id="440" w:author="Praveen Kumar Chaubey" w:date="2020-12-21T18:45:00Z">
                  <w:rPr>
                    <w:rStyle w:val="Hyperlink"/>
                    <w:noProof/>
                  </w:rPr>
                </w:rPrChange>
              </w:rPr>
              <w:delText>Design</w:delText>
            </w:r>
            <w:r w:rsidDel="00CC4C73">
              <w:rPr>
                <w:noProof/>
                <w:webHidden/>
              </w:rPr>
              <w:tab/>
              <w:delText>30</w:delText>
            </w:r>
          </w:del>
        </w:p>
        <w:p w14:paraId="1C9C2D0B" w14:textId="2320D4F4" w:rsidR="008309BF" w:rsidDel="00CC4C73" w:rsidRDefault="008309BF">
          <w:pPr>
            <w:pStyle w:val="TOC1"/>
            <w:tabs>
              <w:tab w:val="right" w:leader="dot" w:pos="10070"/>
            </w:tabs>
            <w:rPr>
              <w:del w:id="441" w:author="Praveen Kumar Chaubey" w:date="2020-12-22T18:47:00Z"/>
              <w:rFonts w:eastAsiaTheme="minorEastAsia" w:cstheme="minorBidi"/>
              <w:b w:val="0"/>
              <w:bCs w:val="0"/>
              <w:caps w:val="0"/>
              <w:noProof/>
              <w:sz w:val="22"/>
              <w:szCs w:val="22"/>
              <w:lang w:bidi="ar-SA"/>
            </w:rPr>
          </w:pPr>
          <w:del w:id="442" w:author="Praveen Kumar Chaubey" w:date="2020-12-22T18:47:00Z">
            <w:r w:rsidRPr="00E210BA" w:rsidDel="00CC4C73">
              <w:rPr>
                <w:noProof/>
                <w:rPrChange w:id="443" w:author="Praveen Kumar Chaubey" w:date="2020-12-21T18:45:00Z">
                  <w:rPr>
                    <w:rStyle w:val="Hyperlink"/>
                    <w:noProof/>
                  </w:rPr>
                </w:rPrChange>
              </w:rPr>
              <w:delText>Test Plan</w:delText>
            </w:r>
            <w:r w:rsidDel="00CC4C73">
              <w:rPr>
                <w:noProof/>
                <w:webHidden/>
              </w:rPr>
              <w:tab/>
              <w:delText>31</w:delText>
            </w:r>
          </w:del>
        </w:p>
        <w:p w14:paraId="2E78B851" w14:textId="1191DC08" w:rsidR="008309BF" w:rsidDel="00CC4C73" w:rsidRDefault="008309BF">
          <w:pPr>
            <w:pStyle w:val="TOC2"/>
            <w:tabs>
              <w:tab w:val="right" w:leader="dot" w:pos="10070"/>
            </w:tabs>
            <w:rPr>
              <w:del w:id="444" w:author="Praveen Kumar Chaubey" w:date="2020-12-22T18:47:00Z"/>
              <w:rFonts w:eastAsiaTheme="minorEastAsia" w:cstheme="minorBidi"/>
              <w:smallCaps w:val="0"/>
              <w:noProof/>
              <w:sz w:val="22"/>
              <w:szCs w:val="22"/>
              <w:lang w:bidi="ar-SA"/>
            </w:rPr>
          </w:pPr>
          <w:del w:id="445" w:author="Praveen Kumar Chaubey" w:date="2020-12-22T18:47:00Z">
            <w:r w:rsidRPr="00E210BA" w:rsidDel="00CC4C73">
              <w:rPr>
                <w:noProof/>
                <w:rPrChange w:id="446" w:author="Praveen Kumar Chaubey" w:date="2020-12-21T18:45:00Z">
                  <w:rPr>
                    <w:rStyle w:val="Hyperlink"/>
                    <w:noProof/>
                  </w:rPr>
                </w:rPrChange>
              </w:rPr>
              <w:delText>High Level Test Plan (Integration Test Plan)</w:delText>
            </w:r>
            <w:r w:rsidDel="00CC4C73">
              <w:rPr>
                <w:noProof/>
                <w:webHidden/>
              </w:rPr>
              <w:tab/>
              <w:delText>31</w:delText>
            </w:r>
          </w:del>
        </w:p>
        <w:p w14:paraId="6843D38A" w14:textId="7B9688B1" w:rsidR="008309BF" w:rsidDel="00CC4C73" w:rsidRDefault="008309BF">
          <w:pPr>
            <w:pStyle w:val="TOC2"/>
            <w:tabs>
              <w:tab w:val="right" w:leader="dot" w:pos="10070"/>
            </w:tabs>
            <w:rPr>
              <w:del w:id="447" w:author="Praveen Kumar Chaubey" w:date="2020-12-22T18:47:00Z"/>
              <w:rFonts w:eastAsiaTheme="minorEastAsia" w:cstheme="minorBidi"/>
              <w:smallCaps w:val="0"/>
              <w:noProof/>
              <w:sz w:val="22"/>
              <w:szCs w:val="22"/>
              <w:lang w:bidi="ar-SA"/>
            </w:rPr>
          </w:pPr>
          <w:del w:id="448" w:author="Praveen Kumar Chaubey" w:date="2020-12-22T18:47:00Z">
            <w:r w:rsidRPr="00E210BA" w:rsidDel="00CC4C73">
              <w:rPr>
                <w:noProof/>
                <w:rPrChange w:id="449" w:author="Praveen Kumar Chaubey" w:date="2020-12-21T18:45:00Z">
                  <w:rPr>
                    <w:rStyle w:val="Hyperlink"/>
                    <w:noProof/>
                  </w:rPr>
                </w:rPrChange>
              </w:rPr>
              <w:delText>Low Level Test Plan (Unit Test Plan)</w:delText>
            </w:r>
            <w:r w:rsidDel="00CC4C73">
              <w:rPr>
                <w:noProof/>
                <w:webHidden/>
              </w:rPr>
              <w:tab/>
              <w:delText>31</w:delText>
            </w:r>
          </w:del>
        </w:p>
        <w:p w14:paraId="0D17465A" w14:textId="1E10F3EF" w:rsidR="008309BF" w:rsidDel="00CC4C73" w:rsidRDefault="008309BF">
          <w:pPr>
            <w:pStyle w:val="TOC1"/>
            <w:tabs>
              <w:tab w:val="right" w:leader="dot" w:pos="10070"/>
            </w:tabs>
            <w:rPr>
              <w:del w:id="450" w:author="Praveen Kumar Chaubey" w:date="2020-12-22T18:47:00Z"/>
              <w:rFonts w:eastAsiaTheme="minorEastAsia" w:cstheme="minorBidi"/>
              <w:b w:val="0"/>
              <w:bCs w:val="0"/>
              <w:caps w:val="0"/>
              <w:noProof/>
              <w:sz w:val="22"/>
              <w:szCs w:val="22"/>
              <w:lang w:bidi="ar-SA"/>
            </w:rPr>
          </w:pPr>
          <w:del w:id="451" w:author="Praveen Kumar Chaubey" w:date="2020-12-22T18:47:00Z">
            <w:r w:rsidRPr="00E210BA" w:rsidDel="00CC4C73">
              <w:rPr>
                <w:noProof/>
                <w:rPrChange w:id="452" w:author="Praveen Kumar Chaubey" w:date="2020-12-21T18:45:00Z">
                  <w:rPr>
                    <w:rStyle w:val="Hyperlink"/>
                    <w:noProof/>
                  </w:rPr>
                </w:rPrChange>
              </w:rPr>
              <w:delText>Implementation Summary</w:delText>
            </w:r>
            <w:r w:rsidDel="00CC4C73">
              <w:rPr>
                <w:noProof/>
                <w:webHidden/>
              </w:rPr>
              <w:tab/>
              <w:delText>36</w:delText>
            </w:r>
          </w:del>
        </w:p>
        <w:p w14:paraId="50F2AFC7" w14:textId="17B967FE" w:rsidR="008309BF" w:rsidDel="00CC4C73" w:rsidRDefault="008309BF">
          <w:pPr>
            <w:pStyle w:val="TOC2"/>
            <w:tabs>
              <w:tab w:val="right" w:leader="dot" w:pos="10070"/>
            </w:tabs>
            <w:rPr>
              <w:del w:id="453" w:author="Praveen Kumar Chaubey" w:date="2020-12-22T18:47:00Z"/>
              <w:rFonts w:eastAsiaTheme="minorEastAsia" w:cstheme="minorBidi"/>
              <w:smallCaps w:val="0"/>
              <w:noProof/>
              <w:sz w:val="22"/>
              <w:szCs w:val="22"/>
              <w:lang w:bidi="ar-SA"/>
            </w:rPr>
          </w:pPr>
          <w:del w:id="454" w:author="Praveen Kumar Chaubey" w:date="2020-12-22T18:47:00Z">
            <w:r w:rsidRPr="00E210BA" w:rsidDel="00CC4C73">
              <w:rPr>
                <w:noProof/>
                <w:rPrChange w:id="455" w:author="Praveen Kumar Chaubey" w:date="2020-12-21T18:45:00Z">
                  <w:rPr>
                    <w:rStyle w:val="Hyperlink"/>
                    <w:noProof/>
                  </w:rPr>
                </w:rPrChange>
              </w:rPr>
              <w:delText>Summary</w:delText>
            </w:r>
            <w:r w:rsidDel="00CC4C73">
              <w:rPr>
                <w:noProof/>
                <w:webHidden/>
              </w:rPr>
              <w:tab/>
              <w:delText>36</w:delText>
            </w:r>
          </w:del>
        </w:p>
        <w:p w14:paraId="094E5145" w14:textId="5E926863" w:rsidR="008309BF" w:rsidDel="00CC4C73" w:rsidRDefault="008309BF">
          <w:pPr>
            <w:pStyle w:val="TOC3"/>
            <w:tabs>
              <w:tab w:val="right" w:leader="dot" w:pos="10070"/>
            </w:tabs>
            <w:rPr>
              <w:del w:id="456" w:author="Praveen Kumar Chaubey" w:date="2020-12-22T18:47:00Z"/>
              <w:rFonts w:eastAsiaTheme="minorEastAsia" w:cstheme="minorBidi"/>
              <w:i w:val="0"/>
              <w:iCs w:val="0"/>
              <w:noProof/>
              <w:sz w:val="22"/>
              <w:szCs w:val="22"/>
              <w:lang w:bidi="ar-SA"/>
            </w:rPr>
          </w:pPr>
          <w:del w:id="457" w:author="Praveen Kumar Chaubey" w:date="2020-12-22T18:47:00Z">
            <w:r w:rsidRPr="00E210BA" w:rsidDel="00CC4C73">
              <w:rPr>
                <w:noProof/>
                <w:rPrChange w:id="458" w:author="Praveen Kumar Chaubey" w:date="2020-12-21T18:45:00Z">
                  <w:rPr>
                    <w:rStyle w:val="Hyperlink"/>
                    <w:noProof/>
                  </w:rPr>
                </w:rPrChange>
              </w:rPr>
              <w:delText>Scanning Testing</w:delText>
            </w:r>
            <w:r w:rsidDel="00CC4C73">
              <w:rPr>
                <w:noProof/>
                <w:webHidden/>
              </w:rPr>
              <w:tab/>
              <w:delText>37</w:delText>
            </w:r>
          </w:del>
        </w:p>
        <w:p w14:paraId="1C906DBB" w14:textId="654687C8" w:rsidR="008309BF" w:rsidDel="00CC4C73" w:rsidRDefault="008309BF">
          <w:pPr>
            <w:pStyle w:val="TOC3"/>
            <w:tabs>
              <w:tab w:val="right" w:leader="dot" w:pos="10070"/>
            </w:tabs>
            <w:rPr>
              <w:del w:id="459" w:author="Praveen Kumar Chaubey" w:date="2020-12-22T18:47:00Z"/>
              <w:rFonts w:eastAsiaTheme="minorEastAsia" w:cstheme="minorBidi"/>
              <w:i w:val="0"/>
              <w:iCs w:val="0"/>
              <w:noProof/>
              <w:sz w:val="22"/>
              <w:szCs w:val="22"/>
              <w:lang w:bidi="ar-SA"/>
            </w:rPr>
          </w:pPr>
          <w:del w:id="460" w:author="Praveen Kumar Chaubey" w:date="2020-12-22T18:47:00Z">
            <w:r w:rsidRPr="00E210BA" w:rsidDel="00CC4C73">
              <w:rPr>
                <w:rFonts w:eastAsiaTheme="majorEastAsia"/>
                <w:noProof/>
                <w:rPrChange w:id="461" w:author="Praveen Kumar Chaubey" w:date="2020-12-21T18:45:00Z">
                  <w:rPr>
                    <w:rStyle w:val="Hyperlink"/>
                    <w:rFonts w:eastAsiaTheme="majorEastAsia"/>
                    <w:noProof/>
                  </w:rPr>
                </w:rPrChange>
              </w:rPr>
              <w:delText xml:space="preserve">Authentication </w:delText>
            </w:r>
            <w:r w:rsidRPr="00E210BA" w:rsidDel="00CC4C73">
              <w:rPr>
                <w:noProof/>
                <w:rPrChange w:id="462" w:author="Praveen Kumar Chaubey" w:date="2020-12-21T18:45:00Z">
                  <w:rPr>
                    <w:rStyle w:val="Hyperlink"/>
                    <w:noProof/>
                  </w:rPr>
                </w:rPrChange>
              </w:rPr>
              <w:delText>Testing</w:delText>
            </w:r>
            <w:r w:rsidDel="00CC4C73">
              <w:rPr>
                <w:noProof/>
                <w:webHidden/>
              </w:rPr>
              <w:tab/>
              <w:delText>38</w:delText>
            </w:r>
          </w:del>
        </w:p>
        <w:p w14:paraId="6BCE521B" w14:textId="74D45DF1" w:rsidR="008309BF" w:rsidDel="00CC4C73" w:rsidRDefault="008309BF">
          <w:pPr>
            <w:pStyle w:val="TOC3"/>
            <w:tabs>
              <w:tab w:val="right" w:leader="dot" w:pos="10070"/>
            </w:tabs>
            <w:rPr>
              <w:del w:id="463" w:author="Praveen Kumar Chaubey" w:date="2020-12-22T18:47:00Z"/>
              <w:rFonts w:eastAsiaTheme="minorEastAsia" w:cstheme="minorBidi"/>
              <w:i w:val="0"/>
              <w:iCs w:val="0"/>
              <w:noProof/>
              <w:sz w:val="22"/>
              <w:szCs w:val="22"/>
              <w:lang w:bidi="ar-SA"/>
            </w:rPr>
          </w:pPr>
          <w:del w:id="464" w:author="Praveen Kumar Chaubey" w:date="2020-12-22T18:47:00Z">
            <w:r w:rsidRPr="00E210BA" w:rsidDel="00CC4C73">
              <w:rPr>
                <w:noProof/>
                <w:rPrChange w:id="465" w:author="Praveen Kumar Chaubey" w:date="2020-12-21T18:45:00Z">
                  <w:rPr>
                    <w:rStyle w:val="Hyperlink"/>
                    <w:noProof/>
                  </w:rPr>
                </w:rPrChange>
              </w:rPr>
              <w:delText>Client Connectivity Testing</w:delText>
            </w:r>
            <w:r w:rsidDel="00CC4C73">
              <w:rPr>
                <w:noProof/>
                <w:webHidden/>
              </w:rPr>
              <w:tab/>
              <w:delText>42</w:delText>
            </w:r>
          </w:del>
        </w:p>
        <w:p w14:paraId="6530D855" w14:textId="214E9DC6" w:rsidR="008309BF" w:rsidDel="00CC4C73" w:rsidRDefault="008309BF">
          <w:pPr>
            <w:pStyle w:val="TOC3"/>
            <w:tabs>
              <w:tab w:val="right" w:leader="dot" w:pos="10070"/>
            </w:tabs>
            <w:rPr>
              <w:del w:id="466" w:author="Praveen Kumar Chaubey" w:date="2020-12-22T18:47:00Z"/>
              <w:rFonts w:eastAsiaTheme="minorEastAsia" w:cstheme="minorBidi"/>
              <w:i w:val="0"/>
              <w:iCs w:val="0"/>
              <w:noProof/>
              <w:sz w:val="22"/>
              <w:szCs w:val="22"/>
              <w:lang w:bidi="ar-SA"/>
            </w:rPr>
          </w:pPr>
          <w:del w:id="467" w:author="Praveen Kumar Chaubey" w:date="2020-12-22T18:47:00Z">
            <w:r w:rsidRPr="00E210BA" w:rsidDel="00CC4C73">
              <w:rPr>
                <w:noProof/>
                <w:rPrChange w:id="468" w:author="Praveen Kumar Chaubey" w:date="2020-12-21T18:45:00Z">
                  <w:rPr>
                    <w:rStyle w:val="Hyperlink"/>
                    <w:noProof/>
                  </w:rPr>
                </w:rPrChange>
              </w:rPr>
              <w:delText>Signal Testing</w:delText>
            </w:r>
            <w:r w:rsidDel="00CC4C73">
              <w:rPr>
                <w:noProof/>
                <w:webHidden/>
              </w:rPr>
              <w:tab/>
              <w:delText>47</w:delText>
            </w:r>
          </w:del>
        </w:p>
        <w:p w14:paraId="1DE81EE8" w14:textId="2DA82A66" w:rsidR="008309BF" w:rsidDel="00CC4C73" w:rsidRDefault="008309BF">
          <w:pPr>
            <w:pStyle w:val="TOC3"/>
            <w:tabs>
              <w:tab w:val="right" w:leader="dot" w:pos="10070"/>
            </w:tabs>
            <w:rPr>
              <w:del w:id="469" w:author="Praveen Kumar Chaubey" w:date="2020-12-22T18:47:00Z"/>
              <w:rFonts w:eastAsiaTheme="minorEastAsia" w:cstheme="minorBidi"/>
              <w:i w:val="0"/>
              <w:iCs w:val="0"/>
              <w:noProof/>
              <w:sz w:val="22"/>
              <w:szCs w:val="22"/>
              <w:lang w:bidi="ar-SA"/>
            </w:rPr>
          </w:pPr>
          <w:del w:id="470" w:author="Praveen Kumar Chaubey" w:date="2020-12-22T18:47:00Z">
            <w:r w:rsidRPr="00E210BA" w:rsidDel="00CC4C73">
              <w:rPr>
                <w:noProof/>
                <w:rPrChange w:id="471" w:author="Praveen Kumar Chaubey" w:date="2020-12-21T18:45:00Z">
                  <w:rPr>
                    <w:rStyle w:val="Hyperlink"/>
                    <w:noProof/>
                  </w:rPr>
                </w:rPrChange>
              </w:rPr>
              <w:delText>Security Testing</w:delText>
            </w:r>
            <w:r w:rsidDel="00CC4C73">
              <w:rPr>
                <w:noProof/>
                <w:webHidden/>
              </w:rPr>
              <w:tab/>
              <w:delText>48</w:delText>
            </w:r>
          </w:del>
        </w:p>
        <w:p w14:paraId="6CF65E94" w14:textId="3C0AEEB5" w:rsidR="008309BF" w:rsidDel="00CC4C73" w:rsidRDefault="008309BF">
          <w:pPr>
            <w:pStyle w:val="TOC2"/>
            <w:tabs>
              <w:tab w:val="right" w:leader="dot" w:pos="10070"/>
            </w:tabs>
            <w:rPr>
              <w:del w:id="472" w:author="Praveen Kumar Chaubey" w:date="2020-12-22T18:47:00Z"/>
              <w:rFonts w:eastAsiaTheme="minorEastAsia" w:cstheme="minorBidi"/>
              <w:smallCaps w:val="0"/>
              <w:noProof/>
              <w:sz w:val="22"/>
              <w:szCs w:val="22"/>
              <w:lang w:bidi="ar-SA"/>
            </w:rPr>
          </w:pPr>
          <w:del w:id="473" w:author="Praveen Kumar Chaubey" w:date="2020-12-22T18:47:00Z">
            <w:r w:rsidRPr="00E210BA" w:rsidDel="00CC4C73">
              <w:rPr>
                <w:noProof/>
                <w:rPrChange w:id="474" w:author="Praveen Kumar Chaubey" w:date="2020-12-21T18:45:00Z">
                  <w:rPr>
                    <w:rStyle w:val="Hyperlink"/>
                    <w:noProof/>
                  </w:rPr>
                </w:rPrChange>
              </w:rPr>
              <w:delText>Video Summary</w:delText>
            </w:r>
            <w:r w:rsidDel="00CC4C73">
              <w:rPr>
                <w:noProof/>
                <w:webHidden/>
              </w:rPr>
              <w:tab/>
              <w:delText>50</w:delText>
            </w:r>
          </w:del>
        </w:p>
        <w:p w14:paraId="42974BBA" w14:textId="606DC312" w:rsidR="008309BF" w:rsidDel="00CC4C73" w:rsidRDefault="008309BF">
          <w:pPr>
            <w:pStyle w:val="TOC2"/>
            <w:tabs>
              <w:tab w:val="right" w:leader="dot" w:pos="10070"/>
            </w:tabs>
            <w:rPr>
              <w:del w:id="475" w:author="Praveen Kumar Chaubey" w:date="2020-12-22T18:47:00Z"/>
              <w:rFonts w:eastAsiaTheme="minorEastAsia" w:cstheme="minorBidi"/>
              <w:smallCaps w:val="0"/>
              <w:noProof/>
              <w:sz w:val="22"/>
              <w:szCs w:val="22"/>
              <w:lang w:bidi="ar-SA"/>
            </w:rPr>
          </w:pPr>
          <w:del w:id="476" w:author="Praveen Kumar Chaubey" w:date="2020-12-22T18:47:00Z">
            <w:r w:rsidRPr="00E210BA" w:rsidDel="00CC4C73">
              <w:rPr>
                <w:noProof/>
                <w:rPrChange w:id="477" w:author="Praveen Kumar Chaubey" w:date="2020-12-21T18:45:00Z">
                  <w:rPr>
                    <w:rStyle w:val="Hyperlink"/>
                    <w:noProof/>
                  </w:rPr>
                </w:rPrChange>
              </w:rPr>
              <w:delText>Git Link</w:delText>
            </w:r>
            <w:r w:rsidDel="00CC4C73">
              <w:rPr>
                <w:noProof/>
                <w:webHidden/>
              </w:rPr>
              <w:tab/>
              <w:delText>50</w:delText>
            </w:r>
          </w:del>
        </w:p>
        <w:p w14:paraId="4140F111" w14:textId="083DE5B2" w:rsidR="008309BF" w:rsidDel="00CC4C73" w:rsidRDefault="008309BF">
          <w:pPr>
            <w:pStyle w:val="TOC2"/>
            <w:tabs>
              <w:tab w:val="right" w:leader="dot" w:pos="10070"/>
            </w:tabs>
            <w:rPr>
              <w:del w:id="478" w:author="Praveen Kumar Chaubey" w:date="2020-12-22T18:47:00Z"/>
              <w:rFonts w:eastAsiaTheme="minorEastAsia" w:cstheme="minorBidi"/>
              <w:smallCaps w:val="0"/>
              <w:noProof/>
              <w:sz w:val="22"/>
              <w:szCs w:val="22"/>
              <w:lang w:bidi="ar-SA"/>
            </w:rPr>
          </w:pPr>
          <w:del w:id="479" w:author="Praveen Kumar Chaubey" w:date="2020-12-22T18:47:00Z">
            <w:r w:rsidRPr="00E210BA" w:rsidDel="00CC4C73">
              <w:rPr>
                <w:noProof/>
                <w:rPrChange w:id="480" w:author="Praveen Kumar Chaubey" w:date="2020-12-21T18:45:00Z">
                  <w:rPr>
                    <w:rStyle w:val="Hyperlink"/>
                    <w:noProof/>
                  </w:rPr>
                </w:rPrChange>
              </w:rPr>
              <w:delText>Git Dashboard</w:delText>
            </w:r>
            <w:r w:rsidDel="00CC4C73">
              <w:rPr>
                <w:noProof/>
                <w:webHidden/>
              </w:rPr>
              <w:tab/>
              <w:delText>50</w:delText>
            </w:r>
          </w:del>
        </w:p>
        <w:p w14:paraId="736CF27D" w14:textId="695FFBA3" w:rsidR="008309BF" w:rsidDel="00CC4C73" w:rsidRDefault="008309BF">
          <w:pPr>
            <w:pStyle w:val="TOC1"/>
            <w:tabs>
              <w:tab w:val="right" w:leader="dot" w:pos="10070"/>
            </w:tabs>
            <w:rPr>
              <w:del w:id="481" w:author="Praveen Kumar Chaubey" w:date="2020-12-22T18:47:00Z"/>
              <w:rFonts w:eastAsiaTheme="minorEastAsia" w:cstheme="minorBidi"/>
              <w:b w:val="0"/>
              <w:bCs w:val="0"/>
              <w:caps w:val="0"/>
              <w:noProof/>
              <w:sz w:val="22"/>
              <w:szCs w:val="22"/>
              <w:lang w:bidi="ar-SA"/>
            </w:rPr>
          </w:pPr>
          <w:del w:id="482" w:author="Praveen Kumar Chaubey" w:date="2020-12-22T18:47:00Z">
            <w:r w:rsidRPr="00E210BA" w:rsidDel="00CC4C73">
              <w:rPr>
                <w:noProof/>
                <w:rPrChange w:id="483" w:author="Praveen Kumar Chaubey" w:date="2020-12-21T18:45:00Z">
                  <w:rPr>
                    <w:rStyle w:val="Hyperlink"/>
                    <w:noProof/>
                  </w:rPr>
                </w:rPrChange>
              </w:rPr>
              <w:delText>Git inspector summary</w:delText>
            </w:r>
            <w:r w:rsidDel="00CC4C73">
              <w:rPr>
                <w:noProof/>
                <w:webHidden/>
              </w:rPr>
              <w:tab/>
              <w:delText>50</w:delText>
            </w:r>
          </w:del>
        </w:p>
        <w:p w14:paraId="359F9308" w14:textId="01379A65" w:rsidR="008309BF" w:rsidDel="00CC4C73" w:rsidRDefault="008309BF">
          <w:pPr>
            <w:pStyle w:val="TOC1"/>
            <w:tabs>
              <w:tab w:val="right" w:leader="dot" w:pos="10070"/>
            </w:tabs>
            <w:rPr>
              <w:del w:id="484" w:author="Praveen Kumar Chaubey" w:date="2020-12-22T18:47:00Z"/>
              <w:rFonts w:eastAsiaTheme="minorEastAsia" w:cstheme="minorBidi"/>
              <w:b w:val="0"/>
              <w:bCs w:val="0"/>
              <w:caps w:val="0"/>
              <w:noProof/>
              <w:sz w:val="22"/>
              <w:szCs w:val="22"/>
              <w:lang w:bidi="ar-SA"/>
            </w:rPr>
          </w:pPr>
          <w:del w:id="485" w:author="Praveen Kumar Chaubey" w:date="2020-12-22T18:47:00Z">
            <w:r w:rsidRPr="00E210BA" w:rsidDel="00CC4C73">
              <w:rPr>
                <w:noProof/>
                <w:rPrChange w:id="486" w:author="Praveen Kumar Chaubey" w:date="2020-12-21T18:45:00Z">
                  <w:rPr>
                    <w:rStyle w:val="Hyperlink"/>
                    <w:noProof/>
                  </w:rPr>
                </w:rPrChange>
              </w:rPr>
              <w:delText>Build</w:delText>
            </w:r>
            <w:r w:rsidDel="00CC4C73">
              <w:rPr>
                <w:noProof/>
                <w:webHidden/>
              </w:rPr>
              <w:tab/>
              <w:delText>50</w:delText>
            </w:r>
          </w:del>
        </w:p>
        <w:p w14:paraId="45D869DB" w14:textId="6F743ED9" w:rsidR="008309BF" w:rsidDel="00CC4C73" w:rsidRDefault="008309BF">
          <w:pPr>
            <w:pStyle w:val="TOC1"/>
            <w:tabs>
              <w:tab w:val="right" w:leader="dot" w:pos="10070"/>
            </w:tabs>
            <w:rPr>
              <w:del w:id="487" w:author="Praveen Kumar Chaubey" w:date="2020-12-22T18:47:00Z"/>
              <w:rFonts w:eastAsiaTheme="minorEastAsia" w:cstheme="minorBidi"/>
              <w:b w:val="0"/>
              <w:bCs w:val="0"/>
              <w:caps w:val="0"/>
              <w:noProof/>
              <w:sz w:val="22"/>
              <w:szCs w:val="22"/>
              <w:lang w:bidi="ar-SA"/>
            </w:rPr>
          </w:pPr>
          <w:del w:id="488" w:author="Praveen Kumar Chaubey" w:date="2020-12-22T18:47:00Z">
            <w:r w:rsidRPr="00E210BA" w:rsidDel="00CC4C73">
              <w:rPr>
                <w:noProof/>
                <w:rPrChange w:id="489" w:author="Praveen Kumar Chaubey" w:date="2020-12-21T18:45:00Z">
                  <w:rPr>
                    <w:rStyle w:val="Hyperlink"/>
                    <w:noProof/>
                  </w:rPr>
                </w:rPrChange>
              </w:rPr>
              <w:delText>Code quality and Issues or Bug Tracking</w:delText>
            </w:r>
            <w:r w:rsidDel="00CC4C73">
              <w:rPr>
                <w:noProof/>
                <w:webHidden/>
              </w:rPr>
              <w:tab/>
              <w:delText>50</w:delText>
            </w:r>
          </w:del>
        </w:p>
        <w:p w14:paraId="1A61C922" w14:textId="7CBF1F24" w:rsidR="008309BF" w:rsidDel="00CC4C73" w:rsidRDefault="008309BF">
          <w:pPr>
            <w:pStyle w:val="TOC1"/>
            <w:tabs>
              <w:tab w:val="right" w:leader="dot" w:pos="10070"/>
            </w:tabs>
            <w:rPr>
              <w:del w:id="490" w:author="Praveen Kumar Chaubey" w:date="2020-12-22T18:47:00Z"/>
              <w:rFonts w:eastAsiaTheme="minorEastAsia" w:cstheme="minorBidi"/>
              <w:b w:val="0"/>
              <w:bCs w:val="0"/>
              <w:caps w:val="0"/>
              <w:noProof/>
              <w:sz w:val="22"/>
              <w:szCs w:val="22"/>
              <w:lang w:bidi="ar-SA"/>
            </w:rPr>
          </w:pPr>
          <w:del w:id="491" w:author="Praveen Kumar Chaubey" w:date="2020-12-22T18:47:00Z">
            <w:r w:rsidRPr="00E210BA" w:rsidDel="00CC4C73">
              <w:rPr>
                <w:noProof/>
                <w:rPrChange w:id="492" w:author="Praveen Kumar Chaubey" w:date="2020-12-21T18:45:00Z">
                  <w:rPr>
                    <w:rStyle w:val="Hyperlink"/>
                    <w:noProof/>
                  </w:rPr>
                </w:rPrChange>
              </w:rPr>
              <w:delText>Individual Contribution &amp; Highlights</w:delText>
            </w:r>
            <w:r w:rsidDel="00CC4C73">
              <w:rPr>
                <w:noProof/>
                <w:webHidden/>
              </w:rPr>
              <w:tab/>
              <w:delText>50</w:delText>
            </w:r>
          </w:del>
        </w:p>
        <w:p w14:paraId="346DD746" w14:textId="0400D964" w:rsidR="008309BF" w:rsidDel="00CC4C73" w:rsidRDefault="008309BF">
          <w:pPr>
            <w:pStyle w:val="TOC1"/>
            <w:tabs>
              <w:tab w:val="right" w:leader="dot" w:pos="10070"/>
            </w:tabs>
            <w:rPr>
              <w:del w:id="493" w:author="Praveen Kumar Chaubey" w:date="2020-12-22T18:47:00Z"/>
              <w:rFonts w:eastAsiaTheme="minorEastAsia" w:cstheme="minorBidi"/>
              <w:b w:val="0"/>
              <w:bCs w:val="0"/>
              <w:caps w:val="0"/>
              <w:noProof/>
              <w:sz w:val="22"/>
              <w:szCs w:val="22"/>
              <w:lang w:bidi="ar-SA"/>
            </w:rPr>
          </w:pPr>
          <w:del w:id="494" w:author="Praveen Kumar Chaubey" w:date="2020-12-22T18:47:00Z">
            <w:r w:rsidRPr="00E210BA" w:rsidDel="00CC4C73">
              <w:rPr>
                <w:noProof/>
                <w:rPrChange w:id="495" w:author="Praveen Kumar Chaubey" w:date="2020-12-21T18:45:00Z">
                  <w:rPr>
                    <w:rStyle w:val="Hyperlink"/>
                    <w:noProof/>
                  </w:rPr>
                </w:rPrChange>
              </w:rPr>
              <w:delText>Challenges faced and how were they overcome</w:delText>
            </w:r>
            <w:r w:rsidDel="00CC4C73">
              <w:rPr>
                <w:noProof/>
                <w:webHidden/>
              </w:rPr>
              <w:tab/>
              <w:delText>50</w:delText>
            </w:r>
          </w:del>
        </w:p>
        <w:p w14:paraId="74E85B90" w14:textId="1622C703" w:rsidR="008309BF" w:rsidDel="00CC4C73" w:rsidRDefault="008309BF">
          <w:pPr>
            <w:pStyle w:val="TOC1"/>
            <w:tabs>
              <w:tab w:val="right" w:leader="dot" w:pos="10070"/>
            </w:tabs>
            <w:rPr>
              <w:del w:id="496" w:author="Praveen Kumar Chaubey" w:date="2020-12-22T18:47:00Z"/>
              <w:rFonts w:eastAsiaTheme="minorEastAsia" w:cstheme="minorBidi"/>
              <w:b w:val="0"/>
              <w:bCs w:val="0"/>
              <w:caps w:val="0"/>
              <w:noProof/>
              <w:sz w:val="22"/>
              <w:szCs w:val="22"/>
              <w:lang w:bidi="ar-SA"/>
            </w:rPr>
          </w:pPr>
          <w:del w:id="497" w:author="Praveen Kumar Chaubey" w:date="2020-12-22T18:47:00Z">
            <w:r w:rsidRPr="00E210BA" w:rsidDel="00CC4C73">
              <w:rPr>
                <w:noProof/>
                <w:rPrChange w:id="498" w:author="Praveen Kumar Chaubey" w:date="2020-12-21T18:45:00Z">
                  <w:rPr>
                    <w:rStyle w:val="Hyperlink"/>
                    <w:noProof/>
                  </w:rPr>
                </w:rPrChange>
              </w:rPr>
              <w:delText>Future Scope</w:delText>
            </w:r>
            <w:r w:rsidDel="00CC4C73">
              <w:rPr>
                <w:noProof/>
                <w:webHidden/>
              </w:rPr>
              <w:tab/>
              <w:delText>51</w:delText>
            </w:r>
          </w:del>
        </w:p>
        <w:p w14:paraId="110D99ED" w14:textId="48B3A558" w:rsidR="008309BF" w:rsidDel="00CC4C73" w:rsidRDefault="008309BF">
          <w:pPr>
            <w:pStyle w:val="TOC1"/>
            <w:tabs>
              <w:tab w:val="right" w:leader="dot" w:pos="10070"/>
            </w:tabs>
            <w:rPr>
              <w:del w:id="499" w:author="Praveen Kumar Chaubey" w:date="2020-12-22T18:47:00Z"/>
              <w:rFonts w:eastAsiaTheme="minorEastAsia" w:cstheme="minorBidi"/>
              <w:b w:val="0"/>
              <w:bCs w:val="0"/>
              <w:caps w:val="0"/>
              <w:noProof/>
              <w:sz w:val="22"/>
              <w:szCs w:val="22"/>
              <w:lang w:bidi="ar-SA"/>
            </w:rPr>
          </w:pPr>
          <w:del w:id="500" w:author="Praveen Kumar Chaubey" w:date="2020-12-22T18:47:00Z">
            <w:r w:rsidRPr="00E210BA" w:rsidDel="00CC4C73">
              <w:rPr>
                <w:noProof/>
                <w:rPrChange w:id="501" w:author="Praveen Kumar Chaubey" w:date="2020-12-21T18:45:00Z">
                  <w:rPr>
                    <w:rStyle w:val="Hyperlink"/>
                    <w:noProof/>
                  </w:rPr>
                </w:rPrChange>
              </w:rPr>
              <w:delText>References</w:delText>
            </w:r>
            <w:r w:rsidDel="00CC4C73">
              <w:rPr>
                <w:noProof/>
                <w:webHidden/>
              </w:rPr>
              <w:tab/>
              <w:delText>51</w:delText>
            </w:r>
          </w:del>
        </w:p>
        <w:p w14:paraId="6FBD38CB" w14:textId="48B98BD2" w:rsidR="00264138" w:rsidRDefault="00F408CD" w:rsidP="00264138">
          <w:pPr>
            <w:jc w:val="both"/>
            <w:rPr>
              <w:b/>
              <w:bCs/>
              <w:noProof/>
            </w:rPr>
          </w:pPr>
          <w:r>
            <w:rPr>
              <w:b/>
              <w:bCs/>
              <w:noProof/>
            </w:rPr>
            <w:fldChar w:fldCharType="end"/>
          </w:r>
        </w:p>
        <w:p w14:paraId="48D177C4" w14:textId="1475369F" w:rsidR="0096785B" w:rsidRPr="00264138" w:rsidRDefault="00AB7198" w:rsidP="00264138">
          <w:pPr>
            <w:ind w:firstLine="0"/>
            <w:jc w:val="both"/>
            <w:rPr>
              <w:b/>
              <w:bCs/>
              <w:noProof/>
            </w:rPr>
          </w:pPr>
        </w:p>
      </w:sdtContent>
    </w:sdt>
    <w:p w14:paraId="01843999" w14:textId="77777777" w:rsidR="0096785B" w:rsidRDefault="0096785B" w:rsidP="00264138">
      <w:pPr>
        <w:ind w:firstLine="0"/>
        <w:jc w:val="both"/>
        <w:rPr>
          <w:b/>
          <w:noProof/>
        </w:rPr>
      </w:pPr>
    </w:p>
    <w:p w14:paraId="5504F5B9" w14:textId="027C9C48" w:rsidR="00964E3C" w:rsidRPr="00964E3C" w:rsidRDefault="00964E3C" w:rsidP="0096785B">
      <w:pPr>
        <w:jc w:val="both"/>
        <w:rPr>
          <w:b/>
        </w:rPr>
      </w:pPr>
      <w:r w:rsidRPr="00964E3C">
        <w:rPr>
          <w:b/>
          <w:noProof/>
        </w:rPr>
        <w:t>Table of Figures</w:t>
      </w:r>
    </w:p>
    <w:bookmarkStart w:id="502" w:name="_GoBack"/>
    <w:bookmarkEnd w:id="502"/>
    <w:p w14:paraId="75EDAB12" w14:textId="0FB010BF" w:rsidR="00BB03B4" w:rsidRDefault="00107B3B">
      <w:pPr>
        <w:pStyle w:val="TableofFigures"/>
        <w:tabs>
          <w:tab w:val="right" w:leader="dot" w:pos="10070"/>
        </w:tabs>
        <w:rPr>
          <w:ins w:id="503" w:author="Praveen Kumar Chaubey" w:date="2020-12-22T18:49:00Z"/>
          <w:rFonts w:asciiTheme="minorHAnsi" w:eastAsiaTheme="minorEastAsia" w:hAnsiTheme="minorHAnsi" w:cstheme="minorBidi"/>
          <w:i w:val="0"/>
          <w:noProof/>
          <w:sz w:val="22"/>
          <w:lang w:bidi="ar-SA"/>
        </w:rPr>
      </w:pPr>
      <w:r>
        <w:fldChar w:fldCharType="begin"/>
      </w:r>
      <w:r>
        <w:instrText xml:space="preserve"> TOC \h \z \c "Figure" </w:instrText>
      </w:r>
      <w:r>
        <w:fldChar w:fldCharType="separate"/>
      </w:r>
      <w:ins w:id="504" w:author="Praveen Kumar Chaubey" w:date="2020-12-22T18:49:00Z">
        <w:r w:rsidR="00BB03B4" w:rsidRPr="00646E83">
          <w:rPr>
            <w:rStyle w:val="Hyperlink"/>
            <w:noProof/>
          </w:rPr>
          <w:fldChar w:fldCharType="begin"/>
        </w:r>
        <w:r w:rsidR="00BB03B4" w:rsidRPr="00646E83">
          <w:rPr>
            <w:rStyle w:val="Hyperlink"/>
            <w:noProof/>
          </w:rPr>
          <w:instrText xml:space="preserve"> </w:instrText>
        </w:r>
        <w:r w:rsidR="00BB03B4">
          <w:rPr>
            <w:noProof/>
          </w:rPr>
          <w:instrText>HYPERLINK \l "_Toc59555414"</w:instrText>
        </w:r>
        <w:r w:rsidR="00BB03B4" w:rsidRPr="00646E83">
          <w:rPr>
            <w:rStyle w:val="Hyperlink"/>
            <w:noProof/>
          </w:rPr>
          <w:instrText xml:space="preserve"> </w:instrText>
        </w:r>
        <w:r w:rsidR="00BB03B4" w:rsidRPr="00646E83">
          <w:rPr>
            <w:rStyle w:val="Hyperlink"/>
            <w:noProof/>
          </w:rPr>
        </w:r>
        <w:r w:rsidR="00BB03B4" w:rsidRPr="00646E83">
          <w:rPr>
            <w:rStyle w:val="Hyperlink"/>
            <w:noProof/>
          </w:rPr>
          <w:fldChar w:fldCharType="separate"/>
        </w:r>
        <w:r w:rsidR="00BB03B4" w:rsidRPr="00646E83">
          <w:rPr>
            <w:rStyle w:val="Hyperlink"/>
            <w:noProof/>
          </w:rPr>
          <w:t>Figure 1: Ethernet Frame Format</w:t>
        </w:r>
        <w:r w:rsidR="00BB03B4">
          <w:rPr>
            <w:noProof/>
            <w:webHidden/>
          </w:rPr>
          <w:tab/>
        </w:r>
        <w:r w:rsidR="00BB03B4">
          <w:rPr>
            <w:noProof/>
            <w:webHidden/>
          </w:rPr>
          <w:fldChar w:fldCharType="begin"/>
        </w:r>
        <w:r w:rsidR="00BB03B4">
          <w:rPr>
            <w:noProof/>
            <w:webHidden/>
          </w:rPr>
          <w:instrText xml:space="preserve"> PAGEREF _Toc59555414 \h </w:instrText>
        </w:r>
        <w:r w:rsidR="00BB03B4">
          <w:rPr>
            <w:noProof/>
            <w:webHidden/>
          </w:rPr>
        </w:r>
      </w:ins>
      <w:r w:rsidR="00BB03B4">
        <w:rPr>
          <w:noProof/>
          <w:webHidden/>
        </w:rPr>
        <w:fldChar w:fldCharType="separate"/>
      </w:r>
      <w:ins w:id="505" w:author="Praveen Kumar Chaubey" w:date="2020-12-22T18:49:00Z">
        <w:r w:rsidR="00BB03B4">
          <w:rPr>
            <w:noProof/>
            <w:webHidden/>
          </w:rPr>
          <w:t>5</w:t>
        </w:r>
        <w:r w:rsidR="00BB03B4">
          <w:rPr>
            <w:noProof/>
            <w:webHidden/>
          </w:rPr>
          <w:fldChar w:fldCharType="end"/>
        </w:r>
        <w:r w:rsidR="00BB03B4" w:rsidRPr="00646E83">
          <w:rPr>
            <w:rStyle w:val="Hyperlink"/>
            <w:noProof/>
          </w:rPr>
          <w:fldChar w:fldCharType="end"/>
        </w:r>
      </w:ins>
    </w:p>
    <w:p w14:paraId="39C8C0BC" w14:textId="4C7C0587" w:rsidR="00BB03B4" w:rsidRDefault="00BB03B4">
      <w:pPr>
        <w:pStyle w:val="TableofFigures"/>
        <w:tabs>
          <w:tab w:val="right" w:leader="dot" w:pos="10070"/>
        </w:tabs>
        <w:rPr>
          <w:ins w:id="506" w:author="Praveen Kumar Chaubey" w:date="2020-12-22T18:49:00Z"/>
          <w:rFonts w:asciiTheme="minorHAnsi" w:eastAsiaTheme="minorEastAsia" w:hAnsiTheme="minorHAnsi" w:cstheme="minorBidi"/>
          <w:i w:val="0"/>
          <w:noProof/>
          <w:sz w:val="22"/>
          <w:lang w:bidi="ar-SA"/>
        </w:rPr>
      </w:pPr>
      <w:ins w:id="507"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"_Toc59555415"</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2: Wi-Fi Standards</w:t>
        </w:r>
        <w:r>
          <w:rPr>
            <w:noProof/>
            <w:webHidden/>
          </w:rPr>
          <w:tab/>
        </w:r>
        <w:r>
          <w:rPr>
            <w:noProof/>
            <w:webHidden/>
          </w:rPr>
          <w:fldChar w:fldCharType="begin"/>
        </w:r>
        <w:r>
          <w:rPr>
            <w:noProof/>
            <w:webHidden/>
          </w:rPr>
          <w:instrText xml:space="preserve"> PAGEREF _Toc59555415 \h </w:instrText>
        </w:r>
        <w:r>
          <w:rPr>
            <w:noProof/>
            <w:webHidden/>
          </w:rPr>
        </w:r>
      </w:ins>
      <w:r>
        <w:rPr>
          <w:noProof/>
          <w:webHidden/>
        </w:rPr>
        <w:fldChar w:fldCharType="separate"/>
      </w:r>
      <w:ins w:id="508" w:author="Praveen Kumar Chaubey" w:date="2020-12-22T18:49:00Z">
        <w:r>
          <w:rPr>
            <w:noProof/>
            <w:webHidden/>
          </w:rPr>
          <w:t>6</w:t>
        </w:r>
        <w:r>
          <w:rPr>
            <w:noProof/>
            <w:webHidden/>
          </w:rPr>
          <w:fldChar w:fldCharType="end"/>
        </w:r>
        <w:r w:rsidRPr="00646E83">
          <w:rPr>
            <w:rStyle w:val="Hyperlink"/>
            <w:noProof/>
          </w:rPr>
          <w:fldChar w:fldCharType="end"/>
        </w:r>
      </w:ins>
    </w:p>
    <w:p w14:paraId="6596B50D" w14:textId="77F8DAFD" w:rsidR="00BB03B4" w:rsidRDefault="00BB03B4">
      <w:pPr>
        <w:pStyle w:val="TableofFigures"/>
        <w:tabs>
          <w:tab w:val="right" w:leader="dot" w:pos="10070"/>
        </w:tabs>
        <w:rPr>
          <w:ins w:id="509" w:author="Praveen Kumar Chaubey" w:date="2020-12-22T18:49:00Z"/>
          <w:rFonts w:asciiTheme="minorHAnsi" w:eastAsiaTheme="minorEastAsia" w:hAnsiTheme="minorHAnsi" w:cstheme="minorBidi"/>
          <w:i w:val="0"/>
          <w:noProof/>
          <w:sz w:val="22"/>
          <w:lang w:bidi="ar-SA"/>
        </w:rPr>
      </w:pPr>
      <w:ins w:id="510"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"_Toc59555416"</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3: OSI Model Stack</w:t>
        </w:r>
        <w:r>
          <w:rPr>
            <w:noProof/>
            <w:webHidden/>
          </w:rPr>
          <w:tab/>
        </w:r>
        <w:r>
          <w:rPr>
            <w:noProof/>
            <w:webHidden/>
          </w:rPr>
          <w:fldChar w:fldCharType="begin"/>
        </w:r>
        <w:r>
          <w:rPr>
            <w:noProof/>
            <w:webHidden/>
          </w:rPr>
          <w:instrText xml:space="preserve"> PAGEREF _Toc59555416 \h </w:instrText>
        </w:r>
        <w:r>
          <w:rPr>
            <w:noProof/>
            <w:webHidden/>
          </w:rPr>
        </w:r>
      </w:ins>
      <w:r>
        <w:rPr>
          <w:noProof/>
          <w:webHidden/>
        </w:rPr>
        <w:fldChar w:fldCharType="separate"/>
      </w:r>
      <w:ins w:id="511" w:author="Praveen Kumar Chaubey" w:date="2020-12-22T18:49:00Z">
        <w:r>
          <w:rPr>
            <w:noProof/>
            <w:webHidden/>
          </w:rPr>
          <w:t>7</w:t>
        </w:r>
        <w:r>
          <w:rPr>
            <w:noProof/>
            <w:webHidden/>
          </w:rPr>
          <w:fldChar w:fldCharType="end"/>
        </w:r>
        <w:r w:rsidRPr="00646E83">
          <w:rPr>
            <w:rStyle w:val="Hyperlink"/>
            <w:noProof/>
          </w:rPr>
          <w:fldChar w:fldCharType="end"/>
        </w:r>
      </w:ins>
    </w:p>
    <w:p w14:paraId="61AC9BDF" w14:textId="2451BE37" w:rsidR="00BB03B4" w:rsidRDefault="00BB03B4">
      <w:pPr>
        <w:pStyle w:val="TableofFigures"/>
        <w:tabs>
          <w:tab w:val="right" w:leader="dot" w:pos="10070"/>
        </w:tabs>
        <w:rPr>
          <w:ins w:id="512" w:author="Praveen Kumar Chaubey" w:date="2020-12-22T18:49:00Z"/>
          <w:rFonts w:asciiTheme="minorHAnsi" w:eastAsiaTheme="minorEastAsia" w:hAnsiTheme="minorHAnsi" w:cstheme="minorBidi"/>
          <w:i w:val="0"/>
          <w:noProof/>
          <w:sz w:val="22"/>
          <w:lang w:bidi="ar-SA"/>
        </w:rPr>
      </w:pPr>
      <w:ins w:id="513"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"_Toc59555417"</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5: LLC PDU Format</w:t>
        </w:r>
        <w:r>
          <w:rPr>
            <w:noProof/>
            <w:webHidden/>
          </w:rPr>
          <w:tab/>
        </w:r>
        <w:r>
          <w:rPr>
            <w:noProof/>
            <w:webHidden/>
          </w:rPr>
          <w:fldChar w:fldCharType="begin"/>
        </w:r>
        <w:r>
          <w:rPr>
            <w:noProof/>
            <w:webHidden/>
          </w:rPr>
          <w:instrText xml:space="preserve"> PAGEREF _Toc59555417 \h </w:instrText>
        </w:r>
        <w:r>
          <w:rPr>
            <w:noProof/>
            <w:webHidden/>
          </w:rPr>
        </w:r>
      </w:ins>
      <w:r>
        <w:rPr>
          <w:noProof/>
          <w:webHidden/>
        </w:rPr>
        <w:fldChar w:fldCharType="separate"/>
      </w:r>
      <w:ins w:id="514" w:author="Praveen Kumar Chaubey" w:date="2020-12-22T18:49:00Z">
        <w:r>
          <w:rPr>
            <w:noProof/>
            <w:webHidden/>
          </w:rPr>
          <w:t>10</w:t>
        </w:r>
        <w:r>
          <w:rPr>
            <w:noProof/>
            <w:webHidden/>
          </w:rPr>
          <w:fldChar w:fldCharType="end"/>
        </w:r>
        <w:r w:rsidRPr="00646E83">
          <w:rPr>
            <w:rStyle w:val="Hyperlink"/>
            <w:noProof/>
          </w:rPr>
          <w:fldChar w:fldCharType="end"/>
        </w:r>
      </w:ins>
    </w:p>
    <w:p w14:paraId="35E4A649" w14:textId="3E3BA72B" w:rsidR="00BB03B4" w:rsidRDefault="00BB03B4">
      <w:pPr>
        <w:pStyle w:val="TableofFigures"/>
        <w:tabs>
          <w:tab w:val="right" w:leader="dot" w:pos="10070"/>
        </w:tabs>
        <w:rPr>
          <w:ins w:id="515" w:author="Praveen Kumar Chaubey" w:date="2020-12-22T18:49:00Z"/>
          <w:rFonts w:asciiTheme="minorHAnsi" w:eastAsiaTheme="minorEastAsia" w:hAnsiTheme="minorHAnsi" w:cstheme="minorBidi"/>
          <w:i w:val="0"/>
          <w:noProof/>
          <w:sz w:val="22"/>
          <w:lang w:bidi="ar-SA"/>
        </w:rPr>
      </w:pPr>
      <w:ins w:id="516"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"_Toc59555418"</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5: Data Link Layer</w:t>
        </w:r>
        <w:r>
          <w:rPr>
            <w:noProof/>
            <w:webHidden/>
          </w:rPr>
          <w:tab/>
        </w:r>
        <w:r>
          <w:rPr>
            <w:noProof/>
            <w:webHidden/>
          </w:rPr>
          <w:fldChar w:fldCharType="begin"/>
        </w:r>
        <w:r>
          <w:rPr>
            <w:noProof/>
            <w:webHidden/>
          </w:rPr>
          <w:instrText xml:space="preserve"> PAGEREF _Toc59555418 \h </w:instrText>
        </w:r>
        <w:r>
          <w:rPr>
            <w:noProof/>
            <w:webHidden/>
          </w:rPr>
        </w:r>
      </w:ins>
      <w:r>
        <w:rPr>
          <w:noProof/>
          <w:webHidden/>
        </w:rPr>
        <w:fldChar w:fldCharType="separate"/>
      </w:r>
      <w:ins w:id="517" w:author="Praveen Kumar Chaubey" w:date="2020-12-22T18:49:00Z">
        <w:r>
          <w:rPr>
            <w:noProof/>
            <w:webHidden/>
          </w:rPr>
          <w:t>11</w:t>
        </w:r>
        <w:r>
          <w:rPr>
            <w:noProof/>
            <w:webHidden/>
          </w:rPr>
          <w:fldChar w:fldCharType="end"/>
        </w:r>
        <w:r w:rsidRPr="00646E83">
          <w:rPr>
            <w:rStyle w:val="Hyperlink"/>
            <w:noProof/>
          </w:rPr>
          <w:fldChar w:fldCharType="end"/>
        </w:r>
      </w:ins>
    </w:p>
    <w:p w14:paraId="1FCC040E" w14:textId="179EE31D" w:rsidR="00BB03B4" w:rsidRDefault="00BB03B4">
      <w:pPr>
        <w:pStyle w:val="TableofFigures"/>
        <w:tabs>
          <w:tab w:val="right" w:leader="dot" w:pos="10070"/>
        </w:tabs>
        <w:rPr>
          <w:ins w:id="518" w:author="Praveen Kumar Chaubey" w:date="2020-12-22T18:49:00Z"/>
          <w:rFonts w:asciiTheme="minorHAnsi" w:eastAsiaTheme="minorEastAsia" w:hAnsiTheme="minorHAnsi" w:cstheme="minorBidi"/>
          <w:i w:val="0"/>
          <w:noProof/>
          <w:sz w:val="22"/>
          <w:lang w:bidi="ar-SA"/>
        </w:rPr>
      </w:pPr>
      <w:ins w:id="519"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"_Toc59555419"</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4: Physical Layer Frame Structure</w:t>
        </w:r>
        <w:r>
          <w:rPr>
            <w:noProof/>
            <w:webHidden/>
          </w:rPr>
          <w:tab/>
        </w:r>
        <w:r>
          <w:rPr>
            <w:noProof/>
            <w:webHidden/>
          </w:rPr>
          <w:fldChar w:fldCharType="begin"/>
        </w:r>
        <w:r>
          <w:rPr>
            <w:noProof/>
            <w:webHidden/>
          </w:rPr>
          <w:instrText xml:space="preserve"> PAGEREF _Toc59555419 \h </w:instrText>
        </w:r>
        <w:r>
          <w:rPr>
            <w:noProof/>
            <w:webHidden/>
          </w:rPr>
        </w:r>
      </w:ins>
      <w:r>
        <w:rPr>
          <w:noProof/>
          <w:webHidden/>
        </w:rPr>
        <w:fldChar w:fldCharType="separate"/>
      </w:r>
      <w:ins w:id="520" w:author="Praveen Kumar Chaubey" w:date="2020-12-22T18:49:00Z">
        <w:r>
          <w:rPr>
            <w:noProof/>
            <w:webHidden/>
          </w:rPr>
          <w:t>12</w:t>
        </w:r>
        <w:r>
          <w:rPr>
            <w:noProof/>
            <w:webHidden/>
          </w:rPr>
          <w:fldChar w:fldCharType="end"/>
        </w:r>
        <w:r w:rsidRPr="00646E83">
          <w:rPr>
            <w:rStyle w:val="Hyperlink"/>
            <w:noProof/>
          </w:rPr>
          <w:fldChar w:fldCharType="end"/>
        </w:r>
      </w:ins>
    </w:p>
    <w:p w14:paraId="70C45623" w14:textId="6717F785" w:rsidR="00BB03B4" w:rsidRDefault="00BB03B4">
      <w:pPr>
        <w:pStyle w:val="TableofFigures"/>
        <w:tabs>
          <w:tab w:val="right" w:leader="dot" w:pos="10070"/>
        </w:tabs>
        <w:rPr>
          <w:ins w:id="521" w:author="Praveen Kumar Chaubey" w:date="2020-12-22T18:49:00Z"/>
          <w:rFonts w:asciiTheme="minorHAnsi" w:eastAsiaTheme="minorEastAsia" w:hAnsiTheme="minorHAnsi" w:cstheme="minorBidi"/>
          <w:i w:val="0"/>
          <w:noProof/>
          <w:sz w:val="22"/>
          <w:lang w:bidi="ar-SA"/>
        </w:rPr>
      </w:pPr>
      <w:ins w:id="522"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"_Toc59555420"</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6: OFDMA</w:t>
        </w:r>
        <w:r>
          <w:rPr>
            <w:noProof/>
            <w:webHidden/>
          </w:rPr>
          <w:tab/>
        </w:r>
        <w:r>
          <w:rPr>
            <w:noProof/>
            <w:webHidden/>
          </w:rPr>
          <w:fldChar w:fldCharType="begin"/>
        </w:r>
        <w:r>
          <w:rPr>
            <w:noProof/>
            <w:webHidden/>
          </w:rPr>
          <w:instrText xml:space="preserve"> PAGEREF _Toc59555420 \h </w:instrText>
        </w:r>
        <w:r>
          <w:rPr>
            <w:noProof/>
            <w:webHidden/>
          </w:rPr>
        </w:r>
      </w:ins>
      <w:r>
        <w:rPr>
          <w:noProof/>
          <w:webHidden/>
        </w:rPr>
        <w:fldChar w:fldCharType="separate"/>
      </w:r>
      <w:ins w:id="523" w:author="Praveen Kumar Chaubey" w:date="2020-12-22T18:49:00Z">
        <w:r>
          <w:rPr>
            <w:noProof/>
            <w:webHidden/>
          </w:rPr>
          <w:t>14</w:t>
        </w:r>
        <w:r>
          <w:rPr>
            <w:noProof/>
            <w:webHidden/>
          </w:rPr>
          <w:fldChar w:fldCharType="end"/>
        </w:r>
        <w:r w:rsidRPr="00646E83">
          <w:rPr>
            <w:rStyle w:val="Hyperlink"/>
            <w:noProof/>
          </w:rPr>
          <w:fldChar w:fldCharType="end"/>
        </w:r>
      </w:ins>
    </w:p>
    <w:p w14:paraId="372980BD" w14:textId="10E32696" w:rsidR="00BB03B4" w:rsidRDefault="00BB03B4">
      <w:pPr>
        <w:pStyle w:val="TableofFigures"/>
        <w:tabs>
          <w:tab w:val="right" w:leader="dot" w:pos="10070"/>
        </w:tabs>
        <w:rPr>
          <w:ins w:id="524" w:author="Praveen Kumar Chaubey" w:date="2020-12-22T18:49:00Z"/>
          <w:rFonts w:asciiTheme="minorHAnsi" w:eastAsiaTheme="minorEastAsia" w:hAnsiTheme="minorHAnsi" w:cstheme="minorBidi"/>
          <w:i w:val="0"/>
          <w:noProof/>
          <w:sz w:val="22"/>
          <w:lang w:bidi="ar-SA"/>
        </w:rPr>
      </w:pPr>
      <w:ins w:id="525"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"_Toc59555421"</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7: DSSS</w:t>
        </w:r>
        <w:r>
          <w:rPr>
            <w:noProof/>
            <w:webHidden/>
          </w:rPr>
          <w:tab/>
        </w:r>
        <w:r>
          <w:rPr>
            <w:noProof/>
            <w:webHidden/>
          </w:rPr>
          <w:fldChar w:fldCharType="begin"/>
        </w:r>
        <w:r>
          <w:rPr>
            <w:noProof/>
            <w:webHidden/>
          </w:rPr>
          <w:instrText xml:space="preserve"> PAGEREF _Toc59555421 \h </w:instrText>
        </w:r>
        <w:r>
          <w:rPr>
            <w:noProof/>
            <w:webHidden/>
          </w:rPr>
        </w:r>
      </w:ins>
      <w:r>
        <w:rPr>
          <w:noProof/>
          <w:webHidden/>
        </w:rPr>
        <w:fldChar w:fldCharType="separate"/>
      </w:r>
      <w:ins w:id="526" w:author="Praveen Kumar Chaubey" w:date="2020-12-22T18:49:00Z">
        <w:r>
          <w:rPr>
            <w:noProof/>
            <w:webHidden/>
          </w:rPr>
          <w:t>15</w:t>
        </w:r>
        <w:r>
          <w:rPr>
            <w:noProof/>
            <w:webHidden/>
          </w:rPr>
          <w:fldChar w:fldCharType="end"/>
        </w:r>
        <w:r w:rsidRPr="00646E83">
          <w:rPr>
            <w:rStyle w:val="Hyperlink"/>
            <w:noProof/>
          </w:rPr>
          <w:fldChar w:fldCharType="end"/>
        </w:r>
      </w:ins>
    </w:p>
    <w:p w14:paraId="4E3CAE99" w14:textId="178CDC66" w:rsidR="00BB03B4" w:rsidRDefault="00BB03B4">
      <w:pPr>
        <w:pStyle w:val="TableofFigures"/>
        <w:tabs>
          <w:tab w:val="right" w:leader="dot" w:pos="10070"/>
        </w:tabs>
        <w:rPr>
          <w:ins w:id="527" w:author="Praveen Kumar Chaubey" w:date="2020-12-22T18:49:00Z"/>
          <w:rFonts w:asciiTheme="minorHAnsi" w:eastAsiaTheme="minorEastAsia" w:hAnsiTheme="minorHAnsi" w:cstheme="minorBidi"/>
          <w:i w:val="0"/>
          <w:noProof/>
          <w:sz w:val="22"/>
          <w:lang w:bidi="ar-SA"/>
        </w:rPr>
      </w:pPr>
      <w:ins w:id="528"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"_Toc59555422"</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8: FHSS</w:t>
        </w:r>
        <w:r>
          <w:rPr>
            <w:noProof/>
            <w:webHidden/>
          </w:rPr>
          <w:tab/>
        </w:r>
        <w:r>
          <w:rPr>
            <w:noProof/>
            <w:webHidden/>
          </w:rPr>
          <w:fldChar w:fldCharType="begin"/>
        </w:r>
        <w:r>
          <w:rPr>
            <w:noProof/>
            <w:webHidden/>
          </w:rPr>
          <w:instrText xml:space="preserve"> PAGEREF _Toc59555422 \h </w:instrText>
        </w:r>
        <w:r>
          <w:rPr>
            <w:noProof/>
            <w:webHidden/>
          </w:rPr>
        </w:r>
      </w:ins>
      <w:r>
        <w:rPr>
          <w:noProof/>
          <w:webHidden/>
        </w:rPr>
        <w:fldChar w:fldCharType="separate"/>
      </w:r>
      <w:ins w:id="529" w:author="Praveen Kumar Chaubey" w:date="2020-12-22T18:49:00Z">
        <w:r>
          <w:rPr>
            <w:noProof/>
            <w:webHidden/>
          </w:rPr>
          <w:t>16</w:t>
        </w:r>
        <w:r>
          <w:rPr>
            <w:noProof/>
            <w:webHidden/>
          </w:rPr>
          <w:fldChar w:fldCharType="end"/>
        </w:r>
        <w:r w:rsidRPr="00646E83">
          <w:rPr>
            <w:rStyle w:val="Hyperlink"/>
            <w:noProof/>
          </w:rPr>
          <w:fldChar w:fldCharType="end"/>
        </w:r>
      </w:ins>
    </w:p>
    <w:p w14:paraId="0902F88E" w14:textId="5AB3C6C8" w:rsidR="00BB03B4" w:rsidRDefault="00BB03B4">
      <w:pPr>
        <w:pStyle w:val="TableofFigures"/>
        <w:tabs>
          <w:tab w:val="right" w:leader="dot" w:pos="10070"/>
        </w:tabs>
        <w:rPr>
          <w:ins w:id="530" w:author="Praveen Kumar Chaubey" w:date="2020-12-22T18:49:00Z"/>
          <w:rFonts w:asciiTheme="minorHAnsi" w:eastAsiaTheme="minorEastAsia" w:hAnsiTheme="minorHAnsi" w:cstheme="minorBidi"/>
          <w:i w:val="0"/>
          <w:noProof/>
          <w:sz w:val="22"/>
          <w:lang w:bidi="ar-SA"/>
        </w:rPr>
      </w:pPr>
      <w:ins w:id="531"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"_Toc59555423"</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9: 2.4 GHz Band Frequency Allocation</w:t>
        </w:r>
        <w:r>
          <w:rPr>
            <w:noProof/>
            <w:webHidden/>
          </w:rPr>
          <w:tab/>
        </w:r>
        <w:r>
          <w:rPr>
            <w:noProof/>
            <w:webHidden/>
          </w:rPr>
          <w:fldChar w:fldCharType="begin"/>
        </w:r>
        <w:r>
          <w:rPr>
            <w:noProof/>
            <w:webHidden/>
          </w:rPr>
          <w:instrText xml:space="preserve"> PAGEREF _Toc59555423 \h </w:instrText>
        </w:r>
        <w:r>
          <w:rPr>
            <w:noProof/>
            <w:webHidden/>
          </w:rPr>
        </w:r>
      </w:ins>
      <w:r>
        <w:rPr>
          <w:noProof/>
          <w:webHidden/>
        </w:rPr>
        <w:fldChar w:fldCharType="separate"/>
      </w:r>
      <w:ins w:id="532" w:author="Praveen Kumar Chaubey" w:date="2020-12-22T18:49:00Z">
        <w:r>
          <w:rPr>
            <w:noProof/>
            <w:webHidden/>
          </w:rPr>
          <w:t>18</w:t>
        </w:r>
        <w:r>
          <w:rPr>
            <w:noProof/>
            <w:webHidden/>
          </w:rPr>
          <w:fldChar w:fldCharType="end"/>
        </w:r>
        <w:r w:rsidRPr="00646E83">
          <w:rPr>
            <w:rStyle w:val="Hyperlink"/>
            <w:noProof/>
          </w:rPr>
          <w:fldChar w:fldCharType="end"/>
        </w:r>
      </w:ins>
    </w:p>
    <w:p w14:paraId="52061250" w14:textId="526FB4D3" w:rsidR="00BB03B4" w:rsidRDefault="00BB03B4">
      <w:pPr>
        <w:pStyle w:val="TableofFigures"/>
        <w:tabs>
          <w:tab w:val="right" w:leader="dot" w:pos="10070"/>
        </w:tabs>
        <w:rPr>
          <w:ins w:id="533" w:author="Praveen Kumar Chaubey" w:date="2020-12-22T18:49:00Z"/>
          <w:rFonts w:asciiTheme="minorHAnsi" w:eastAsiaTheme="minorEastAsia" w:hAnsiTheme="minorHAnsi" w:cstheme="minorBidi"/>
          <w:i w:val="0"/>
          <w:noProof/>
          <w:sz w:val="22"/>
          <w:lang w:bidi="ar-SA"/>
        </w:rPr>
      </w:pPr>
      <w:ins w:id="534"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"_Toc59555424"</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10: 5 GHz band Frequency Allocation</w:t>
        </w:r>
        <w:r>
          <w:rPr>
            <w:noProof/>
            <w:webHidden/>
          </w:rPr>
          <w:tab/>
        </w:r>
        <w:r>
          <w:rPr>
            <w:noProof/>
            <w:webHidden/>
          </w:rPr>
          <w:fldChar w:fldCharType="begin"/>
        </w:r>
        <w:r>
          <w:rPr>
            <w:noProof/>
            <w:webHidden/>
          </w:rPr>
          <w:instrText xml:space="preserve"> PAGEREF _Toc59555424 \h </w:instrText>
        </w:r>
        <w:r>
          <w:rPr>
            <w:noProof/>
            <w:webHidden/>
          </w:rPr>
        </w:r>
      </w:ins>
      <w:r>
        <w:rPr>
          <w:noProof/>
          <w:webHidden/>
        </w:rPr>
        <w:fldChar w:fldCharType="separate"/>
      </w:r>
      <w:ins w:id="535" w:author="Praveen Kumar Chaubey" w:date="2020-12-22T18:49:00Z">
        <w:r>
          <w:rPr>
            <w:noProof/>
            <w:webHidden/>
          </w:rPr>
          <w:t>18</w:t>
        </w:r>
        <w:r>
          <w:rPr>
            <w:noProof/>
            <w:webHidden/>
          </w:rPr>
          <w:fldChar w:fldCharType="end"/>
        </w:r>
        <w:r w:rsidRPr="00646E83">
          <w:rPr>
            <w:rStyle w:val="Hyperlink"/>
            <w:noProof/>
          </w:rPr>
          <w:fldChar w:fldCharType="end"/>
        </w:r>
      </w:ins>
    </w:p>
    <w:p w14:paraId="4DF95FC7" w14:textId="7F7564C8" w:rsidR="00BB03B4" w:rsidRDefault="00BB03B4">
      <w:pPr>
        <w:pStyle w:val="TableofFigures"/>
        <w:tabs>
          <w:tab w:val="right" w:leader="dot" w:pos="10070"/>
        </w:tabs>
        <w:rPr>
          <w:ins w:id="536" w:author="Praveen Kumar Chaubey" w:date="2020-12-22T18:49:00Z"/>
          <w:rFonts w:asciiTheme="minorHAnsi" w:eastAsiaTheme="minorEastAsia" w:hAnsiTheme="minorHAnsi" w:cstheme="minorBidi"/>
          <w:i w:val="0"/>
          <w:noProof/>
          <w:sz w:val="22"/>
          <w:lang w:bidi="ar-SA"/>
        </w:rPr>
      </w:pPr>
      <w:ins w:id="537"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"_Toc59555425"</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11: CSMA/CD</w:t>
        </w:r>
        <w:r>
          <w:rPr>
            <w:noProof/>
            <w:webHidden/>
          </w:rPr>
          <w:tab/>
        </w:r>
        <w:r>
          <w:rPr>
            <w:noProof/>
            <w:webHidden/>
          </w:rPr>
          <w:fldChar w:fldCharType="begin"/>
        </w:r>
        <w:r>
          <w:rPr>
            <w:noProof/>
            <w:webHidden/>
          </w:rPr>
          <w:instrText xml:space="preserve"> PAGEREF _Toc59555425 \h </w:instrText>
        </w:r>
        <w:r>
          <w:rPr>
            <w:noProof/>
            <w:webHidden/>
          </w:rPr>
        </w:r>
      </w:ins>
      <w:r>
        <w:rPr>
          <w:noProof/>
          <w:webHidden/>
        </w:rPr>
        <w:fldChar w:fldCharType="separate"/>
      </w:r>
      <w:ins w:id="538" w:author="Praveen Kumar Chaubey" w:date="2020-12-22T18:49:00Z">
        <w:r>
          <w:rPr>
            <w:noProof/>
            <w:webHidden/>
          </w:rPr>
          <w:t>23</w:t>
        </w:r>
        <w:r>
          <w:rPr>
            <w:noProof/>
            <w:webHidden/>
          </w:rPr>
          <w:fldChar w:fldCharType="end"/>
        </w:r>
        <w:r w:rsidRPr="00646E83">
          <w:rPr>
            <w:rStyle w:val="Hyperlink"/>
            <w:noProof/>
          </w:rPr>
          <w:fldChar w:fldCharType="end"/>
        </w:r>
      </w:ins>
    </w:p>
    <w:p w14:paraId="72DC3187" w14:textId="19791045" w:rsidR="00BB03B4" w:rsidRDefault="00BB03B4">
      <w:pPr>
        <w:pStyle w:val="TableofFigures"/>
        <w:tabs>
          <w:tab w:val="right" w:leader="dot" w:pos="10070"/>
        </w:tabs>
        <w:rPr>
          <w:ins w:id="539" w:author="Praveen Kumar Chaubey" w:date="2020-12-22T18:49:00Z"/>
          <w:rFonts w:asciiTheme="minorHAnsi" w:eastAsiaTheme="minorEastAsia" w:hAnsiTheme="minorHAnsi" w:cstheme="minorBidi"/>
          <w:i w:val="0"/>
          <w:noProof/>
          <w:sz w:val="22"/>
          <w:lang w:bidi="ar-SA"/>
        </w:rPr>
      </w:pPr>
      <w:ins w:id="540"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"_Toc59555426"</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12: CSMA/CA</w:t>
        </w:r>
        <w:r>
          <w:rPr>
            <w:noProof/>
            <w:webHidden/>
          </w:rPr>
          <w:tab/>
        </w:r>
        <w:r>
          <w:rPr>
            <w:noProof/>
            <w:webHidden/>
          </w:rPr>
          <w:fldChar w:fldCharType="begin"/>
        </w:r>
        <w:r>
          <w:rPr>
            <w:noProof/>
            <w:webHidden/>
          </w:rPr>
          <w:instrText xml:space="preserve"> PAGEREF _Toc59555426 \h </w:instrText>
        </w:r>
        <w:r>
          <w:rPr>
            <w:noProof/>
            <w:webHidden/>
          </w:rPr>
        </w:r>
      </w:ins>
      <w:r>
        <w:rPr>
          <w:noProof/>
          <w:webHidden/>
        </w:rPr>
        <w:fldChar w:fldCharType="separate"/>
      </w:r>
      <w:ins w:id="541" w:author="Praveen Kumar Chaubey" w:date="2020-12-22T18:49:00Z">
        <w:r>
          <w:rPr>
            <w:noProof/>
            <w:webHidden/>
          </w:rPr>
          <w:t>23</w:t>
        </w:r>
        <w:r>
          <w:rPr>
            <w:noProof/>
            <w:webHidden/>
          </w:rPr>
          <w:fldChar w:fldCharType="end"/>
        </w:r>
        <w:r w:rsidRPr="00646E83">
          <w:rPr>
            <w:rStyle w:val="Hyperlink"/>
            <w:noProof/>
          </w:rPr>
          <w:fldChar w:fldCharType="end"/>
        </w:r>
      </w:ins>
    </w:p>
    <w:p w14:paraId="0464F8E4" w14:textId="1CAE9478" w:rsidR="00BB03B4" w:rsidRDefault="00BB03B4">
      <w:pPr>
        <w:pStyle w:val="TableofFigures"/>
        <w:tabs>
          <w:tab w:val="right" w:leader="dot" w:pos="10070"/>
        </w:tabs>
        <w:rPr>
          <w:ins w:id="542" w:author="Praveen Kumar Chaubey" w:date="2020-12-22T18:49:00Z"/>
          <w:rFonts w:asciiTheme="minorHAnsi" w:eastAsiaTheme="minorEastAsia" w:hAnsiTheme="minorHAnsi" w:cstheme="minorBidi"/>
          <w:i w:val="0"/>
          <w:noProof/>
          <w:sz w:val="22"/>
          <w:lang w:bidi="ar-SA"/>
        </w:rPr>
      </w:pPr>
      <w:ins w:id="543"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"_Toc59555427"</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13: Hidden Terminal Problem</w:t>
        </w:r>
        <w:r>
          <w:rPr>
            <w:noProof/>
            <w:webHidden/>
          </w:rPr>
          <w:tab/>
        </w:r>
        <w:r>
          <w:rPr>
            <w:noProof/>
            <w:webHidden/>
          </w:rPr>
          <w:fldChar w:fldCharType="begin"/>
        </w:r>
        <w:r>
          <w:rPr>
            <w:noProof/>
            <w:webHidden/>
          </w:rPr>
          <w:instrText xml:space="preserve"> PAGEREF _Toc59555427 \h </w:instrText>
        </w:r>
        <w:r>
          <w:rPr>
            <w:noProof/>
            <w:webHidden/>
          </w:rPr>
        </w:r>
      </w:ins>
      <w:r>
        <w:rPr>
          <w:noProof/>
          <w:webHidden/>
        </w:rPr>
        <w:fldChar w:fldCharType="separate"/>
      </w:r>
      <w:ins w:id="544" w:author="Praveen Kumar Chaubey" w:date="2020-12-22T18:49:00Z">
        <w:r>
          <w:rPr>
            <w:noProof/>
            <w:webHidden/>
          </w:rPr>
          <w:t>24</w:t>
        </w:r>
        <w:r>
          <w:rPr>
            <w:noProof/>
            <w:webHidden/>
          </w:rPr>
          <w:fldChar w:fldCharType="end"/>
        </w:r>
        <w:r w:rsidRPr="00646E83">
          <w:rPr>
            <w:rStyle w:val="Hyperlink"/>
            <w:noProof/>
          </w:rPr>
          <w:fldChar w:fldCharType="end"/>
        </w:r>
      </w:ins>
    </w:p>
    <w:p w14:paraId="30ACE539" w14:textId="1EFD775C" w:rsidR="00BB03B4" w:rsidRDefault="00BB03B4">
      <w:pPr>
        <w:pStyle w:val="TableofFigures"/>
        <w:tabs>
          <w:tab w:val="right" w:leader="dot" w:pos="10070"/>
        </w:tabs>
        <w:rPr>
          <w:ins w:id="545" w:author="Praveen Kumar Chaubey" w:date="2020-12-22T18:49:00Z"/>
          <w:rFonts w:asciiTheme="minorHAnsi" w:eastAsiaTheme="minorEastAsia" w:hAnsiTheme="minorHAnsi" w:cstheme="minorBidi"/>
          <w:i w:val="0"/>
          <w:noProof/>
          <w:sz w:val="22"/>
          <w:lang w:bidi="ar-SA"/>
        </w:rPr>
      </w:pPr>
      <w:ins w:id="546"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"_Toc59555428"</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14: Exposed Terminal Problem</w:t>
        </w:r>
        <w:r>
          <w:rPr>
            <w:noProof/>
            <w:webHidden/>
          </w:rPr>
          <w:tab/>
        </w:r>
        <w:r>
          <w:rPr>
            <w:noProof/>
            <w:webHidden/>
          </w:rPr>
          <w:fldChar w:fldCharType="begin"/>
        </w:r>
        <w:r>
          <w:rPr>
            <w:noProof/>
            <w:webHidden/>
          </w:rPr>
          <w:instrText xml:space="preserve"> PAGEREF _Toc59555428 \h </w:instrText>
        </w:r>
        <w:r>
          <w:rPr>
            <w:noProof/>
            <w:webHidden/>
          </w:rPr>
        </w:r>
      </w:ins>
      <w:r>
        <w:rPr>
          <w:noProof/>
          <w:webHidden/>
        </w:rPr>
        <w:fldChar w:fldCharType="separate"/>
      </w:r>
      <w:ins w:id="547" w:author="Praveen Kumar Chaubey" w:date="2020-12-22T18:49:00Z">
        <w:r>
          <w:rPr>
            <w:noProof/>
            <w:webHidden/>
          </w:rPr>
          <w:t>25</w:t>
        </w:r>
        <w:r>
          <w:rPr>
            <w:noProof/>
            <w:webHidden/>
          </w:rPr>
          <w:fldChar w:fldCharType="end"/>
        </w:r>
        <w:r w:rsidRPr="00646E83">
          <w:rPr>
            <w:rStyle w:val="Hyperlink"/>
            <w:noProof/>
          </w:rPr>
          <w:fldChar w:fldCharType="end"/>
        </w:r>
      </w:ins>
    </w:p>
    <w:p w14:paraId="73E27D7E" w14:textId="0A6A0BED" w:rsidR="00BB03B4" w:rsidRDefault="00BB03B4">
      <w:pPr>
        <w:pStyle w:val="TableofFigures"/>
        <w:tabs>
          <w:tab w:val="right" w:leader="dot" w:pos="10070"/>
        </w:tabs>
        <w:rPr>
          <w:ins w:id="548" w:author="Praveen Kumar Chaubey" w:date="2020-12-22T18:49:00Z"/>
          <w:rFonts w:asciiTheme="minorHAnsi" w:eastAsiaTheme="minorEastAsia" w:hAnsiTheme="minorHAnsi" w:cstheme="minorBidi"/>
          <w:i w:val="0"/>
          <w:noProof/>
          <w:sz w:val="22"/>
          <w:lang w:bidi="ar-SA"/>
        </w:rPr>
      </w:pPr>
      <w:ins w:id="549"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"_Toc59555429"</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15: CTS &amp; RTS Frame</w:t>
        </w:r>
        <w:r>
          <w:rPr>
            <w:noProof/>
            <w:webHidden/>
          </w:rPr>
          <w:tab/>
        </w:r>
        <w:r>
          <w:rPr>
            <w:noProof/>
            <w:webHidden/>
          </w:rPr>
          <w:fldChar w:fldCharType="begin"/>
        </w:r>
        <w:r>
          <w:rPr>
            <w:noProof/>
            <w:webHidden/>
          </w:rPr>
          <w:instrText xml:space="preserve"> PAGEREF _Toc59555429 \h </w:instrText>
        </w:r>
        <w:r>
          <w:rPr>
            <w:noProof/>
            <w:webHidden/>
          </w:rPr>
        </w:r>
      </w:ins>
      <w:r>
        <w:rPr>
          <w:noProof/>
          <w:webHidden/>
        </w:rPr>
        <w:fldChar w:fldCharType="separate"/>
      </w:r>
      <w:ins w:id="550" w:author="Praveen Kumar Chaubey" w:date="2020-12-22T18:49:00Z">
        <w:r>
          <w:rPr>
            <w:noProof/>
            <w:webHidden/>
          </w:rPr>
          <w:t>25</w:t>
        </w:r>
        <w:r>
          <w:rPr>
            <w:noProof/>
            <w:webHidden/>
          </w:rPr>
          <w:fldChar w:fldCharType="end"/>
        </w:r>
        <w:r w:rsidRPr="00646E83">
          <w:rPr>
            <w:rStyle w:val="Hyperlink"/>
            <w:noProof/>
          </w:rPr>
          <w:fldChar w:fldCharType="end"/>
        </w:r>
      </w:ins>
    </w:p>
    <w:p w14:paraId="52F5370B" w14:textId="5B709FC0" w:rsidR="00BB03B4" w:rsidRDefault="00BB03B4">
      <w:pPr>
        <w:pStyle w:val="TableofFigures"/>
        <w:tabs>
          <w:tab w:val="right" w:leader="dot" w:pos="10070"/>
        </w:tabs>
        <w:rPr>
          <w:ins w:id="551" w:author="Praveen Kumar Chaubey" w:date="2020-12-22T18:49:00Z"/>
          <w:rFonts w:asciiTheme="minorHAnsi" w:eastAsiaTheme="minorEastAsia" w:hAnsiTheme="minorHAnsi" w:cstheme="minorBidi"/>
          <w:i w:val="0"/>
          <w:noProof/>
          <w:sz w:val="22"/>
          <w:lang w:bidi="ar-SA"/>
        </w:rPr>
      </w:pPr>
      <w:ins w:id="552"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"_Toc59555430"</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16: EAPOL Handshake</w:t>
        </w:r>
        <w:r>
          <w:rPr>
            <w:noProof/>
            <w:webHidden/>
          </w:rPr>
          <w:tab/>
        </w:r>
        <w:r>
          <w:rPr>
            <w:noProof/>
            <w:webHidden/>
          </w:rPr>
          <w:fldChar w:fldCharType="begin"/>
        </w:r>
        <w:r>
          <w:rPr>
            <w:noProof/>
            <w:webHidden/>
          </w:rPr>
          <w:instrText xml:space="preserve"> PAGEREF _Toc59555430 \h </w:instrText>
        </w:r>
        <w:r>
          <w:rPr>
            <w:noProof/>
            <w:webHidden/>
          </w:rPr>
        </w:r>
      </w:ins>
      <w:r>
        <w:rPr>
          <w:noProof/>
          <w:webHidden/>
        </w:rPr>
        <w:fldChar w:fldCharType="separate"/>
      </w:r>
      <w:ins w:id="553" w:author="Praveen Kumar Chaubey" w:date="2020-12-22T18:49:00Z">
        <w:r>
          <w:rPr>
            <w:noProof/>
            <w:webHidden/>
          </w:rPr>
          <w:t>26</w:t>
        </w:r>
        <w:r>
          <w:rPr>
            <w:noProof/>
            <w:webHidden/>
          </w:rPr>
          <w:fldChar w:fldCharType="end"/>
        </w:r>
        <w:r w:rsidRPr="00646E83">
          <w:rPr>
            <w:rStyle w:val="Hyperlink"/>
            <w:noProof/>
          </w:rPr>
          <w:fldChar w:fldCharType="end"/>
        </w:r>
      </w:ins>
    </w:p>
    <w:p w14:paraId="244D8CF8" w14:textId="4BDB99AF" w:rsidR="00BB03B4" w:rsidRDefault="00BB03B4">
      <w:pPr>
        <w:pStyle w:val="TableofFigures"/>
        <w:tabs>
          <w:tab w:val="right" w:leader="dot" w:pos="10070"/>
        </w:tabs>
        <w:rPr>
          <w:ins w:id="554" w:author="Praveen Kumar Chaubey" w:date="2020-12-22T18:49:00Z"/>
          <w:rFonts w:asciiTheme="minorHAnsi" w:eastAsiaTheme="minorEastAsia" w:hAnsiTheme="minorHAnsi" w:cstheme="minorBidi"/>
          <w:i w:val="0"/>
          <w:noProof/>
          <w:sz w:val="22"/>
          <w:lang w:bidi="ar-SA"/>
        </w:rPr>
      </w:pPr>
      <w:ins w:id="555"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"_Toc59555431"</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17: ICMP Echo</w:t>
        </w:r>
        <w:r>
          <w:rPr>
            <w:noProof/>
            <w:webHidden/>
          </w:rPr>
          <w:tab/>
        </w:r>
        <w:r>
          <w:rPr>
            <w:noProof/>
            <w:webHidden/>
          </w:rPr>
          <w:fldChar w:fldCharType="begin"/>
        </w:r>
        <w:r>
          <w:rPr>
            <w:noProof/>
            <w:webHidden/>
          </w:rPr>
          <w:instrText xml:space="preserve"> PAGEREF _Toc59555431 \h </w:instrText>
        </w:r>
        <w:r>
          <w:rPr>
            <w:noProof/>
            <w:webHidden/>
          </w:rPr>
        </w:r>
      </w:ins>
      <w:r>
        <w:rPr>
          <w:noProof/>
          <w:webHidden/>
        </w:rPr>
        <w:fldChar w:fldCharType="separate"/>
      </w:r>
      <w:ins w:id="556" w:author="Praveen Kumar Chaubey" w:date="2020-12-22T18:49:00Z">
        <w:r>
          <w:rPr>
            <w:noProof/>
            <w:webHidden/>
          </w:rPr>
          <w:t>27</w:t>
        </w:r>
        <w:r>
          <w:rPr>
            <w:noProof/>
            <w:webHidden/>
          </w:rPr>
          <w:fldChar w:fldCharType="end"/>
        </w:r>
        <w:r w:rsidRPr="00646E83">
          <w:rPr>
            <w:rStyle w:val="Hyperlink"/>
            <w:noProof/>
          </w:rPr>
          <w:fldChar w:fldCharType="end"/>
        </w:r>
      </w:ins>
    </w:p>
    <w:p w14:paraId="4E25D61E" w14:textId="21638F2A" w:rsidR="00BB03B4" w:rsidRDefault="00BB03B4">
      <w:pPr>
        <w:pStyle w:val="TableofFigures"/>
        <w:tabs>
          <w:tab w:val="right" w:leader="dot" w:pos="10070"/>
        </w:tabs>
        <w:rPr>
          <w:ins w:id="557" w:author="Praveen Kumar Chaubey" w:date="2020-12-22T18:49:00Z"/>
          <w:rFonts w:asciiTheme="minorHAnsi" w:eastAsiaTheme="minorEastAsia" w:hAnsiTheme="minorHAnsi" w:cstheme="minorBidi"/>
          <w:i w:val="0"/>
          <w:noProof/>
          <w:sz w:val="22"/>
          <w:lang w:bidi="ar-SA"/>
        </w:rPr>
      </w:pPr>
      <w:ins w:id="558"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"_Toc59555432"</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18: ICMP Protocol</w:t>
        </w:r>
        <w:r>
          <w:rPr>
            <w:noProof/>
            <w:webHidden/>
          </w:rPr>
          <w:tab/>
        </w:r>
        <w:r>
          <w:rPr>
            <w:noProof/>
            <w:webHidden/>
          </w:rPr>
          <w:fldChar w:fldCharType="begin"/>
        </w:r>
        <w:r>
          <w:rPr>
            <w:noProof/>
            <w:webHidden/>
          </w:rPr>
          <w:instrText xml:space="preserve"> PAGEREF _Toc59555432 \h </w:instrText>
        </w:r>
        <w:r>
          <w:rPr>
            <w:noProof/>
            <w:webHidden/>
          </w:rPr>
        </w:r>
      </w:ins>
      <w:r>
        <w:rPr>
          <w:noProof/>
          <w:webHidden/>
        </w:rPr>
        <w:fldChar w:fldCharType="separate"/>
      </w:r>
      <w:ins w:id="559" w:author="Praveen Kumar Chaubey" w:date="2020-12-22T18:49:00Z">
        <w:r>
          <w:rPr>
            <w:noProof/>
            <w:webHidden/>
          </w:rPr>
          <w:t>27</w:t>
        </w:r>
        <w:r>
          <w:rPr>
            <w:noProof/>
            <w:webHidden/>
          </w:rPr>
          <w:fldChar w:fldCharType="end"/>
        </w:r>
        <w:r w:rsidRPr="00646E83">
          <w:rPr>
            <w:rStyle w:val="Hyperlink"/>
            <w:noProof/>
          </w:rPr>
          <w:fldChar w:fldCharType="end"/>
        </w:r>
      </w:ins>
    </w:p>
    <w:p w14:paraId="1C941671" w14:textId="68E34534" w:rsidR="00BB03B4" w:rsidRDefault="00BB03B4">
      <w:pPr>
        <w:pStyle w:val="TableofFigures"/>
        <w:tabs>
          <w:tab w:val="right" w:leader="dot" w:pos="10070"/>
        </w:tabs>
        <w:rPr>
          <w:ins w:id="560" w:author="Praveen Kumar Chaubey" w:date="2020-12-22T18:49:00Z"/>
          <w:rFonts w:asciiTheme="minorHAnsi" w:eastAsiaTheme="minorEastAsia" w:hAnsiTheme="minorHAnsi" w:cstheme="minorBidi"/>
          <w:i w:val="0"/>
          <w:noProof/>
          <w:sz w:val="22"/>
          <w:lang w:bidi="ar-SA"/>
        </w:rPr>
      </w:pPr>
      <w:ins w:id="561"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"_Toc59555433"</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19: DHCP Protocol</w:t>
        </w:r>
        <w:r>
          <w:rPr>
            <w:noProof/>
            <w:webHidden/>
          </w:rPr>
          <w:tab/>
        </w:r>
        <w:r>
          <w:rPr>
            <w:noProof/>
            <w:webHidden/>
          </w:rPr>
          <w:fldChar w:fldCharType="begin"/>
        </w:r>
        <w:r>
          <w:rPr>
            <w:noProof/>
            <w:webHidden/>
          </w:rPr>
          <w:instrText xml:space="preserve"> PAGEREF _Toc59555433 \h </w:instrText>
        </w:r>
        <w:r>
          <w:rPr>
            <w:noProof/>
            <w:webHidden/>
          </w:rPr>
        </w:r>
      </w:ins>
      <w:r>
        <w:rPr>
          <w:noProof/>
          <w:webHidden/>
        </w:rPr>
        <w:fldChar w:fldCharType="separate"/>
      </w:r>
      <w:ins w:id="562" w:author="Praveen Kumar Chaubey" w:date="2020-12-22T18:49:00Z">
        <w:r>
          <w:rPr>
            <w:noProof/>
            <w:webHidden/>
          </w:rPr>
          <w:t>28</w:t>
        </w:r>
        <w:r>
          <w:rPr>
            <w:noProof/>
            <w:webHidden/>
          </w:rPr>
          <w:fldChar w:fldCharType="end"/>
        </w:r>
        <w:r w:rsidRPr="00646E83">
          <w:rPr>
            <w:rStyle w:val="Hyperlink"/>
            <w:noProof/>
          </w:rPr>
          <w:fldChar w:fldCharType="end"/>
        </w:r>
      </w:ins>
    </w:p>
    <w:p w14:paraId="782DA2D9" w14:textId="455A719B" w:rsidR="00BB03B4" w:rsidRDefault="00BB03B4">
      <w:pPr>
        <w:pStyle w:val="TableofFigures"/>
        <w:tabs>
          <w:tab w:val="right" w:leader="dot" w:pos="10070"/>
        </w:tabs>
        <w:rPr>
          <w:ins w:id="563" w:author="Praveen Kumar Chaubey" w:date="2020-12-22T18:49:00Z"/>
          <w:rFonts w:asciiTheme="minorHAnsi" w:eastAsiaTheme="minorEastAsia" w:hAnsiTheme="minorHAnsi" w:cstheme="minorBidi"/>
          <w:i w:val="0"/>
          <w:noProof/>
          <w:sz w:val="22"/>
          <w:lang w:bidi="ar-SA"/>
        </w:rPr>
      </w:pPr>
      <w:ins w:id="564"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"_Toc59555434"</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20: ARP Protocol</w:t>
        </w:r>
        <w:r>
          <w:rPr>
            <w:noProof/>
            <w:webHidden/>
          </w:rPr>
          <w:tab/>
        </w:r>
        <w:r>
          <w:rPr>
            <w:noProof/>
            <w:webHidden/>
          </w:rPr>
          <w:fldChar w:fldCharType="begin"/>
        </w:r>
        <w:r>
          <w:rPr>
            <w:noProof/>
            <w:webHidden/>
          </w:rPr>
          <w:instrText xml:space="preserve"> PAGEREF _Toc59555434 \h </w:instrText>
        </w:r>
        <w:r>
          <w:rPr>
            <w:noProof/>
            <w:webHidden/>
          </w:rPr>
        </w:r>
      </w:ins>
      <w:r>
        <w:rPr>
          <w:noProof/>
          <w:webHidden/>
        </w:rPr>
        <w:fldChar w:fldCharType="separate"/>
      </w:r>
      <w:ins w:id="565" w:author="Praveen Kumar Chaubey" w:date="2020-12-22T18:49:00Z">
        <w:r>
          <w:rPr>
            <w:noProof/>
            <w:webHidden/>
          </w:rPr>
          <w:t>28</w:t>
        </w:r>
        <w:r>
          <w:rPr>
            <w:noProof/>
            <w:webHidden/>
          </w:rPr>
          <w:fldChar w:fldCharType="end"/>
        </w:r>
        <w:r w:rsidRPr="00646E83">
          <w:rPr>
            <w:rStyle w:val="Hyperlink"/>
            <w:noProof/>
          </w:rPr>
          <w:fldChar w:fldCharType="end"/>
        </w:r>
      </w:ins>
    </w:p>
    <w:p w14:paraId="09CD48B6" w14:textId="110D62B1" w:rsidR="00BB03B4" w:rsidRDefault="00BB03B4">
      <w:pPr>
        <w:pStyle w:val="TableofFigures"/>
        <w:tabs>
          <w:tab w:val="right" w:leader="dot" w:pos="10070"/>
        </w:tabs>
        <w:rPr>
          <w:ins w:id="566" w:author="Praveen Kumar Chaubey" w:date="2020-12-22T18:49:00Z"/>
          <w:rFonts w:asciiTheme="minorHAnsi" w:eastAsiaTheme="minorEastAsia" w:hAnsiTheme="minorHAnsi" w:cstheme="minorBidi"/>
          <w:i w:val="0"/>
          <w:noProof/>
          <w:sz w:val="22"/>
          <w:lang w:bidi="ar-SA"/>
        </w:rPr>
      </w:pPr>
      <w:ins w:id="567"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"_Toc59555435"</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21: TCP</w:t>
        </w:r>
        <w:r>
          <w:rPr>
            <w:noProof/>
            <w:webHidden/>
          </w:rPr>
          <w:tab/>
        </w:r>
        <w:r>
          <w:rPr>
            <w:noProof/>
            <w:webHidden/>
          </w:rPr>
          <w:fldChar w:fldCharType="begin"/>
        </w:r>
        <w:r>
          <w:rPr>
            <w:noProof/>
            <w:webHidden/>
          </w:rPr>
          <w:instrText xml:space="preserve"> PAGEREF _Toc59555435 \h </w:instrText>
        </w:r>
        <w:r>
          <w:rPr>
            <w:noProof/>
            <w:webHidden/>
          </w:rPr>
        </w:r>
      </w:ins>
      <w:r>
        <w:rPr>
          <w:noProof/>
          <w:webHidden/>
        </w:rPr>
        <w:fldChar w:fldCharType="separate"/>
      </w:r>
      <w:ins w:id="568" w:author="Praveen Kumar Chaubey" w:date="2020-12-22T18:49:00Z">
        <w:r>
          <w:rPr>
            <w:noProof/>
            <w:webHidden/>
          </w:rPr>
          <w:t>29</w:t>
        </w:r>
        <w:r>
          <w:rPr>
            <w:noProof/>
            <w:webHidden/>
          </w:rPr>
          <w:fldChar w:fldCharType="end"/>
        </w:r>
        <w:r w:rsidRPr="00646E83">
          <w:rPr>
            <w:rStyle w:val="Hyperlink"/>
            <w:noProof/>
          </w:rPr>
          <w:fldChar w:fldCharType="end"/>
        </w:r>
      </w:ins>
    </w:p>
    <w:p w14:paraId="236B148F" w14:textId="0752079A" w:rsidR="00BB03B4" w:rsidRDefault="00BB03B4">
      <w:pPr>
        <w:pStyle w:val="TableofFigures"/>
        <w:tabs>
          <w:tab w:val="right" w:leader="dot" w:pos="10070"/>
        </w:tabs>
        <w:rPr>
          <w:ins w:id="569" w:author="Praveen Kumar Chaubey" w:date="2020-12-22T18:49:00Z"/>
          <w:rFonts w:asciiTheme="minorHAnsi" w:eastAsiaTheme="minorEastAsia" w:hAnsiTheme="minorHAnsi" w:cstheme="minorBidi"/>
          <w:i w:val="0"/>
          <w:noProof/>
          <w:sz w:val="22"/>
          <w:lang w:bidi="ar-SA"/>
        </w:rPr>
      </w:pPr>
      <w:ins w:id="570"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"_Toc59555436"</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22: UDP</w:t>
        </w:r>
        <w:r>
          <w:rPr>
            <w:noProof/>
            <w:webHidden/>
          </w:rPr>
          <w:tab/>
        </w:r>
        <w:r>
          <w:rPr>
            <w:noProof/>
            <w:webHidden/>
          </w:rPr>
          <w:fldChar w:fldCharType="begin"/>
        </w:r>
        <w:r>
          <w:rPr>
            <w:noProof/>
            <w:webHidden/>
          </w:rPr>
          <w:instrText xml:space="preserve"> PAGEREF _Toc59555436 \h </w:instrText>
        </w:r>
        <w:r>
          <w:rPr>
            <w:noProof/>
            <w:webHidden/>
          </w:rPr>
        </w:r>
      </w:ins>
      <w:r>
        <w:rPr>
          <w:noProof/>
          <w:webHidden/>
        </w:rPr>
        <w:fldChar w:fldCharType="separate"/>
      </w:r>
      <w:ins w:id="571" w:author="Praveen Kumar Chaubey" w:date="2020-12-22T18:49:00Z">
        <w:r>
          <w:rPr>
            <w:noProof/>
            <w:webHidden/>
          </w:rPr>
          <w:t>30</w:t>
        </w:r>
        <w:r>
          <w:rPr>
            <w:noProof/>
            <w:webHidden/>
          </w:rPr>
          <w:fldChar w:fldCharType="end"/>
        </w:r>
        <w:r w:rsidRPr="00646E83">
          <w:rPr>
            <w:rStyle w:val="Hyperlink"/>
            <w:noProof/>
          </w:rPr>
          <w:fldChar w:fldCharType="end"/>
        </w:r>
      </w:ins>
    </w:p>
    <w:p w14:paraId="5E006C64" w14:textId="3A405AFA" w:rsidR="00BB03B4" w:rsidRDefault="00BB03B4">
      <w:pPr>
        <w:pStyle w:val="TableofFigures"/>
        <w:tabs>
          <w:tab w:val="right" w:leader="dot" w:pos="10070"/>
        </w:tabs>
        <w:rPr>
          <w:ins w:id="572" w:author="Praveen Kumar Chaubey" w:date="2020-12-22T18:49:00Z"/>
          <w:rFonts w:asciiTheme="minorHAnsi" w:eastAsiaTheme="minorEastAsia" w:hAnsiTheme="minorHAnsi" w:cstheme="minorBidi"/>
          <w:i w:val="0"/>
          <w:noProof/>
          <w:sz w:val="22"/>
          <w:lang w:bidi="ar-SA"/>
        </w:rPr>
      </w:pPr>
      <w:ins w:id="573"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"_Toc59555437"</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23: DNS</w:t>
        </w:r>
        <w:r>
          <w:rPr>
            <w:noProof/>
            <w:webHidden/>
          </w:rPr>
          <w:tab/>
        </w:r>
        <w:r>
          <w:rPr>
            <w:noProof/>
            <w:webHidden/>
          </w:rPr>
          <w:fldChar w:fldCharType="begin"/>
        </w:r>
        <w:r>
          <w:rPr>
            <w:noProof/>
            <w:webHidden/>
          </w:rPr>
          <w:instrText xml:space="preserve"> PAGEREF _Toc59555437 \h </w:instrText>
        </w:r>
        <w:r>
          <w:rPr>
            <w:noProof/>
            <w:webHidden/>
          </w:rPr>
        </w:r>
      </w:ins>
      <w:r>
        <w:rPr>
          <w:noProof/>
          <w:webHidden/>
        </w:rPr>
        <w:fldChar w:fldCharType="separate"/>
      </w:r>
      <w:ins w:id="574" w:author="Praveen Kumar Chaubey" w:date="2020-12-22T18:49:00Z">
        <w:r>
          <w:rPr>
            <w:noProof/>
            <w:webHidden/>
          </w:rPr>
          <w:t>30</w:t>
        </w:r>
        <w:r>
          <w:rPr>
            <w:noProof/>
            <w:webHidden/>
          </w:rPr>
          <w:fldChar w:fldCharType="end"/>
        </w:r>
        <w:r w:rsidRPr="00646E83">
          <w:rPr>
            <w:rStyle w:val="Hyperlink"/>
            <w:noProof/>
          </w:rPr>
          <w:fldChar w:fldCharType="end"/>
        </w:r>
      </w:ins>
    </w:p>
    <w:p w14:paraId="514B2C3E" w14:textId="4C4A0FCF" w:rsidR="00BB03B4" w:rsidRDefault="00BB03B4">
      <w:pPr>
        <w:pStyle w:val="TableofFigures"/>
        <w:tabs>
          <w:tab w:val="right" w:leader="dot" w:pos="10070"/>
        </w:tabs>
        <w:rPr>
          <w:ins w:id="575" w:author="Praveen Kumar Chaubey" w:date="2020-12-22T18:49:00Z"/>
          <w:rFonts w:asciiTheme="minorHAnsi" w:eastAsiaTheme="minorEastAsia" w:hAnsiTheme="minorHAnsi" w:cstheme="minorBidi"/>
          <w:i w:val="0"/>
          <w:noProof/>
          <w:sz w:val="22"/>
          <w:lang w:bidi="ar-SA"/>
        </w:rPr>
      </w:pPr>
      <w:ins w:id="576"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"_Toc59555438"</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24: HTTP</w:t>
        </w:r>
        <w:r>
          <w:rPr>
            <w:noProof/>
            <w:webHidden/>
          </w:rPr>
          <w:tab/>
        </w:r>
        <w:r>
          <w:rPr>
            <w:noProof/>
            <w:webHidden/>
          </w:rPr>
          <w:fldChar w:fldCharType="begin"/>
        </w:r>
        <w:r>
          <w:rPr>
            <w:noProof/>
            <w:webHidden/>
          </w:rPr>
          <w:instrText xml:space="preserve"> PAGEREF _Toc59555438 \h </w:instrText>
        </w:r>
        <w:r>
          <w:rPr>
            <w:noProof/>
            <w:webHidden/>
          </w:rPr>
        </w:r>
      </w:ins>
      <w:r>
        <w:rPr>
          <w:noProof/>
          <w:webHidden/>
        </w:rPr>
        <w:fldChar w:fldCharType="separate"/>
      </w:r>
      <w:ins w:id="577" w:author="Praveen Kumar Chaubey" w:date="2020-12-22T18:49:00Z">
        <w:r>
          <w:rPr>
            <w:noProof/>
            <w:webHidden/>
          </w:rPr>
          <w:t>31</w:t>
        </w:r>
        <w:r>
          <w:rPr>
            <w:noProof/>
            <w:webHidden/>
          </w:rPr>
          <w:fldChar w:fldCharType="end"/>
        </w:r>
        <w:r w:rsidRPr="00646E83">
          <w:rPr>
            <w:rStyle w:val="Hyperlink"/>
            <w:noProof/>
          </w:rPr>
          <w:fldChar w:fldCharType="end"/>
        </w:r>
      </w:ins>
    </w:p>
    <w:p w14:paraId="4BED204A" w14:textId="6522ED65" w:rsidR="00BB03B4" w:rsidRDefault="00BB03B4">
      <w:pPr>
        <w:pStyle w:val="TableofFigures"/>
        <w:tabs>
          <w:tab w:val="right" w:leader="dot" w:pos="10070"/>
        </w:tabs>
        <w:rPr>
          <w:ins w:id="578" w:author="Praveen Kumar Chaubey" w:date="2020-12-22T18:49:00Z"/>
          <w:rFonts w:asciiTheme="minorHAnsi" w:eastAsiaTheme="minorEastAsia" w:hAnsiTheme="minorHAnsi" w:cstheme="minorBidi"/>
          <w:i w:val="0"/>
          <w:noProof/>
          <w:sz w:val="22"/>
          <w:lang w:bidi="ar-SA"/>
        </w:rPr>
      </w:pPr>
      <w:ins w:id="579"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"_Toc59555439"</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26: Active Scanning Probe Request</w:t>
        </w:r>
        <w:r>
          <w:rPr>
            <w:noProof/>
            <w:webHidden/>
          </w:rPr>
          <w:tab/>
        </w:r>
        <w:r>
          <w:rPr>
            <w:noProof/>
            <w:webHidden/>
          </w:rPr>
          <w:fldChar w:fldCharType="begin"/>
        </w:r>
        <w:r>
          <w:rPr>
            <w:noProof/>
            <w:webHidden/>
          </w:rPr>
          <w:instrText xml:space="preserve"> PAGEREF _Toc59555439 \h </w:instrText>
        </w:r>
        <w:r>
          <w:rPr>
            <w:noProof/>
            <w:webHidden/>
          </w:rPr>
        </w:r>
      </w:ins>
      <w:r>
        <w:rPr>
          <w:noProof/>
          <w:webHidden/>
        </w:rPr>
        <w:fldChar w:fldCharType="separate"/>
      </w:r>
      <w:ins w:id="580" w:author="Praveen Kumar Chaubey" w:date="2020-12-22T18:49:00Z">
        <w:r>
          <w:rPr>
            <w:noProof/>
            <w:webHidden/>
          </w:rPr>
          <w:t>40</w:t>
        </w:r>
        <w:r>
          <w:rPr>
            <w:noProof/>
            <w:webHidden/>
          </w:rPr>
          <w:fldChar w:fldCharType="end"/>
        </w:r>
        <w:r w:rsidRPr="00646E83">
          <w:rPr>
            <w:rStyle w:val="Hyperlink"/>
            <w:noProof/>
          </w:rPr>
          <w:fldChar w:fldCharType="end"/>
        </w:r>
      </w:ins>
    </w:p>
    <w:p w14:paraId="62FC8196" w14:textId="2E644EB1" w:rsidR="00BB03B4" w:rsidRDefault="00BB03B4">
      <w:pPr>
        <w:pStyle w:val="TableofFigures"/>
        <w:tabs>
          <w:tab w:val="right" w:leader="dot" w:pos="10070"/>
        </w:tabs>
        <w:rPr>
          <w:ins w:id="581" w:author="Praveen Kumar Chaubey" w:date="2020-12-22T18:49:00Z"/>
          <w:rFonts w:asciiTheme="minorHAnsi" w:eastAsiaTheme="minorEastAsia" w:hAnsiTheme="minorHAnsi" w:cstheme="minorBidi"/>
          <w:i w:val="0"/>
          <w:noProof/>
          <w:sz w:val="22"/>
          <w:lang w:bidi="ar-SA"/>
        </w:rPr>
      </w:pPr>
      <w:ins w:id="582"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"_Toc59555440"</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27: Active Scanning Probe Response</w:t>
        </w:r>
        <w:r>
          <w:rPr>
            <w:noProof/>
            <w:webHidden/>
          </w:rPr>
          <w:tab/>
        </w:r>
        <w:r>
          <w:rPr>
            <w:noProof/>
            <w:webHidden/>
          </w:rPr>
          <w:fldChar w:fldCharType="begin"/>
        </w:r>
        <w:r>
          <w:rPr>
            <w:noProof/>
            <w:webHidden/>
          </w:rPr>
          <w:instrText xml:space="preserve"> PAGEREF _Toc59555440 \h </w:instrText>
        </w:r>
        <w:r>
          <w:rPr>
            <w:noProof/>
            <w:webHidden/>
          </w:rPr>
        </w:r>
      </w:ins>
      <w:r>
        <w:rPr>
          <w:noProof/>
          <w:webHidden/>
        </w:rPr>
        <w:fldChar w:fldCharType="separate"/>
      </w:r>
      <w:ins w:id="583" w:author="Praveen Kumar Chaubey" w:date="2020-12-22T18:49:00Z">
        <w:r>
          <w:rPr>
            <w:noProof/>
            <w:webHidden/>
          </w:rPr>
          <w:t>40</w:t>
        </w:r>
        <w:r>
          <w:rPr>
            <w:noProof/>
            <w:webHidden/>
          </w:rPr>
          <w:fldChar w:fldCharType="end"/>
        </w:r>
        <w:r w:rsidRPr="00646E83">
          <w:rPr>
            <w:rStyle w:val="Hyperlink"/>
            <w:noProof/>
          </w:rPr>
          <w:fldChar w:fldCharType="end"/>
        </w:r>
      </w:ins>
    </w:p>
    <w:p w14:paraId="0C043502" w14:textId="28BD5D7F" w:rsidR="00BB03B4" w:rsidRDefault="00BB03B4">
      <w:pPr>
        <w:pStyle w:val="TableofFigures"/>
        <w:tabs>
          <w:tab w:val="right" w:leader="dot" w:pos="10070"/>
        </w:tabs>
        <w:rPr>
          <w:ins w:id="584" w:author="Praveen Kumar Chaubey" w:date="2020-12-22T18:49:00Z"/>
          <w:rFonts w:asciiTheme="minorHAnsi" w:eastAsiaTheme="minorEastAsia" w:hAnsiTheme="minorHAnsi" w:cstheme="minorBidi"/>
          <w:i w:val="0"/>
          <w:noProof/>
          <w:sz w:val="22"/>
          <w:lang w:bidi="ar-SA"/>
        </w:rPr>
      </w:pPr>
      <w:ins w:id="585"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"_Toc59555441"</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28: Passive Scanning</w:t>
        </w:r>
        <w:r>
          <w:rPr>
            <w:noProof/>
            <w:webHidden/>
          </w:rPr>
          <w:tab/>
        </w:r>
        <w:r>
          <w:rPr>
            <w:noProof/>
            <w:webHidden/>
          </w:rPr>
          <w:fldChar w:fldCharType="begin"/>
        </w:r>
        <w:r>
          <w:rPr>
            <w:noProof/>
            <w:webHidden/>
          </w:rPr>
          <w:instrText xml:space="preserve"> PAGEREF _Toc59555441 \h </w:instrText>
        </w:r>
        <w:r>
          <w:rPr>
            <w:noProof/>
            <w:webHidden/>
          </w:rPr>
        </w:r>
      </w:ins>
      <w:r>
        <w:rPr>
          <w:noProof/>
          <w:webHidden/>
        </w:rPr>
        <w:fldChar w:fldCharType="separate"/>
      </w:r>
      <w:ins w:id="586" w:author="Praveen Kumar Chaubey" w:date="2020-12-22T18:49:00Z">
        <w:r>
          <w:rPr>
            <w:noProof/>
            <w:webHidden/>
          </w:rPr>
          <w:t>41</w:t>
        </w:r>
        <w:r>
          <w:rPr>
            <w:noProof/>
            <w:webHidden/>
          </w:rPr>
          <w:fldChar w:fldCharType="end"/>
        </w:r>
        <w:r w:rsidRPr="00646E83">
          <w:rPr>
            <w:rStyle w:val="Hyperlink"/>
            <w:noProof/>
          </w:rPr>
          <w:fldChar w:fldCharType="end"/>
        </w:r>
      </w:ins>
    </w:p>
    <w:p w14:paraId="18723537" w14:textId="77B86A59" w:rsidR="00BB03B4" w:rsidRDefault="00BB03B4">
      <w:pPr>
        <w:pStyle w:val="TableofFigures"/>
        <w:tabs>
          <w:tab w:val="left" w:pos="660"/>
          <w:tab w:val="right" w:leader="dot" w:pos="10070"/>
        </w:tabs>
        <w:rPr>
          <w:ins w:id="587" w:author="Praveen Kumar Chaubey" w:date="2020-12-22T18:49:00Z"/>
          <w:rFonts w:asciiTheme="minorHAnsi" w:eastAsiaTheme="minorEastAsia" w:hAnsiTheme="minorHAnsi" w:cstheme="minorBidi"/>
          <w:i w:val="0"/>
          <w:noProof/>
          <w:sz w:val="22"/>
          <w:lang w:bidi="ar-SA"/>
        </w:rPr>
      </w:pPr>
      <w:ins w:id="588"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"_Toc59555442"</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Pr>
            <w:rFonts w:asciiTheme="minorHAnsi" w:eastAsiaTheme="minorEastAsia" w:hAnsiTheme="minorHAnsi" w:cstheme="minorBidi"/>
            <w:i w:val="0"/>
            <w:noProof/>
            <w:sz w:val="22"/>
            <w:lang w:bidi="ar-SA"/>
          </w:rPr>
          <w:tab/>
        </w:r>
        <w:r w:rsidRPr="00646E83">
          <w:rPr>
            <w:rStyle w:val="Hyperlink"/>
            <w:rFonts w:ascii="Times New Roman" w:eastAsia="Noto Serif CJK SC" w:hAnsi="Times New Roman"/>
            <w:noProof/>
            <w:kern w:val="3"/>
            <w:lang w:eastAsia="zh-CN" w:bidi="hi-IN"/>
          </w:rPr>
          <w:t xml:space="preserve">   </w:t>
        </w:r>
        <w:r w:rsidRPr="00646E83">
          <w:rPr>
            <w:rStyle w:val="Hyperlink"/>
            <w:noProof/>
          </w:rPr>
          <w:t>Figure 29: Authentication Request</w:t>
        </w:r>
        <w:r>
          <w:rPr>
            <w:noProof/>
            <w:webHidden/>
          </w:rPr>
          <w:tab/>
        </w:r>
        <w:r>
          <w:rPr>
            <w:noProof/>
            <w:webHidden/>
          </w:rPr>
          <w:fldChar w:fldCharType="begin"/>
        </w:r>
        <w:r>
          <w:rPr>
            <w:noProof/>
            <w:webHidden/>
          </w:rPr>
          <w:instrText xml:space="preserve"> PAGEREF _Toc59555442 \h </w:instrText>
        </w:r>
        <w:r>
          <w:rPr>
            <w:noProof/>
            <w:webHidden/>
          </w:rPr>
        </w:r>
      </w:ins>
      <w:r>
        <w:rPr>
          <w:noProof/>
          <w:webHidden/>
        </w:rPr>
        <w:fldChar w:fldCharType="separate"/>
      </w:r>
      <w:ins w:id="589" w:author="Praveen Kumar Chaubey" w:date="2020-12-22T18:49:00Z">
        <w:r>
          <w:rPr>
            <w:noProof/>
            <w:webHidden/>
          </w:rPr>
          <w:t>42</w:t>
        </w:r>
        <w:r>
          <w:rPr>
            <w:noProof/>
            <w:webHidden/>
          </w:rPr>
          <w:fldChar w:fldCharType="end"/>
        </w:r>
        <w:r w:rsidRPr="00646E83">
          <w:rPr>
            <w:rStyle w:val="Hyperlink"/>
            <w:noProof/>
          </w:rPr>
          <w:fldChar w:fldCharType="end"/>
        </w:r>
      </w:ins>
    </w:p>
    <w:p w14:paraId="70704E41" w14:textId="0B7C061D" w:rsidR="00BB03B4" w:rsidRDefault="00BB03B4">
      <w:pPr>
        <w:pStyle w:val="TableofFigures"/>
        <w:tabs>
          <w:tab w:val="right" w:leader="dot" w:pos="10070"/>
        </w:tabs>
        <w:rPr>
          <w:ins w:id="590" w:author="Praveen Kumar Chaubey" w:date="2020-12-22T18:49:00Z"/>
          <w:rFonts w:asciiTheme="minorHAnsi" w:eastAsiaTheme="minorEastAsia" w:hAnsiTheme="minorHAnsi" w:cstheme="minorBidi"/>
          <w:i w:val="0"/>
          <w:noProof/>
          <w:sz w:val="22"/>
          <w:lang w:bidi="ar-SA"/>
        </w:rPr>
      </w:pPr>
      <w:ins w:id="591" w:author="Praveen Kumar Chaubey" w:date="2020-12-22T18:49:00Z">
        <w:r w:rsidRPr="00646E83">
          <w:rPr>
            <w:rStyle w:val="Hyperlink"/>
            <w:noProof/>
          </w:rPr>
          <w:fldChar w:fldCharType="begin"/>
        </w:r>
        <w:r w:rsidRPr="00646E83">
          <w:rPr>
            <w:rStyle w:val="Hyperlink"/>
            <w:noProof/>
          </w:rPr>
          <w:instrText xml:space="preserve"> </w:instrText>
        </w:r>
        <w:r>
          <w:rPr>
            <w:noProof/>
          </w:rPr>
          <w:instrText>HYPERLINK \l "_Toc59555443"</w:instrText>
        </w:r>
        <w:r w:rsidRPr="00646E83">
          <w:rPr>
            <w:rStyle w:val="Hyperlink"/>
            <w:noProof/>
          </w:rPr>
          <w:instrText xml:space="preserve"> </w:instrText>
        </w:r>
        <w:r w:rsidRPr="00646E83">
          <w:rPr>
            <w:rStyle w:val="Hyperlink"/>
            <w:noProof/>
          </w:rPr>
        </w:r>
        <w:r w:rsidRPr="00646E83">
          <w:rPr>
            <w:rStyle w:val="Hyperlink"/>
            <w:noProof/>
          </w:rPr>
          <w:fldChar w:fldCharType="separate"/>
        </w:r>
        <w:r w:rsidRPr="00646E83">
          <w:rPr>
            <w:rStyle w:val="Hyperlink"/>
            <w:noProof/>
          </w:rPr>
          <w:t>Figure 30: Authentication Response</w:t>
        </w:r>
        <w:r>
          <w:rPr>
            <w:noProof/>
            <w:webHidden/>
          </w:rPr>
          <w:tab/>
        </w:r>
        <w:r>
          <w:rPr>
            <w:noProof/>
            <w:webHidden/>
          </w:rPr>
          <w:fldChar w:fldCharType="begin"/>
        </w:r>
        <w:r>
          <w:rPr>
            <w:noProof/>
            <w:webHidden/>
          </w:rPr>
          <w:instrText xml:space="preserve"> PAGEREF _Toc59555443 \h </w:instrText>
        </w:r>
        <w:r>
          <w:rPr>
            <w:noProof/>
            <w:webHidden/>
          </w:rPr>
        </w:r>
      </w:ins>
      <w:r>
        <w:rPr>
          <w:noProof/>
          <w:webHidden/>
        </w:rPr>
        <w:fldChar w:fldCharType="separate"/>
      </w:r>
      <w:ins w:id="592" w:author="Praveen Kumar Chaubey" w:date="2020-12-22T18:49:00Z">
        <w:r>
          <w:rPr>
            <w:noProof/>
            <w:webHidden/>
          </w:rPr>
          <w:t>43</w:t>
        </w:r>
        <w:r>
          <w:rPr>
            <w:noProof/>
            <w:webHidden/>
          </w:rPr>
          <w:fldChar w:fldCharType="end"/>
        </w:r>
        <w:r w:rsidRPr="00646E83">
          <w:rPr>
            <w:rStyle w:val="Hyperlink"/>
            <w:noProof/>
          </w:rPr>
          <w:fldChar w:fldCharType="end"/>
        </w:r>
      </w:ins>
    </w:p>
    <w:p w14:paraId="3B355BBB" w14:textId="2DE480DA" w:rsidR="00B66E4C" w:rsidDel="00CC4C73" w:rsidRDefault="00B66E4C">
      <w:pPr>
        <w:pStyle w:val="TableofFigures"/>
        <w:tabs>
          <w:tab w:val="right" w:leader="dot" w:pos="10070"/>
        </w:tabs>
        <w:rPr>
          <w:ins w:id="593" w:author="Mahe" w:date="2020-12-22T02:08:00Z"/>
          <w:del w:id="594" w:author="Praveen Kumar Chaubey" w:date="2020-12-22T18:48:00Z"/>
          <w:rFonts w:asciiTheme="minorHAnsi" w:eastAsiaTheme="minorEastAsia" w:hAnsiTheme="minorHAnsi" w:cstheme="minorBidi"/>
          <w:i w:val="0"/>
          <w:noProof/>
          <w:sz w:val="22"/>
          <w:lang w:bidi="ar-SA"/>
        </w:rPr>
      </w:pPr>
      <w:ins w:id="595" w:author="Mahe" w:date="2020-12-22T02:08:00Z">
        <w:del w:id="596" w:author="Praveen Kumar Chaubey" w:date="2020-12-22T18:48:00Z">
          <w:r w:rsidRPr="00CC4C73" w:rsidDel="00CC4C73">
            <w:rPr>
              <w:rStyle w:val="Hyperlink"/>
              <w:noProof/>
              <w:rPrChange w:id="597" w:author="Praveen Kumar Chaubey" w:date="2020-12-22T18:48:00Z">
                <w:rPr>
                  <w:rStyle w:val="Hyperlink"/>
                  <w:noProof/>
                </w:rPr>
              </w:rPrChange>
            </w:rPr>
            <w:delText>Figure 1: Ethernet Frame Format</w:delText>
          </w:r>
          <w:r w:rsidDel="00CC4C73">
            <w:rPr>
              <w:noProof/>
              <w:webHidden/>
            </w:rPr>
            <w:tab/>
            <w:delText>5</w:delText>
          </w:r>
        </w:del>
      </w:ins>
    </w:p>
    <w:p w14:paraId="090CD7B3" w14:textId="00AE9D71" w:rsidR="00B66E4C" w:rsidDel="00CC4C73" w:rsidRDefault="00B66E4C">
      <w:pPr>
        <w:pStyle w:val="TableofFigures"/>
        <w:tabs>
          <w:tab w:val="right" w:leader="dot" w:pos="10070"/>
        </w:tabs>
        <w:rPr>
          <w:ins w:id="598" w:author="Mahe" w:date="2020-12-22T02:08:00Z"/>
          <w:del w:id="599" w:author="Praveen Kumar Chaubey" w:date="2020-12-22T18:48:00Z"/>
          <w:rFonts w:asciiTheme="minorHAnsi" w:eastAsiaTheme="minorEastAsia" w:hAnsiTheme="minorHAnsi" w:cstheme="minorBidi"/>
          <w:i w:val="0"/>
          <w:noProof/>
          <w:sz w:val="22"/>
          <w:lang w:bidi="ar-SA"/>
        </w:rPr>
      </w:pPr>
      <w:ins w:id="600" w:author="Mahe" w:date="2020-12-22T02:08:00Z">
        <w:del w:id="601" w:author="Praveen Kumar Chaubey" w:date="2020-12-22T18:48:00Z">
          <w:r w:rsidRPr="00CC4C73" w:rsidDel="00CC4C73">
            <w:rPr>
              <w:rStyle w:val="Hyperlink"/>
              <w:noProof/>
              <w:rPrChange w:id="602" w:author="Praveen Kumar Chaubey" w:date="2020-12-22T18:48:00Z">
                <w:rPr>
                  <w:rStyle w:val="Hyperlink"/>
                  <w:noProof/>
                </w:rPr>
              </w:rPrChange>
            </w:rPr>
            <w:delText>Figure 3: OSI Model Stack</w:delText>
          </w:r>
          <w:r w:rsidDel="00CC4C73">
            <w:rPr>
              <w:noProof/>
              <w:webHidden/>
            </w:rPr>
            <w:tab/>
            <w:delText>7</w:delText>
          </w:r>
        </w:del>
      </w:ins>
    </w:p>
    <w:p w14:paraId="4CBB9B6F" w14:textId="1051B330" w:rsidR="00B66E4C" w:rsidDel="00CC4C73" w:rsidRDefault="00B66E4C">
      <w:pPr>
        <w:pStyle w:val="TableofFigures"/>
        <w:tabs>
          <w:tab w:val="right" w:leader="dot" w:pos="10070"/>
        </w:tabs>
        <w:rPr>
          <w:ins w:id="603" w:author="Mahe" w:date="2020-12-22T02:08:00Z"/>
          <w:del w:id="604" w:author="Praveen Kumar Chaubey" w:date="2020-12-22T18:48:00Z"/>
          <w:rFonts w:asciiTheme="minorHAnsi" w:eastAsiaTheme="minorEastAsia" w:hAnsiTheme="minorHAnsi" w:cstheme="minorBidi"/>
          <w:i w:val="0"/>
          <w:noProof/>
          <w:sz w:val="22"/>
          <w:lang w:bidi="ar-SA"/>
        </w:rPr>
      </w:pPr>
      <w:ins w:id="605" w:author="Mahe" w:date="2020-12-22T02:08:00Z">
        <w:del w:id="606" w:author="Praveen Kumar Chaubey" w:date="2020-12-22T18:48:00Z">
          <w:r w:rsidRPr="00CC4C73" w:rsidDel="00CC4C73">
            <w:rPr>
              <w:rStyle w:val="Hyperlink"/>
              <w:noProof/>
              <w:rPrChange w:id="607" w:author="Praveen Kumar Chaubey" w:date="2020-12-22T18:48:00Z">
                <w:rPr>
                  <w:rStyle w:val="Hyperlink"/>
                  <w:noProof/>
                </w:rPr>
              </w:rPrChange>
            </w:rPr>
            <w:delText>Figure 5: Data Link Layer</w:delText>
          </w:r>
          <w:r w:rsidDel="00CC4C73">
            <w:rPr>
              <w:noProof/>
              <w:webHidden/>
            </w:rPr>
            <w:tab/>
            <w:delText>11</w:delText>
          </w:r>
        </w:del>
      </w:ins>
    </w:p>
    <w:p w14:paraId="5446CE02" w14:textId="6A04594C" w:rsidR="00B66E4C" w:rsidDel="00CC4C73" w:rsidRDefault="00B66E4C">
      <w:pPr>
        <w:pStyle w:val="TableofFigures"/>
        <w:tabs>
          <w:tab w:val="right" w:leader="dot" w:pos="10070"/>
        </w:tabs>
        <w:rPr>
          <w:ins w:id="608" w:author="Mahe" w:date="2020-12-22T02:08:00Z"/>
          <w:del w:id="609" w:author="Praveen Kumar Chaubey" w:date="2020-12-22T18:48:00Z"/>
          <w:rFonts w:asciiTheme="minorHAnsi" w:eastAsiaTheme="minorEastAsia" w:hAnsiTheme="minorHAnsi" w:cstheme="minorBidi"/>
          <w:i w:val="0"/>
          <w:noProof/>
          <w:sz w:val="22"/>
          <w:lang w:bidi="ar-SA"/>
        </w:rPr>
      </w:pPr>
      <w:ins w:id="610" w:author="Mahe" w:date="2020-12-22T02:08:00Z">
        <w:del w:id="611" w:author="Praveen Kumar Chaubey" w:date="2020-12-22T18:48:00Z">
          <w:r w:rsidRPr="00CC4C73" w:rsidDel="00CC4C73">
            <w:rPr>
              <w:rStyle w:val="Hyperlink"/>
              <w:noProof/>
              <w:rPrChange w:id="612" w:author="Praveen Kumar Chaubey" w:date="2020-12-22T18:48:00Z">
                <w:rPr>
                  <w:rStyle w:val="Hyperlink"/>
                  <w:noProof/>
                </w:rPr>
              </w:rPrChange>
            </w:rPr>
            <w:delText>Figure 4: Physical Layer Frame Structure</w:delText>
          </w:r>
          <w:r w:rsidDel="00CC4C73">
            <w:rPr>
              <w:noProof/>
              <w:webHidden/>
            </w:rPr>
            <w:tab/>
            <w:delText>12</w:delText>
          </w:r>
        </w:del>
      </w:ins>
    </w:p>
    <w:p w14:paraId="3B5A1704" w14:textId="22054CCC" w:rsidR="00B66E4C" w:rsidDel="00CC4C73" w:rsidRDefault="00B66E4C">
      <w:pPr>
        <w:pStyle w:val="TableofFigures"/>
        <w:tabs>
          <w:tab w:val="right" w:leader="dot" w:pos="10070"/>
        </w:tabs>
        <w:rPr>
          <w:ins w:id="613" w:author="Mahe" w:date="2020-12-22T02:08:00Z"/>
          <w:del w:id="614" w:author="Praveen Kumar Chaubey" w:date="2020-12-22T18:48:00Z"/>
          <w:rFonts w:asciiTheme="minorHAnsi" w:eastAsiaTheme="minorEastAsia" w:hAnsiTheme="minorHAnsi" w:cstheme="minorBidi"/>
          <w:i w:val="0"/>
          <w:noProof/>
          <w:sz w:val="22"/>
          <w:lang w:bidi="ar-SA"/>
        </w:rPr>
      </w:pPr>
      <w:ins w:id="615" w:author="Mahe" w:date="2020-12-22T02:08:00Z">
        <w:del w:id="616" w:author="Praveen Kumar Chaubey" w:date="2020-12-22T18:48:00Z">
          <w:r w:rsidRPr="00CC4C73" w:rsidDel="00CC4C73">
            <w:rPr>
              <w:rStyle w:val="Hyperlink"/>
              <w:noProof/>
              <w:rPrChange w:id="617" w:author="Praveen Kumar Chaubey" w:date="2020-12-22T18:48:00Z">
                <w:rPr>
                  <w:rStyle w:val="Hyperlink"/>
                  <w:noProof/>
                </w:rPr>
              </w:rPrChange>
            </w:rPr>
            <w:delText>Figure 6: OFDMA</w:delText>
          </w:r>
          <w:r w:rsidDel="00CC4C73">
            <w:rPr>
              <w:noProof/>
              <w:webHidden/>
            </w:rPr>
            <w:tab/>
            <w:delText>14</w:delText>
          </w:r>
        </w:del>
      </w:ins>
    </w:p>
    <w:p w14:paraId="0A31CAB3" w14:textId="16C22B03" w:rsidR="00B66E4C" w:rsidDel="00CC4C73" w:rsidRDefault="00B66E4C">
      <w:pPr>
        <w:pStyle w:val="TableofFigures"/>
        <w:tabs>
          <w:tab w:val="right" w:leader="dot" w:pos="10070"/>
        </w:tabs>
        <w:rPr>
          <w:ins w:id="618" w:author="Mahe" w:date="2020-12-22T02:08:00Z"/>
          <w:del w:id="619" w:author="Praveen Kumar Chaubey" w:date="2020-12-22T18:48:00Z"/>
          <w:rFonts w:asciiTheme="minorHAnsi" w:eastAsiaTheme="minorEastAsia" w:hAnsiTheme="minorHAnsi" w:cstheme="minorBidi"/>
          <w:i w:val="0"/>
          <w:noProof/>
          <w:sz w:val="22"/>
          <w:lang w:bidi="ar-SA"/>
        </w:rPr>
      </w:pPr>
      <w:ins w:id="620" w:author="Mahe" w:date="2020-12-22T02:08:00Z">
        <w:del w:id="621" w:author="Praveen Kumar Chaubey" w:date="2020-12-22T18:48:00Z">
          <w:r w:rsidRPr="00CC4C73" w:rsidDel="00CC4C73">
            <w:rPr>
              <w:rStyle w:val="Hyperlink"/>
              <w:noProof/>
              <w:rPrChange w:id="622" w:author="Praveen Kumar Chaubey" w:date="2020-12-22T18:48:00Z">
                <w:rPr>
                  <w:rStyle w:val="Hyperlink"/>
                  <w:noProof/>
                </w:rPr>
              </w:rPrChange>
            </w:rPr>
            <w:delText>Figure 7: DSSS</w:delText>
          </w:r>
          <w:r w:rsidDel="00CC4C73">
            <w:rPr>
              <w:noProof/>
              <w:webHidden/>
            </w:rPr>
            <w:tab/>
            <w:delText>15</w:delText>
          </w:r>
        </w:del>
      </w:ins>
    </w:p>
    <w:p w14:paraId="3339EB20" w14:textId="75D023C2" w:rsidR="00B66E4C" w:rsidDel="00CC4C73" w:rsidRDefault="00B66E4C">
      <w:pPr>
        <w:pStyle w:val="TableofFigures"/>
        <w:tabs>
          <w:tab w:val="right" w:leader="dot" w:pos="10070"/>
        </w:tabs>
        <w:rPr>
          <w:ins w:id="623" w:author="Mahe" w:date="2020-12-22T02:08:00Z"/>
          <w:del w:id="624" w:author="Praveen Kumar Chaubey" w:date="2020-12-22T18:48:00Z"/>
          <w:rFonts w:asciiTheme="minorHAnsi" w:eastAsiaTheme="minorEastAsia" w:hAnsiTheme="minorHAnsi" w:cstheme="minorBidi"/>
          <w:i w:val="0"/>
          <w:noProof/>
          <w:sz w:val="22"/>
          <w:lang w:bidi="ar-SA"/>
        </w:rPr>
      </w:pPr>
      <w:ins w:id="625" w:author="Mahe" w:date="2020-12-22T02:08:00Z">
        <w:del w:id="626" w:author="Praveen Kumar Chaubey" w:date="2020-12-22T18:48:00Z">
          <w:r w:rsidRPr="00CC4C73" w:rsidDel="00CC4C73">
            <w:rPr>
              <w:rStyle w:val="Hyperlink"/>
              <w:noProof/>
              <w:rPrChange w:id="627" w:author="Praveen Kumar Chaubey" w:date="2020-12-22T18:48:00Z">
                <w:rPr>
                  <w:rStyle w:val="Hyperlink"/>
                  <w:noProof/>
                </w:rPr>
              </w:rPrChange>
            </w:rPr>
            <w:delText>Figure 8: FHSS</w:delText>
          </w:r>
          <w:r w:rsidDel="00CC4C73">
            <w:rPr>
              <w:noProof/>
              <w:webHidden/>
            </w:rPr>
            <w:tab/>
            <w:delText>16</w:delText>
          </w:r>
        </w:del>
      </w:ins>
    </w:p>
    <w:p w14:paraId="4FFE0A02" w14:textId="64275A02" w:rsidR="00B66E4C" w:rsidDel="00CC4C73" w:rsidRDefault="00B66E4C">
      <w:pPr>
        <w:pStyle w:val="TableofFigures"/>
        <w:tabs>
          <w:tab w:val="right" w:leader="dot" w:pos="10070"/>
        </w:tabs>
        <w:rPr>
          <w:ins w:id="628" w:author="Mahe" w:date="2020-12-22T02:08:00Z"/>
          <w:del w:id="629" w:author="Praveen Kumar Chaubey" w:date="2020-12-22T18:48:00Z"/>
          <w:rFonts w:asciiTheme="minorHAnsi" w:eastAsiaTheme="minorEastAsia" w:hAnsiTheme="minorHAnsi" w:cstheme="minorBidi"/>
          <w:i w:val="0"/>
          <w:noProof/>
          <w:sz w:val="22"/>
          <w:lang w:bidi="ar-SA"/>
        </w:rPr>
      </w:pPr>
      <w:ins w:id="630" w:author="Mahe" w:date="2020-12-22T02:08:00Z">
        <w:del w:id="631" w:author="Praveen Kumar Chaubey" w:date="2020-12-22T18:48:00Z">
          <w:r w:rsidRPr="00CC4C73" w:rsidDel="00CC4C73">
            <w:rPr>
              <w:rStyle w:val="Hyperlink"/>
              <w:noProof/>
              <w:rPrChange w:id="632" w:author="Praveen Kumar Chaubey" w:date="2020-12-22T18:48:00Z">
                <w:rPr>
                  <w:rStyle w:val="Hyperlink"/>
                  <w:noProof/>
                </w:rPr>
              </w:rPrChange>
            </w:rPr>
            <w:delText>Figure 9: 2.4 GHz Band Frequency Allocation</w:delText>
          </w:r>
          <w:r w:rsidDel="00CC4C73">
            <w:rPr>
              <w:noProof/>
              <w:webHidden/>
            </w:rPr>
            <w:tab/>
            <w:delText>18</w:delText>
          </w:r>
        </w:del>
      </w:ins>
    </w:p>
    <w:p w14:paraId="5FD2D155" w14:textId="13C9102A" w:rsidR="00B66E4C" w:rsidDel="00CC4C73" w:rsidRDefault="00B66E4C">
      <w:pPr>
        <w:pStyle w:val="TableofFigures"/>
        <w:tabs>
          <w:tab w:val="right" w:leader="dot" w:pos="10070"/>
        </w:tabs>
        <w:rPr>
          <w:ins w:id="633" w:author="Mahe" w:date="2020-12-22T02:08:00Z"/>
          <w:del w:id="634" w:author="Praveen Kumar Chaubey" w:date="2020-12-22T18:48:00Z"/>
          <w:rFonts w:asciiTheme="minorHAnsi" w:eastAsiaTheme="minorEastAsia" w:hAnsiTheme="minorHAnsi" w:cstheme="minorBidi"/>
          <w:i w:val="0"/>
          <w:noProof/>
          <w:sz w:val="22"/>
          <w:lang w:bidi="ar-SA"/>
        </w:rPr>
      </w:pPr>
      <w:ins w:id="635" w:author="Mahe" w:date="2020-12-22T02:08:00Z">
        <w:del w:id="636" w:author="Praveen Kumar Chaubey" w:date="2020-12-22T18:48:00Z">
          <w:r w:rsidRPr="00CC4C73" w:rsidDel="00CC4C73">
            <w:rPr>
              <w:rStyle w:val="Hyperlink"/>
              <w:noProof/>
              <w:rPrChange w:id="637" w:author="Praveen Kumar Chaubey" w:date="2020-12-22T18:48:00Z">
                <w:rPr>
                  <w:rStyle w:val="Hyperlink"/>
                  <w:noProof/>
                </w:rPr>
              </w:rPrChange>
            </w:rPr>
            <w:delText>Figure 10: 5 GHz band Frequency Allocation</w:delText>
          </w:r>
          <w:r w:rsidDel="00CC4C73">
            <w:rPr>
              <w:noProof/>
              <w:webHidden/>
            </w:rPr>
            <w:tab/>
            <w:delText>18</w:delText>
          </w:r>
        </w:del>
      </w:ins>
    </w:p>
    <w:p w14:paraId="35B58538" w14:textId="5BFAC2AE" w:rsidR="00B66E4C" w:rsidDel="00CC4C73" w:rsidRDefault="00B66E4C">
      <w:pPr>
        <w:pStyle w:val="TableofFigures"/>
        <w:tabs>
          <w:tab w:val="right" w:leader="dot" w:pos="10070"/>
        </w:tabs>
        <w:rPr>
          <w:ins w:id="638" w:author="Mahe" w:date="2020-12-22T02:08:00Z"/>
          <w:del w:id="639" w:author="Praveen Kumar Chaubey" w:date="2020-12-22T18:48:00Z"/>
          <w:rFonts w:asciiTheme="minorHAnsi" w:eastAsiaTheme="minorEastAsia" w:hAnsiTheme="minorHAnsi" w:cstheme="minorBidi"/>
          <w:i w:val="0"/>
          <w:noProof/>
          <w:sz w:val="22"/>
          <w:lang w:bidi="ar-SA"/>
        </w:rPr>
      </w:pPr>
      <w:ins w:id="640" w:author="Mahe" w:date="2020-12-22T02:08:00Z">
        <w:del w:id="641" w:author="Praveen Kumar Chaubey" w:date="2020-12-22T18:48:00Z">
          <w:r w:rsidRPr="00CC4C73" w:rsidDel="00CC4C73">
            <w:rPr>
              <w:rStyle w:val="Hyperlink"/>
              <w:noProof/>
              <w:rPrChange w:id="642" w:author="Praveen Kumar Chaubey" w:date="2020-12-22T18:48:00Z">
                <w:rPr>
                  <w:rStyle w:val="Hyperlink"/>
                  <w:noProof/>
                </w:rPr>
              </w:rPrChange>
            </w:rPr>
            <w:delText>Figure 11: CSMA/CD</w:delText>
          </w:r>
          <w:r w:rsidDel="00CC4C73">
            <w:rPr>
              <w:noProof/>
              <w:webHidden/>
            </w:rPr>
            <w:tab/>
            <w:delText>22</w:delText>
          </w:r>
        </w:del>
      </w:ins>
    </w:p>
    <w:p w14:paraId="0FC478EF" w14:textId="58CC9A25" w:rsidR="00B66E4C" w:rsidDel="00CC4C73" w:rsidRDefault="00B66E4C">
      <w:pPr>
        <w:pStyle w:val="TableofFigures"/>
        <w:tabs>
          <w:tab w:val="right" w:leader="dot" w:pos="10070"/>
        </w:tabs>
        <w:rPr>
          <w:ins w:id="643" w:author="Mahe" w:date="2020-12-22T02:08:00Z"/>
          <w:del w:id="644" w:author="Praveen Kumar Chaubey" w:date="2020-12-22T18:48:00Z"/>
          <w:rFonts w:asciiTheme="minorHAnsi" w:eastAsiaTheme="minorEastAsia" w:hAnsiTheme="minorHAnsi" w:cstheme="minorBidi"/>
          <w:i w:val="0"/>
          <w:noProof/>
          <w:sz w:val="22"/>
          <w:lang w:bidi="ar-SA"/>
        </w:rPr>
      </w:pPr>
      <w:ins w:id="645" w:author="Mahe" w:date="2020-12-22T02:08:00Z">
        <w:del w:id="646" w:author="Praveen Kumar Chaubey" w:date="2020-12-22T18:48:00Z">
          <w:r w:rsidRPr="00CC4C73" w:rsidDel="00CC4C73">
            <w:rPr>
              <w:rStyle w:val="Hyperlink"/>
              <w:noProof/>
              <w:rPrChange w:id="647" w:author="Praveen Kumar Chaubey" w:date="2020-12-22T18:48:00Z">
                <w:rPr>
                  <w:rStyle w:val="Hyperlink"/>
                  <w:noProof/>
                </w:rPr>
              </w:rPrChange>
            </w:rPr>
            <w:delText>Figure 12: CSMA/CA</w:delText>
          </w:r>
          <w:r w:rsidDel="00CC4C73">
            <w:rPr>
              <w:noProof/>
              <w:webHidden/>
            </w:rPr>
            <w:tab/>
            <w:delText>23</w:delText>
          </w:r>
        </w:del>
      </w:ins>
    </w:p>
    <w:p w14:paraId="7F601627" w14:textId="1801B064" w:rsidR="00B66E4C" w:rsidDel="00CC4C73" w:rsidRDefault="00B66E4C">
      <w:pPr>
        <w:pStyle w:val="TableofFigures"/>
        <w:tabs>
          <w:tab w:val="right" w:leader="dot" w:pos="10070"/>
        </w:tabs>
        <w:rPr>
          <w:ins w:id="648" w:author="Mahe" w:date="2020-12-22T02:08:00Z"/>
          <w:del w:id="649" w:author="Praveen Kumar Chaubey" w:date="2020-12-22T18:48:00Z"/>
          <w:rFonts w:asciiTheme="minorHAnsi" w:eastAsiaTheme="minorEastAsia" w:hAnsiTheme="minorHAnsi" w:cstheme="minorBidi"/>
          <w:i w:val="0"/>
          <w:noProof/>
          <w:sz w:val="22"/>
          <w:lang w:bidi="ar-SA"/>
        </w:rPr>
      </w:pPr>
      <w:ins w:id="650" w:author="Mahe" w:date="2020-12-22T02:08:00Z">
        <w:del w:id="651" w:author="Praveen Kumar Chaubey" w:date="2020-12-22T18:48:00Z">
          <w:r w:rsidRPr="00CC4C73" w:rsidDel="00CC4C73">
            <w:rPr>
              <w:rStyle w:val="Hyperlink"/>
              <w:noProof/>
              <w:rPrChange w:id="652" w:author="Praveen Kumar Chaubey" w:date="2020-12-22T18:48:00Z">
                <w:rPr>
                  <w:rStyle w:val="Hyperlink"/>
                  <w:noProof/>
                </w:rPr>
              </w:rPrChange>
            </w:rPr>
            <w:delText>Figure 13: Hidden Terminal Problem</w:delText>
          </w:r>
          <w:r w:rsidDel="00CC4C73">
            <w:rPr>
              <w:noProof/>
              <w:webHidden/>
            </w:rPr>
            <w:tab/>
            <w:delText>24</w:delText>
          </w:r>
        </w:del>
      </w:ins>
    </w:p>
    <w:p w14:paraId="243ED240" w14:textId="2F7C99A2" w:rsidR="00B66E4C" w:rsidDel="00CC4C73" w:rsidRDefault="00B66E4C">
      <w:pPr>
        <w:pStyle w:val="TableofFigures"/>
        <w:tabs>
          <w:tab w:val="right" w:leader="dot" w:pos="10070"/>
        </w:tabs>
        <w:rPr>
          <w:ins w:id="653" w:author="Mahe" w:date="2020-12-22T02:08:00Z"/>
          <w:del w:id="654" w:author="Praveen Kumar Chaubey" w:date="2020-12-22T18:48:00Z"/>
          <w:rFonts w:asciiTheme="minorHAnsi" w:eastAsiaTheme="minorEastAsia" w:hAnsiTheme="minorHAnsi" w:cstheme="minorBidi"/>
          <w:i w:val="0"/>
          <w:noProof/>
          <w:sz w:val="22"/>
          <w:lang w:bidi="ar-SA"/>
        </w:rPr>
      </w:pPr>
      <w:ins w:id="655" w:author="Mahe" w:date="2020-12-22T02:08:00Z">
        <w:del w:id="656" w:author="Praveen Kumar Chaubey" w:date="2020-12-22T18:48:00Z">
          <w:r w:rsidRPr="00CC4C73" w:rsidDel="00CC4C73">
            <w:rPr>
              <w:rStyle w:val="Hyperlink"/>
              <w:noProof/>
              <w:rPrChange w:id="657" w:author="Praveen Kumar Chaubey" w:date="2020-12-22T18:48:00Z">
                <w:rPr>
                  <w:rStyle w:val="Hyperlink"/>
                  <w:noProof/>
                </w:rPr>
              </w:rPrChange>
            </w:rPr>
            <w:delText>Figure 14: Exposed Terminal Problem</w:delText>
          </w:r>
          <w:r w:rsidDel="00CC4C73">
            <w:rPr>
              <w:noProof/>
              <w:webHidden/>
            </w:rPr>
            <w:tab/>
            <w:delText>24</w:delText>
          </w:r>
        </w:del>
      </w:ins>
    </w:p>
    <w:p w14:paraId="1914B34D" w14:textId="4977A0CA" w:rsidR="00B66E4C" w:rsidDel="00CC4C73" w:rsidRDefault="00B66E4C">
      <w:pPr>
        <w:pStyle w:val="TableofFigures"/>
        <w:tabs>
          <w:tab w:val="right" w:leader="dot" w:pos="10070"/>
        </w:tabs>
        <w:rPr>
          <w:ins w:id="658" w:author="Mahe" w:date="2020-12-22T02:08:00Z"/>
          <w:del w:id="659" w:author="Praveen Kumar Chaubey" w:date="2020-12-22T18:48:00Z"/>
          <w:rFonts w:asciiTheme="minorHAnsi" w:eastAsiaTheme="minorEastAsia" w:hAnsiTheme="minorHAnsi" w:cstheme="minorBidi"/>
          <w:i w:val="0"/>
          <w:noProof/>
          <w:sz w:val="22"/>
          <w:lang w:bidi="ar-SA"/>
        </w:rPr>
      </w:pPr>
      <w:ins w:id="660" w:author="Mahe" w:date="2020-12-22T02:08:00Z">
        <w:del w:id="661" w:author="Praveen Kumar Chaubey" w:date="2020-12-22T18:48:00Z">
          <w:r w:rsidRPr="00CC4C73" w:rsidDel="00CC4C73">
            <w:rPr>
              <w:rStyle w:val="Hyperlink"/>
              <w:noProof/>
              <w:rPrChange w:id="662" w:author="Praveen Kumar Chaubey" w:date="2020-12-22T18:48:00Z">
                <w:rPr>
                  <w:rStyle w:val="Hyperlink"/>
                  <w:noProof/>
                </w:rPr>
              </w:rPrChange>
            </w:rPr>
            <w:delText>Figure 15: CTS &amp; RTS Frame</w:delText>
          </w:r>
          <w:r w:rsidDel="00CC4C73">
            <w:rPr>
              <w:noProof/>
              <w:webHidden/>
            </w:rPr>
            <w:tab/>
            <w:delText>25</w:delText>
          </w:r>
        </w:del>
      </w:ins>
    </w:p>
    <w:p w14:paraId="4A2F407A" w14:textId="4BCF7E7B" w:rsidR="00B66E4C" w:rsidDel="00CC4C73" w:rsidRDefault="00B66E4C">
      <w:pPr>
        <w:pStyle w:val="TableofFigures"/>
        <w:tabs>
          <w:tab w:val="right" w:leader="dot" w:pos="10070"/>
        </w:tabs>
        <w:rPr>
          <w:ins w:id="663" w:author="Mahe" w:date="2020-12-22T02:08:00Z"/>
          <w:del w:id="664" w:author="Praveen Kumar Chaubey" w:date="2020-12-22T18:48:00Z"/>
          <w:rFonts w:asciiTheme="minorHAnsi" w:eastAsiaTheme="minorEastAsia" w:hAnsiTheme="minorHAnsi" w:cstheme="minorBidi"/>
          <w:i w:val="0"/>
          <w:noProof/>
          <w:sz w:val="22"/>
          <w:lang w:bidi="ar-SA"/>
        </w:rPr>
      </w:pPr>
      <w:ins w:id="665" w:author="Mahe" w:date="2020-12-22T02:08:00Z">
        <w:del w:id="666" w:author="Praveen Kumar Chaubey" w:date="2020-12-22T18:48:00Z">
          <w:r w:rsidRPr="00CC4C73" w:rsidDel="00CC4C73">
            <w:rPr>
              <w:rStyle w:val="Hyperlink"/>
              <w:noProof/>
              <w:rPrChange w:id="667" w:author="Praveen Kumar Chaubey" w:date="2020-12-22T18:48:00Z">
                <w:rPr>
                  <w:rStyle w:val="Hyperlink"/>
                  <w:noProof/>
                </w:rPr>
              </w:rPrChange>
            </w:rPr>
            <w:delText>Figure 16: EAPOL Handshake</w:delText>
          </w:r>
          <w:r w:rsidDel="00CC4C73">
            <w:rPr>
              <w:noProof/>
              <w:webHidden/>
            </w:rPr>
            <w:tab/>
            <w:delText>26</w:delText>
          </w:r>
        </w:del>
      </w:ins>
    </w:p>
    <w:p w14:paraId="11C9684E" w14:textId="23406C07" w:rsidR="00B66E4C" w:rsidDel="00CC4C73" w:rsidRDefault="00B66E4C">
      <w:pPr>
        <w:pStyle w:val="TableofFigures"/>
        <w:tabs>
          <w:tab w:val="right" w:leader="dot" w:pos="10070"/>
        </w:tabs>
        <w:rPr>
          <w:ins w:id="668" w:author="Mahe" w:date="2020-12-22T02:08:00Z"/>
          <w:del w:id="669" w:author="Praveen Kumar Chaubey" w:date="2020-12-22T18:48:00Z"/>
          <w:rFonts w:asciiTheme="minorHAnsi" w:eastAsiaTheme="minorEastAsia" w:hAnsiTheme="minorHAnsi" w:cstheme="minorBidi"/>
          <w:i w:val="0"/>
          <w:noProof/>
          <w:sz w:val="22"/>
          <w:lang w:bidi="ar-SA"/>
        </w:rPr>
      </w:pPr>
      <w:ins w:id="670" w:author="Mahe" w:date="2020-12-22T02:08:00Z">
        <w:del w:id="671" w:author="Praveen Kumar Chaubey" w:date="2020-12-22T18:48:00Z">
          <w:r w:rsidRPr="00CC4C73" w:rsidDel="00CC4C73">
            <w:rPr>
              <w:rStyle w:val="Hyperlink"/>
              <w:noProof/>
              <w:rPrChange w:id="672" w:author="Praveen Kumar Chaubey" w:date="2020-12-22T18:48:00Z">
                <w:rPr>
                  <w:rStyle w:val="Hyperlink"/>
                  <w:noProof/>
                </w:rPr>
              </w:rPrChange>
            </w:rPr>
            <w:delText>Figure 17: ICMP Echo</w:delText>
          </w:r>
          <w:r w:rsidDel="00CC4C73">
            <w:rPr>
              <w:noProof/>
              <w:webHidden/>
            </w:rPr>
            <w:tab/>
            <w:delText>27</w:delText>
          </w:r>
        </w:del>
      </w:ins>
    </w:p>
    <w:p w14:paraId="76B345F5" w14:textId="1461860E" w:rsidR="00B66E4C" w:rsidDel="00CC4C73" w:rsidRDefault="00B66E4C">
      <w:pPr>
        <w:pStyle w:val="TableofFigures"/>
        <w:tabs>
          <w:tab w:val="right" w:leader="dot" w:pos="10070"/>
        </w:tabs>
        <w:rPr>
          <w:ins w:id="673" w:author="Mahe" w:date="2020-12-22T02:08:00Z"/>
          <w:del w:id="674" w:author="Praveen Kumar Chaubey" w:date="2020-12-22T18:48:00Z"/>
          <w:rFonts w:asciiTheme="minorHAnsi" w:eastAsiaTheme="minorEastAsia" w:hAnsiTheme="minorHAnsi" w:cstheme="minorBidi"/>
          <w:i w:val="0"/>
          <w:noProof/>
          <w:sz w:val="22"/>
          <w:lang w:bidi="ar-SA"/>
        </w:rPr>
      </w:pPr>
      <w:ins w:id="675" w:author="Mahe" w:date="2020-12-22T02:08:00Z">
        <w:del w:id="676" w:author="Praveen Kumar Chaubey" w:date="2020-12-22T18:48:00Z">
          <w:r w:rsidRPr="00CC4C73" w:rsidDel="00CC4C73">
            <w:rPr>
              <w:rStyle w:val="Hyperlink"/>
              <w:noProof/>
              <w:rPrChange w:id="677" w:author="Praveen Kumar Chaubey" w:date="2020-12-22T18:48:00Z">
                <w:rPr>
                  <w:rStyle w:val="Hyperlink"/>
                  <w:noProof/>
                </w:rPr>
              </w:rPrChange>
            </w:rPr>
            <w:delText>Figure 18: ICMP Protocol</w:delText>
          </w:r>
          <w:r w:rsidDel="00CC4C73">
            <w:rPr>
              <w:noProof/>
              <w:webHidden/>
            </w:rPr>
            <w:tab/>
            <w:delText>27</w:delText>
          </w:r>
        </w:del>
      </w:ins>
    </w:p>
    <w:p w14:paraId="568FCF19" w14:textId="511A73E3" w:rsidR="00B66E4C" w:rsidDel="00CC4C73" w:rsidRDefault="00B66E4C">
      <w:pPr>
        <w:pStyle w:val="TableofFigures"/>
        <w:tabs>
          <w:tab w:val="right" w:leader="dot" w:pos="10070"/>
        </w:tabs>
        <w:rPr>
          <w:ins w:id="678" w:author="Mahe" w:date="2020-12-22T02:08:00Z"/>
          <w:del w:id="679" w:author="Praveen Kumar Chaubey" w:date="2020-12-22T18:48:00Z"/>
          <w:rFonts w:asciiTheme="minorHAnsi" w:eastAsiaTheme="minorEastAsia" w:hAnsiTheme="minorHAnsi" w:cstheme="minorBidi"/>
          <w:i w:val="0"/>
          <w:noProof/>
          <w:sz w:val="22"/>
          <w:lang w:bidi="ar-SA"/>
        </w:rPr>
      </w:pPr>
      <w:ins w:id="680" w:author="Mahe" w:date="2020-12-22T02:08:00Z">
        <w:del w:id="681" w:author="Praveen Kumar Chaubey" w:date="2020-12-22T18:48:00Z">
          <w:r w:rsidRPr="00CC4C73" w:rsidDel="00CC4C73">
            <w:rPr>
              <w:rStyle w:val="Hyperlink"/>
              <w:noProof/>
              <w:rPrChange w:id="682" w:author="Praveen Kumar Chaubey" w:date="2020-12-22T18:48:00Z">
                <w:rPr>
                  <w:rStyle w:val="Hyperlink"/>
                  <w:noProof/>
                </w:rPr>
              </w:rPrChange>
            </w:rPr>
            <w:delText>Figure 19: DHCP Protocol</w:delText>
          </w:r>
          <w:r w:rsidDel="00CC4C73">
            <w:rPr>
              <w:noProof/>
              <w:webHidden/>
            </w:rPr>
            <w:tab/>
            <w:delText>28</w:delText>
          </w:r>
        </w:del>
      </w:ins>
    </w:p>
    <w:p w14:paraId="6608DF1A" w14:textId="1476FE00" w:rsidR="00B66E4C" w:rsidDel="00CC4C73" w:rsidRDefault="00B66E4C">
      <w:pPr>
        <w:pStyle w:val="TableofFigures"/>
        <w:tabs>
          <w:tab w:val="right" w:leader="dot" w:pos="10070"/>
        </w:tabs>
        <w:rPr>
          <w:ins w:id="683" w:author="Mahe" w:date="2020-12-22T02:08:00Z"/>
          <w:del w:id="684" w:author="Praveen Kumar Chaubey" w:date="2020-12-22T18:48:00Z"/>
          <w:rFonts w:asciiTheme="minorHAnsi" w:eastAsiaTheme="minorEastAsia" w:hAnsiTheme="minorHAnsi" w:cstheme="minorBidi"/>
          <w:i w:val="0"/>
          <w:noProof/>
          <w:sz w:val="22"/>
          <w:lang w:bidi="ar-SA"/>
        </w:rPr>
      </w:pPr>
      <w:ins w:id="685" w:author="Mahe" w:date="2020-12-22T02:08:00Z">
        <w:del w:id="686" w:author="Praveen Kumar Chaubey" w:date="2020-12-22T18:48:00Z">
          <w:r w:rsidRPr="00CC4C73" w:rsidDel="00CC4C73">
            <w:rPr>
              <w:rStyle w:val="Hyperlink"/>
              <w:noProof/>
              <w:rPrChange w:id="687" w:author="Praveen Kumar Chaubey" w:date="2020-12-22T18:48:00Z">
                <w:rPr>
                  <w:rStyle w:val="Hyperlink"/>
                  <w:noProof/>
                </w:rPr>
              </w:rPrChange>
            </w:rPr>
            <w:delText>Figure 20: ARP Protocol</w:delText>
          </w:r>
          <w:r w:rsidDel="00CC4C73">
            <w:rPr>
              <w:noProof/>
              <w:webHidden/>
            </w:rPr>
            <w:tab/>
            <w:delText>28</w:delText>
          </w:r>
        </w:del>
      </w:ins>
    </w:p>
    <w:p w14:paraId="7D63CD4C" w14:textId="75FEA3BE" w:rsidR="00B66E4C" w:rsidDel="00CC4C73" w:rsidRDefault="00B66E4C">
      <w:pPr>
        <w:pStyle w:val="TableofFigures"/>
        <w:tabs>
          <w:tab w:val="right" w:leader="dot" w:pos="10070"/>
        </w:tabs>
        <w:rPr>
          <w:ins w:id="688" w:author="Mahe" w:date="2020-12-22T02:08:00Z"/>
          <w:del w:id="689" w:author="Praveen Kumar Chaubey" w:date="2020-12-22T18:48:00Z"/>
          <w:rFonts w:asciiTheme="minorHAnsi" w:eastAsiaTheme="minorEastAsia" w:hAnsiTheme="minorHAnsi" w:cstheme="minorBidi"/>
          <w:i w:val="0"/>
          <w:noProof/>
          <w:sz w:val="22"/>
          <w:lang w:bidi="ar-SA"/>
        </w:rPr>
      </w:pPr>
      <w:ins w:id="690" w:author="Mahe" w:date="2020-12-22T02:08:00Z">
        <w:del w:id="691" w:author="Praveen Kumar Chaubey" w:date="2020-12-22T18:48:00Z">
          <w:r w:rsidRPr="00CC4C73" w:rsidDel="00CC4C73">
            <w:rPr>
              <w:rStyle w:val="Hyperlink"/>
              <w:noProof/>
              <w:rPrChange w:id="692" w:author="Praveen Kumar Chaubey" w:date="2020-12-22T18:48:00Z">
                <w:rPr>
                  <w:rStyle w:val="Hyperlink"/>
                  <w:noProof/>
                </w:rPr>
              </w:rPrChange>
            </w:rPr>
            <w:delText>Figure 21: TCP</w:delText>
          </w:r>
          <w:r w:rsidDel="00CC4C73">
            <w:rPr>
              <w:noProof/>
              <w:webHidden/>
            </w:rPr>
            <w:tab/>
            <w:delText>29</w:delText>
          </w:r>
        </w:del>
      </w:ins>
    </w:p>
    <w:p w14:paraId="78C7C92D" w14:textId="5ADD5A6C" w:rsidR="00B66E4C" w:rsidDel="00CC4C73" w:rsidRDefault="00B66E4C">
      <w:pPr>
        <w:pStyle w:val="TableofFigures"/>
        <w:tabs>
          <w:tab w:val="right" w:leader="dot" w:pos="10070"/>
        </w:tabs>
        <w:rPr>
          <w:ins w:id="693" w:author="Mahe" w:date="2020-12-22T02:08:00Z"/>
          <w:del w:id="694" w:author="Praveen Kumar Chaubey" w:date="2020-12-22T18:48:00Z"/>
          <w:rFonts w:asciiTheme="minorHAnsi" w:eastAsiaTheme="minorEastAsia" w:hAnsiTheme="minorHAnsi" w:cstheme="minorBidi"/>
          <w:i w:val="0"/>
          <w:noProof/>
          <w:sz w:val="22"/>
          <w:lang w:bidi="ar-SA"/>
        </w:rPr>
      </w:pPr>
      <w:ins w:id="695" w:author="Mahe" w:date="2020-12-22T02:08:00Z">
        <w:del w:id="696" w:author="Praveen Kumar Chaubey" w:date="2020-12-22T18:48:00Z">
          <w:r w:rsidRPr="00CC4C73" w:rsidDel="00CC4C73">
            <w:rPr>
              <w:rStyle w:val="Hyperlink"/>
              <w:noProof/>
              <w:rPrChange w:id="697" w:author="Praveen Kumar Chaubey" w:date="2020-12-22T18:48:00Z">
                <w:rPr>
                  <w:rStyle w:val="Hyperlink"/>
                  <w:noProof/>
                </w:rPr>
              </w:rPrChange>
            </w:rPr>
            <w:delText>Figure 22: UDP</w:delText>
          </w:r>
          <w:r w:rsidDel="00CC4C73">
            <w:rPr>
              <w:noProof/>
              <w:webHidden/>
            </w:rPr>
            <w:tab/>
            <w:delText>30</w:delText>
          </w:r>
        </w:del>
      </w:ins>
    </w:p>
    <w:p w14:paraId="237DCB32" w14:textId="6A1611D9" w:rsidR="00B66E4C" w:rsidDel="00CC4C73" w:rsidRDefault="00B66E4C">
      <w:pPr>
        <w:pStyle w:val="TableofFigures"/>
        <w:tabs>
          <w:tab w:val="right" w:leader="dot" w:pos="10070"/>
        </w:tabs>
        <w:rPr>
          <w:ins w:id="698" w:author="Mahe" w:date="2020-12-22T02:08:00Z"/>
          <w:del w:id="699" w:author="Praveen Kumar Chaubey" w:date="2020-12-22T18:48:00Z"/>
          <w:rFonts w:asciiTheme="minorHAnsi" w:eastAsiaTheme="minorEastAsia" w:hAnsiTheme="minorHAnsi" w:cstheme="minorBidi"/>
          <w:i w:val="0"/>
          <w:noProof/>
          <w:sz w:val="22"/>
          <w:lang w:bidi="ar-SA"/>
        </w:rPr>
      </w:pPr>
      <w:ins w:id="700" w:author="Mahe" w:date="2020-12-22T02:08:00Z">
        <w:del w:id="701" w:author="Praveen Kumar Chaubey" w:date="2020-12-22T18:48:00Z">
          <w:r w:rsidRPr="00CC4C73" w:rsidDel="00CC4C73">
            <w:rPr>
              <w:rStyle w:val="Hyperlink"/>
              <w:noProof/>
              <w:rPrChange w:id="702" w:author="Praveen Kumar Chaubey" w:date="2020-12-22T18:48:00Z">
                <w:rPr>
                  <w:rStyle w:val="Hyperlink"/>
                  <w:noProof/>
                </w:rPr>
              </w:rPrChange>
            </w:rPr>
            <w:delText>Figure 23: DNS</w:delText>
          </w:r>
          <w:r w:rsidDel="00CC4C73">
            <w:rPr>
              <w:noProof/>
              <w:webHidden/>
            </w:rPr>
            <w:tab/>
            <w:delText>30</w:delText>
          </w:r>
        </w:del>
      </w:ins>
    </w:p>
    <w:p w14:paraId="2BE8FCC8" w14:textId="0B2840AF" w:rsidR="00B66E4C" w:rsidDel="00CC4C73" w:rsidRDefault="00B66E4C">
      <w:pPr>
        <w:pStyle w:val="TableofFigures"/>
        <w:tabs>
          <w:tab w:val="right" w:leader="dot" w:pos="10070"/>
        </w:tabs>
        <w:rPr>
          <w:ins w:id="703" w:author="Mahe" w:date="2020-12-22T02:08:00Z"/>
          <w:del w:id="704" w:author="Praveen Kumar Chaubey" w:date="2020-12-22T18:48:00Z"/>
          <w:rFonts w:asciiTheme="minorHAnsi" w:eastAsiaTheme="minorEastAsia" w:hAnsiTheme="minorHAnsi" w:cstheme="minorBidi"/>
          <w:i w:val="0"/>
          <w:noProof/>
          <w:sz w:val="22"/>
          <w:lang w:bidi="ar-SA"/>
        </w:rPr>
      </w:pPr>
      <w:ins w:id="705" w:author="Mahe" w:date="2020-12-22T02:08:00Z">
        <w:del w:id="706" w:author="Praveen Kumar Chaubey" w:date="2020-12-22T18:48:00Z">
          <w:r w:rsidRPr="00CC4C73" w:rsidDel="00CC4C73">
            <w:rPr>
              <w:rStyle w:val="Hyperlink"/>
              <w:noProof/>
              <w:rPrChange w:id="707" w:author="Praveen Kumar Chaubey" w:date="2020-12-22T18:48:00Z">
                <w:rPr>
                  <w:rStyle w:val="Hyperlink"/>
                  <w:noProof/>
                </w:rPr>
              </w:rPrChange>
            </w:rPr>
            <w:delText>Figure 24: HTTP</w:delText>
          </w:r>
          <w:r w:rsidDel="00CC4C73">
            <w:rPr>
              <w:noProof/>
              <w:webHidden/>
            </w:rPr>
            <w:tab/>
            <w:delText>31</w:delText>
          </w:r>
        </w:del>
      </w:ins>
    </w:p>
    <w:p w14:paraId="03C7F627" w14:textId="3F6BD50C" w:rsidR="00B512D7" w:rsidDel="00CC4C73" w:rsidRDefault="00B512D7">
      <w:pPr>
        <w:pStyle w:val="TableofFigures"/>
        <w:tabs>
          <w:tab w:val="right" w:leader="dot" w:pos="10070"/>
        </w:tabs>
        <w:rPr>
          <w:del w:id="708" w:author="Praveen Kumar Chaubey" w:date="2020-12-22T18:48:00Z"/>
          <w:rFonts w:asciiTheme="minorHAnsi" w:eastAsiaTheme="minorEastAsia" w:hAnsiTheme="minorHAnsi" w:cstheme="minorBidi"/>
          <w:i w:val="0"/>
          <w:noProof/>
          <w:sz w:val="22"/>
          <w:lang w:bidi="ar-SA"/>
        </w:rPr>
      </w:pPr>
      <w:del w:id="709" w:author="Praveen Kumar Chaubey" w:date="2020-12-22T18:48:00Z">
        <w:r w:rsidRPr="00E210BA" w:rsidDel="00CC4C73">
          <w:rPr>
            <w:noProof/>
            <w:rPrChange w:id="710" w:author="Praveen Kumar Chaubey" w:date="2020-12-21T18:46:00Z">
              <w:rPr>
                <w:rStyle w:val="Hyperlink"/>
                <w:noProof/>
              </w:rPr>
            </w:rPrChange>
          </w:rPr>
          <w:delText>Figure 1: Ethernet Protocol 1</w:delText>
        </w:r>
        <w:r w:rsidDel="00CC4C73">
          <w:rPr>
            <w:noProof/>
            <w:webHidden/>
          </w:rPr>
          <w:tab/>
          <w:delText>5</w:delText>
        </w:r>
      </w:del>
    </w:p>
    <w:p w14:paraId="293AE394" w14:textId="26088902" w:rsidR="00B512D7" w:rsidDel="00CC4C73" w:rsidRDefault="00B512D7">
      <w:pPr>
        <w:pStyle w:val="TableofFigures"/>
        <w:tabs>
          <w:tab w:val="right" w:leader="dot" w:pos="10070"/>
        </w:tabs>
        <w:rPr>
          <w:del w:id="711" w:author="Praveen Kumar Chaubey" w:date="2020-12-22T18:48:00Z"/>
          <w:rFonts w:asciiTheme="minorHAnsi" w:eastAsiaTheme="minorEastAsia" w:hAnsiTheme="minorHAnsi" w:cstheme="minorBidi"/>
          <w:i w:val="0"/>
          <w:noProof/>
          <w:sz w:val="22"/>
          <w:lang w:bidi="ar-SA"/>
        </w:rPr>
      </w:pPr>
      <w:del w:id="712" w:author="Praveen Kumar Chaubey" w:date="2020-12-22T18:48:00Z">
        <w:r w:rsidRPr="00E210BA" w:rsidDel="00CC4C73">
          <w:rPr>
            <w:noProof/>
            <w:rPrChange w:id="713" w:author="Praveen Kumar Chaubey" w:date="2020-12-21T18:46:00Z">
              <w:rPr>
                <w:rStyle w:val="Hyperlink"/>
                <w:noProof/>
              </w:rPr>
            </w:rPrChange>
          </w:rPr>
          <w:delText>Figure 2: Ethernet Protocol 2</w:delText>
        </w:r>
        <w:r w:rsidDel="00CC4C73">
          <w:rPr>
            <w:noProof/>
            <w:webHidden/>
          </w:rPr>
          <w:tab/>
          <w:delText>6</w:delText>
        </w:r>
      </w:del>
    </w:p>
    <w:p w14:paraId="53395B16" w14:textId="4FB2962A" w:rsidR="00B512D7" w:rsidDel="00CC4C73" w:rsidRDefault="00B512D7">
      <w:pPr>
        <w:pStyle w:val="TableofFigures"/>
        <w:tabs>
          <w:tab w:val="right" w:leader="dot" w:pos="10070"/>
        </w:tabs>
        <w:rPr>
          <w:del w:id="714" w:author="Praveen Kumar Chaubey" w:date="2020-12-22T18:48:00Z"/>
          <w:rFonts w:asciiTheme="minorHAnsi" w:eastAsiaTheme="minorEastAsia" w:hAnsiTheme="minorHAnsi" w:cstheme="minorBidi"/>
          <w:i w:val="0"/>
          <w:noProof/>
          <w:sz w:val="22"/>
          <w:lang w:bidi="ar-SA"/>
        </w:rPr>
      </w:pPr>
      <w:del w:id="715" w:author="Praveen Kumar Chaubey" w:date="2020-12-22T18:48:00Z">
        <w:r w:rsidRPr="00E210BA" w:rsidDel="00CC4C73">
          <w:rPr>
            <w:noProof/>
            <w:rPrChange w:id="716" w:author="Praveen Kumar Chaubey" w:date="2020-12-21T18:46:00Z">
              <w:rPr>
                <w:rStyle w:val="Hyperlink"/>
                <w:noProof/>
              </w:rPr>
            </w:rPrChange>
          </w:rPr>
          <w:delText>Figure 3: OSI Model Stack</w:delText>
        </w:r>
        <w:r w:rsidDel="00CC4C73">
          <w:rPr>
            <w:noProof/>
            <w:webHidden/>
          </w:rPr>
          <w:tab/>
          <w:delText>6</w:delText>
        </w:r>
      </w:del>
    </w:p>
    <w:p w14:paraId="5A684F48" w14:textId="5DC9BDC4" w:rsidR="00B512D7" w:rsidDel="00CC4C73" w:rsidRDefault="00B512D7">
      <w:pPr>
        <w:pStyle w:val="TableofFigures"/>
        <w:tabs>
          <w:tab w:val="right" w:leader="dot" w:pos="10070"/>
        </w:tabs>
        <w:rPr>
          <w:del w:id="717" w:author="Praveen Kumar Chaubey" w:date="2020-12-22T18:48:00Z"/>
          <w:rFonts w:asciiTheme="minorHAnsi" w:eastAsiaTheme="minorEastAsia" w:hAnsiTheme="minorHAnsi" w:cstheme="minorBidi"/>
          <w:i w:val="0"/>
          <w:noProof/>
          <w:sz w:val="22"/>
          <w:lang w:bidi="ar-SA"/>
        </w:rPr>
      </w:pPr>
      <w:del w:id="718" w:author="Praveen Kumar Chaubey" w:date="2020-12-22T18:48:00Z">
        <w:r w:rsidRPr="00E210BA" w:rsidDel="00CC4C73">
          <w:rPr>
            <w:noProof/>
            <w:rPrChange w:id="719" w:author="Praveen Kumar Chaubey" w:date="2020-12-21T18:46:00Z">
              <w:rPr>
                <w:rStyle w:val="Hyperlink"/>
                <w:noProof/>
              </w:rPr>
            </w:rPrChange>
          </w:rPr>
          <w:delText>Figure 4: Physical Layer Frame Structure</w:delText>
        </w:r>
        <w:r w:rsidDel="00CC4C73">
          <w:rPr>
            <w:noProof/>
            <w:webHidden/>
          </w:rPr>
          <w:tab/>
          <w:delText>9</w:delText>
        </w:r>
      </w:del>
    </w:p>
    <w:p w14:paraId="6EB65365" w14:textId="6B8DED71" w:rsidR="00B512D7" w:rsidDel="00CC4C73" w:rsidRDefault="00B512D7">
      <w:pPr>
        <w:pStyle w:val="TableofFigures"/>
        <w:tabs>
          <w:tab w:val="right" w:leader="dot" w:pos="10070"/>
        </w:tabs>
        <w:rPr>
          <w:del w:id="720" w:author="Praveen Kumar Chaubey" w:date="2020-12-22T18:48:00Z"/>
          <w:rFonts w:asciiTheme="minorHAnsi" w:eastAsiaTheme="minorEastAsia" w:hAnsiTheme="minorHAnsi" w:cstheme="minorBidi"/>
          <w:i w:val="0"/>
          <w:noProof/>
          <w:sz w:val="22"/>
          <w:lang w:bidi="ar-SA"/>
        </w:rPr>
      </w:pPr>
      <w:del w:id="721" w:author="Praveen Kumar Chaubey" w:date="2020-12-22T18:48:00Z">
        <w:r w:rsidRPr="00E210BA" w:rsidDel="00CC4C73">
          <w:rPr>
            <w:noProof/>
            <w:rPrChange w:id="722" w:author="Praveen Kumar Chaubey" w:date="2020-12-21T18:46:00Z">
              <w:rPr>
                <w:rStyle w:val="Hyperlink"/>
                <w:noProof/>
              </w:rPr>
            </w:rPrChange>
          </w:rPr>
          <w:delText>Figure 5: Data Link Layer</w:delText>
        </w:r>
        <w:r w:rsidDel="00CC4C73">
          <w:rPr>
            <w:noProof/>
            <w:webHidden/>
          </w:rPr>
          <w:tab/>
          <w:delText>11</w:delText>
        </w:r>
      </w:del>
    </w:p>
    <w:p w14:paraId="63AA4C84" w14:textId="171DB6BC" w:rsidR="00B512D7" w:rsidDel="00CC4C73" w:rsidRDefault="00B512D7">
      <w:pPr>
        <w:pStyle w:val="TableofFigures"/>
        <w:tabs>
          <w:tab w:val="right" w:leader="dot" w:pos="10070"/>
        </w:tabs>
        <w:rPr>
          <w:del w:id="723" w:author="Praveen Kumar Chaubey" w:date="2020-12-22T18:48:00Z"/>
          <w:rFonts w:asciiTheme="minorHAnsi" w:eastAsiaTheme="minorEastAsia" w:hAnsiTheme="minorHAnsi" w:cstheme="minorBidi"/>
          <w:i w:val="0"/>
          <w:noProof/>
          <w:sz w:val="22"/>
          <w:lang w:bidi="ar-SA"/>
        </w:rPr>
      </w:pPr>
      <w:del w:id="724" w:author="Praveen Kumar Chaubey" w:date="2020-12-22T18:48:00Z">
        <w:r w:rsidRPr="00E210BA" w:rsidDel="00CC4C73">
          <w:rPr>
            <w:noProof/>
            <w:rPrChange w:id="725" w:author="Praveen Kumar Chaubey" w:date="2020-12-21T18:46:00Z">
              <w:rPr>
                <w:rStyle w:val="Hyperlink"/>
                <w:noProof/>
              </w:rPr>
            </w:rPrChange>
          </w:rPr>
          <w:delText>Figure 6: OFDMA</w:delText>
        </w:r>
        <w:r w:rsidDel="00CC4C73">
          <w:rPr>
            <w:noProof/>
            <w:webHidden/>
          </w:rPr>
          <w:tab/>
          <w:delText>12</w:delText>
        </w:r>
      </w:del>
    </w:p>
    <w:p w14:paraId="1746437D" w14:textId="551EEBF9" w:rsidR="00B512D7" w:rsidDel="00CC4C73" w:rsidRDefault="00B512D7">
      <w:pPr>
        <w:pStyle w:val="TableofFigures"/>
        <w:tabs>
          <w:tab w:val="right" w:leader="dot" w:pos="10070"/>
        </w:tabs>
        <w:rPr>
          <w:del w:id="726" w:author="Praveen Kumar Chaubey" w:date="2020-12-22T18:48:00Z"/>
          <w:rFonts w:asciiTheme="minorHAnsi" w:eastAsiaTheme="minorEastAsia" w:hAnsiTheme="minorHAnsi" w:cstheme="minorBidi"/>
          <w:i w:val="0"/>
          <w:noProof/>
          <w:sz w:val="22"/>
          <w:lang w:bidi="ar-SA"/>
        </w:rPr>
      </w:pPr>
      <w:del w:id="727" w:author="Praveen Kumar Chaubey" w:date="2020-12-22T18:48:00Z">
        <w:r w:rsidRPr="00E210BA" w:rsidDel="00CC4C73">
          <w:rPr>
            <w:noProof/>
            <w:rPrChange w:id="728" w:author="Praveen Kumar Chaubey" w:date="2020-12-21T18:46:00Z">
              <w:rPr>
                <w:rStyle w:val="Hyperlink"/>
                <w:noProof/>
              </w:rPr>
            </w:rPrChange>
          </w:rPr>
          <w:delText>Figure 7: DSSS</w:delText>
        </w:r>
        <w:r w:rsidDel="00CC4C73">
          <w:rPr>
            <w:noProof/>
            <w:webHidden/>
          </w:rPr>
          <w:tab/>
          <w:delText>13</w:delText>
        </w:r>
      </w:del>
    </w:p>
    <w:p w14:paraId="7D97DC96" w14:textId="74AFE779" w:rsidR="00B512D7" w:rsidDel="00CC4C73" w:rsidRDefault="00B512D7">
      <w:pPr>
        <w:pStyle w:val="TableofFigures"/>
        <w:tabs>
          <w:tab w:val="right" w:leader="dot" w:pos="10070"/>
        </w:tabs>
        <w:rPr>
          <w:del w:id="729" w:author="Praveen Kumar Chaubey" w:date="2020-12-22T18:48:00Z"/>
          <w:rFonts w:asciiTheme="minorHAnsi" w:eastAsiaTheme="minorEastAsia" w:hAnsiTheme="minorHAnsi" w:cstheme="minorBidi"/>
          <w:i w:val="0"/>
          <w:noProof/>
          <w:sz w:val="22"/>
          <w:lang w:bidi="ar-SA"/>
        </w:rPr>
      </w:pPr>
      <w:del w:id="730" w:author="Praveen Kumar Chaubey" w:date="2020-12-22T18:48:00Z">
        <w:r w:rsidRPr="00E210BA" w:rsidDel="00CC4C73">
          <w:rPr>
            <w:noProof/>
            <w:rPrChange w:id="731" w:author="Praveen Kumar Chaubey" w:date="2020-12-21T18:46:00Z">
              <w:rPr>
                <w:rStyle w:val="Hyperlink"/>
                <w:noProof/>
              </w:rPr>
            </w:rPrChange>
          </w:rPr>
          <w:delText>Figure 8: FHSS</w:delText>
        </w:r>
        <w:r w:rsidDel="00CC4C73">
          <w:rPr>
            <w:noProof/>
            <w:webHidden/>
          </w:rPr>
          <w:tab/>
          <w:delText>14</w:delText>
        </w:r>
      </w:del>
    </w:p>
    <w:p w14:paraId="45F65FF3" w14:textId="0B68BDF7" w:rsidR="00B512D7" w:rsidDel="00CC4C73" w:rsidRDefault="00B512D7">
      <w:pPr>
        <w:pStyle w:val="TableofFigures"/>
        <w:tabs>
          <w:tab w:val="right" w:leader="dot" w:pos="10070"/>
        </w:tabs>
        <w:rPr>
          <w:del w:id="732" w:author="Praveen Kumar Chaubey" w:date="2020-12-22T18:48:00Z"/>
          <w:rFonts w:asciiTheme="minorHAnsi" w:eastAsiaTheme="minorEastAsia" w:hAnsiTheme="minorHAnsi" w:cstheme="minorBidi"/>
          <w:i w:val="0"/>
          <w:noProof/>
          <w:sz w:val="22"/>
          <w:lang w:bidi="ar-SA"/>
        </w:rPr>
      </w:pPr>
      <w:del w:id="733" w:author="Praveen Kumar Chaubey" w:date="2020-12-22T18:48:00Z">
        <w:r w:rsidRPr="00E210BA" w:rsidDel="00CC4C73">
          <w:rPr>
            <w:noProof/>
            <w:rPrChange w:id="734" w:author="Praveen Kumar Chaubey" w:date="2020-12-21T18:46:00Z">
              <w:rPr>
                <w:rStyle w:val="Hyperlink"/>
                <w:noProof/>
              </w:rPr>
            </w:rPrChange>
          </w:rPr>
          <w:delText>Figure 9: 2.4 GHz Band Frequency Allocation</w:delText>
        </w:r>
        <w:r w:rsidDel="00CC4C73">
          <w:rPr>
            <w:noProof/>
            <w:webHidden/>
          </w:rPr>
          <w:tab/>
          <w:delText>16</w:delText>
        </w:r>
      </w:del>
    </w:p>
    <w:p w14:paraId="17CBD80E" w14:textId="2E042DF5" w:rsidR="00B512D7" w:rsidDel="00CC4C73" w:rsidRDefault="00B512D7">
      <w:pPr>
        <w:pStyle w:val="TableofFigures"/>
        <w:tabs>
          <w:tab w:val="right" w:leader="dot" w:pos="10070"/>
        </w:tabs>
        <w:rPr>
          <w:del w:id="735" w:author="Praveen Kumar Chaubey" w:date="2020-12-22T18:48:00Z"/>
          <w:rFonts w:asciiTheme="minorHAnsi" w:eastAsiaTheme="minorEastAsia" w:hAnsiTheme="minorHAnsi" w:cstheme="minorBidi"/>
          <w:i w:val="0"/>
          <w:noProof/>
          <w:sz w:val="22"/>
          <w:lang w:bidi="ar-SA"/>
        </w:rPr>
      </w:pPr>
      <w:del w:id="736" w:author="Praveen Kumar Chaubey" w:date="2020-12-22T18:48:00Z">
        <w:r w:rsidRPr="00E210BA" w:rsidDel="00CC4C73">
          <w:rPr>
            <w:noProof/>
            <w:rPrChange w:id="737" w:author="Praveen Kumar Chaubey" w:date="2020-12-21T18:46:00Z">
              <w:rPr>
                <w:rStyle w:val="Hyperlink"/>
                <w:noProof/>
              </w:rPr>
            </w:rPrChange>
          </w:rPr>
          <w:delText>Figure 10: 5 GHz band Frequency Allocation</w:delText>
        </w:r>
        <w:r w:rsidDel="00CC4C73">
          <w:rPr>
            <w:noProof/>
            <w:webHidden/>
          </w:rPr>
          <w:tab/>
          <w:delText>16</w:delText>
        </w:r>
      </w:del>
    </w:p>
    <w:p w14:paraId="022C3E59" w14:textId="08CCD90E" w:rsidR="00B512D7" w:rsidDel="00CC4C73" w:rsidRDefault="00B512D7">
      <w:pPr>
        <w:pStyle w:val="TableofFigures"/>
        <w:tabs>
          <w:tab w:val="right" w:leader="dot" w:pos="10070"/>
        </w:tabs>
        <w:rPr>
          <w:del w:id="738" w:author="Praveen Kumar Chaubey" w:date="2020-12-22T18:48:00Z"/>
          <w:rFonts w:asciiTheme="minorHAnsi" w:eastAsiaTheme="minorEastAsia" w:hAnsiTheme="minorHAnsi" w:cstheme="minorBidi"/>
          <w:i w:val="0"/>
          <w:noProof/>
          <w:sz w:val="22"/>
          <w:lang w:bidi="ar-SA"/>
        </w:rPr>
      </w:pPr>
      <w:del w:id="739" w:author="Praveen Kumar Chaubey" w:date="2020-12-22T18:48:00Z">
        <w:r w:rsidRPr="00E210BA" w:rsidDel="00CC4C73">
          <w:rPr>
            <w:noProof/>
            <w:rPrChange w:id="740" w:author="Praveen Kumar Chaubey" w:date="2020-12-21T18:46:00Z">
              <w:rPr>
                <w:rStyle w:val="Hyperlink"/>
                <w:noProof/>
              </w:rPr>
            </w:rPrChange>
          </w:rPr>
          <w:delText>Figure 11: CSMA/CD</w:delText>
        </w:r>
        <w:r w:rsidDel="00CC4C73">
          <w:rPr>
            <w:noProof/>
            <w:webHidden/>
          </w:rPr>
          <w:tab/>
          <w:delText>20</w:delText>
        </w:r>
      </w:del>
    </w:p>
    <w:p w14:paraId="766084B7" w14:textId="1D7A6D88" w:rsidR="00B512D7" w:rsidDel="00CC4C73" w:rsidRDefault="00B512D7">
      <w:pPr>
        <w:pStyle w:val="TableofFigures"/>
        <w:tabs>
          <w:tab w:val="right" w:leader="dot" w:pos="10070"/>
        </w:tabs>
        <w:rPr>
          <w:del w:id="741" w:author="Praveen Kumar Chaubey" w:date="2020-12-22T18:48:00Z"/>
          <w:rFonts w:asciiTheme="minorHAnsi" w:eastAsiaTheme="minorEastAsia" w:hAnsiTheme="minorHAnsi" w:cstheme="minorBidi"/>
          <w:i w:val="0"/>
          <w:noProof/>
          <w:sz w:val="22"/>
          <w:lang w:bidi="ar-SA"/>
        </w:rPr>
      </w:pPr>
      <w:del w:id="742" w:author="Praveen Kumar Chaubey" w:date="2020-12-22T18:48:00Z">
        <w:r w:rsidRPr="00E210BA" w:rsidDel="00CC4C73">
          <w:rPr>
            <w:noProof/>
            <w:rPrChange w:id="743" w:author="Praveen Kumar Chaubey" w:date="2020-12-21T18:46:00Z">
              <w:rPr>
                <w:rStyle w:val="Hyperlink"/>
                <w:noProof/>
              </w:rPr>
            </w:rPrChange>
          </w:rPr>
          <w:delText>Figure 12: CSMA/CA</w:delText>
        </w:r>
        <w:r w:rsidDel="00CC4C73">
          <w:rPr>
            <w:noProof/>
            <w:webHidden/>
          </w:rPr>
          <w:tab/>
          <w:delText>21</w:delText>
        </w:r>
      </w:del>
    </w:p>
    <w:p w14:paraId="6FD05D03" w14:textId="0472F8D8" w:rsidR="00B512D7" w:rsidDel="00CC4C73" w:rsidRDefault="00B512D7">
      <w:pPr>
        <w:pStyle w:val="TableofFigures"/>
        <w:tabs>
          <w:tab w:val="right" w:leader="dot" w:pos="10070"/>
        </w:tabs>
        <w:rPr>
          <w:del w:id="744" w:author="Praveen Kumar Chaubey" w:date="2020-12-22T18:48:00Z"/>
          <w:rFonts w:asciiTheme="minorHAnsi" w:eastAsiaTheme="minorEastAsia" w:hAnsiTheme="minorHAnsi" w:cstheme="minorBidi"/>
          <w:i w:val="0"/>
          <w:noProof/>
          <w:sz w:val="22"/>
          <w:lang w:bidi="ar-SA"/>
        </w:rPr>
      </w:pPr>
      <w:del w:id="745" w:author="Praveen Kumar Chaubey" w:date="2020-12-22T18:48:00Z">
        <w:r w:rsidRPr="00E210BA" w:rsidDel="00CC4C73">
          <w:rPr>
            <w:noProof/>
            <w:rPrChange w:id="746" w:author="Praveen Kumar Chaubey" w:date="2020-12-21T18:46:00Z">
              <w:rPr>
                <w:rStyle w:val="Hyperlink"/>
                <w:noProof/>
              </w:rPr>
            </w:rPrChange>
          </w:rPr>
          <w:delText>Figure 13: Hidden Terminal Problem</w:delText>
        </w:r>
        <w:r w:rsidDel="00CC4C73">
          <w:rPr>
            <w:noProof/>
            <w:webHidden/>
          </w:rPr>
          <w:tab/>
          <w:delText>22</w:delText>
        </w:r>
      </w:del>
    </w:p>
    <w:p w14:paraId="278D28AA" w14:textId="557E2962" w:rsidR="00B512D7" w:rsidDel="00CC4C73" w:rsidRDefault="00B512D7">
      <w:pPr>
        <w:pStyle w:val="TableofFigures"/>
        <w:tabs>
          <w:tab w:val="right" w:leader="dot" w:pos="10070"/>
        </w:tabs>
        <w:rPr>
          <w:del w:id="747" w:author="Praveen Kumar Chaubey" w:date="2020-12-22T18:48:00Z"/>
          <w:rFonts w:asciiTheme="minorHAnsi" w:eastAsiaTheme="minorEastAsia" w:hAnsiTheme="minorHAnsi" w:cstheme="minorBidi"/>
          <w:i w:val="0"/>
          <w:noProof/>
          <w:sz w:val="22"/>
          <w:lang w:bidi="ar-SA"/>
        </w:rPr>
      </w:pPr>
      <w:del w:id="748" w:author="Praveen Kumar Chaubey" w:date="2020-12-22T18:48:00Z">
        <w:r w:rsidRPr="00E210BA" w:rsidDel="00CC4C73">
          <w:rPr>
            <w:noProof/>
            <w:rPrChange w:id="749" w:author="Praveen Kumar Chaubey" w:date="2020-12-21T18:46:00Z">
              <w:rPr>
                <w:rStyle w:val="Hyperlink"/>
                <w:noProof/>
              </w:rPr>
            </w:rPrChange>
          </w:rPr>
          <w:delText>Figure 14: Exposed Terminal Problem</w:delText>
        </w:r>
        <w:r w:rsidDel="00CC4C73">
          <w:rPr>
            <w:noProof/>
            <w:webHidden/>
          </w:rPr>
          <w:tab/>
          <w:delText>22</w:delText>
        </w:r>
      </w:del>
    </w:p>
    <w:p w14:paraId="6D5DBCE0" w14:textId="26376091" w:rsidR="00B512D7" w:rsidDel="00CC4C73" w:rsidRDefault="00B512D7">
      <w:pPr>
        <w:pStyle w:val="TableofFigures"/>
        <w:tabs>
          <w:tab w:val="right" w:leader="dot" w:pos="10070"/>
        </w:tabs>
        <w:rPr>
          <w:del w:id="750" w:author="Praveen Kumar Chaubey" w:date="2020-12-22T18:48:00Z"/>
          <w:rFonts w:asciiTheme="minorHAnsi" w:eastAsiaTheme="minorEastAsia" w:hAnsiTheme="minorHAnsi" w:cstheme="minorBidi"/>
          <w:i w:val="0"/>
          <w:noProof/>
          <w:sz w:val="22"/>
          <w:lang w:bidi="ar-SA"/>
        </w:rPr>
      </w:pPr>
      <w:del w:id="751" w:author="Praveen Kumar Chaubey" w:date="2020-12-22T18:48:00Z">
        <w:r w:rsidRPr="00E210BA" w:rsidDel="00CC4C73">
          <w:rPr>
            <w:noProof/>
            <w:rPrChange w:id="752" w:author="Praveen Kumar Chaubey" w:date="2020-12-21T18:46:00Z">
              <w:rPr>
                <w:rStyle w:val="Hyperlink"/>
                <w:noProof/>
              </w:rPr>
            </w:rPrChange>
          </w:rPr>
          <w:delText>Figure 15: CTS &amp; RTS Frame</w:delText>
        </w:r>
        <w:r w:rsidDel="00CC4C73">
          <w:rPr>
            <w:noProof/>
            <w:webHidden/>
          </w:rPr>
          <w:tab/>
          <w:delText>23</w:delText>
        </w:r>
      </w:del>
    </w:p>
    <w:p w14:paraId="4023C347" w14:textId="4D5F88E6" w:rsidR="00B512D7" w:rsidDel="00CC4C73" w:rsidRDefault="00B512D7">
      <w:pPr>
        <w:pStyle w:val="TableofFigures"/>
        <w:tabs>
          <w:tab w:val="right" w:leader="dot" w:pos="10070"/>
        </w:tabs>
        <w:rPr>
          <w:del w:id="753" w:author="Praveen Kumar Chaubey" w:date="2020-12-22T18:48:00Z"/>
          <w:rFonts w:asciiTheme="minorHAnsi" w:eastAsiaTheme="minorEastAsia" w:hAnsiTheme="minorHAnsi" w:cstheme="minorBidi"/>
          <w:i w:val="0"/>
          <w:noProof/>
          <w:sz w:val="22"/>
          <w:lang w:bidi="ar-SA"/>
        </w:rPr>
      </w:pPr>
      <w:del w:id="754" w:author="Praveen Kumar Chaubey" w:date="2020-12-22T18:48:00Z">
        <w:r w:rsidRPr="00E210BA" w:rsidDel="00CC4C73">
          <w:rPr>
            <w:noProof/>
            <w:rPrChange w:id="755" w:author="Praveen Kumar Chaubey" w:date="2020-12-21T18:46:00Z">
              <w:rPr>
                <w:rStyle w:val="Hyperlink"/>
                <w:noProof/>
              </w:rPr>
            </w:rPrChange>
          </w:rPr>
          <w:delText>Figure 16: EAPOL Handshake</w:delText>
        </w:r>
        <w:r w:rsidDel="00CC4C73">
          <w:rPr>
            <w:noProof/>
            <w:webHidden/>
          </w:rPr>
          <w:tab/>
          <w:delText>24</w:delText>
        </w:r>
      </w:del>
    </w:p>
    <w:p w14:paraId="370755D5" w14:textId="35A9EC0A" w:rsidR="00B512D7" w:rsidDel="00CC4C73" w:rsidRDefault="00B512D7">
      <w:pPr>
        <w:pStyle w:val="TableofFigures"/>
        <w:tabs>
          <w:tab w:val="right" w:leader="dot" w:pos="10070"/>
        </w:tabs>
        <w:rPr>
          <w:del w:id="756" w:author="Praveen Kumar Chaubey" w:date="2020-12-22T18:48:00Z"/>
          <w:rFonts w:asciiTheme="minorHAnsi" w:eastAsiaTheme="minorEastAsia" w:hAnsiTheme="minorHAnsi" w:cstheme="minorBidi"/>
          <w:i w:val="0"/>
          <w:noProof/>
          <w:sz w:val="22"/>
          <w:lang w:bidi="ar-SA"/>
        </w:rPr>
      </w:pPr>
      <w:del w:id="757" w:author="Praveen Kumar Chaubey" w:date="2020-12-22T18:48:00Z">
        <w:r w:rsidRPr="00E210BA" w:rsidDel="00CC4C73">
          <w:rPr>
            <w:noProof/>
            <w:rPrChange w:id="758" w:author="Praveen Kumar Chaubey" w:date="2020-12-21T18:46:00Z">
              <w:rPr>
                <w:rStyle w:val="Hyperlink"/>
                <w:noProof/>
              </w:rPr>
            </w:rPrChange>
          </w:rPr>
          <w:delText>Figure 17: ICMP Echo</w:delText>
        </w:r>
        <w:r w:rsidDel="00CC4C73">
          <w:rPr>
            <w:noProof/>
            <w:webHidden/>
          </w:rPr>
          <w:tab/>
          <w:delText>25</w:delText>
        </w:r>
      </w:del>
    </w:p>
    <w:p w14:paraId="2F749A75" w14:textId="08A728C3" w:rsidR="00B512D7" w:rsidDel="00CC4C73" w:rsidRDefault="00B512D7">
      <w:pPr>
        <w:pStyle w:val="TableofFigures"/>
        <w:tabs>
          <w:tab w:val="right" w:leader="dot" w:pos="10070"/>
        </w:tabs>
        <w:rPr>
          <w:del w:id="759" w:author="Praveen Kumar Chaubey" w:date="2020-12-22T18:48:00Z"/>
          <w:rFonts w:asciiTheme="minorHAnsi" w:eastAsiaTheme="minorEastAsia" w:hAnsiTheme="minorHAnsi" w:cstheme="minorBidi"/>
          <w:i w:val="0"/>
          <w:noProof/>
          <w:sz w:val="22"/>
          <w:lang w:bidi="ar-SA"/>
        </w:rPr>
      </w:pPr>
      <w:del w:id="760" w:author="Praveen Kumar Chaubey" w:date="2020-12-22T18:48:00Z">
        <w:r w:rsidRPr="00E210BA" w:rsidDel="00CC4C73">
          <w:rPr>
            <w:noProof/>
            <w:rPrChange w:id="761" w:author="Praveen Kumar Chaubey" w:date="2020-12-21T18:46:00Z">
              <w:rPr>
                <w:rStyle w:val="Hyperlink"/>
                <w:noProof/>
              </w:rPr>
            </w:rPrChange>
          </w:rPr>
          <w:delText>Figure 18: ICMP Protocol</w:delText>
        </w:r>
        <w:r w:rsidDel="00CC4C73">
          <w:rPr>
            <w:noProof/>
            <w:webHidden/>
          </w:rPr>
          <w:tab/>
          <w:delText>25</w:delText>
        </w:r>
      </w:del>
    </w:p>
    <w:p w14:paraId="27563852" w14:textId="1F9448F5" w:rsidR="00B512D7" w:rsidDel="00CC4C73" w:rsidRDefault="00B512D7">
      <w:pPr>
        <w:pStyle w:val="TableofFigures"/>
        <w:tabs>
          <w:tab w:val="right" w:leader="dot" w:pos="10070"/>
        </w:tabs>
        <w:rPr>
          <w:del w:id="762" w:author="Praveen Kumar Chaubey" w:date="2020-12-22T18:48:00Z"/>
          <w:rFonts w:asciiTheme="minorHAnsi" w:eastAsiaTheme="minorEastAsia" w:hAnsiTheme="minorHAnsi" w:cstheme="minorBidi"/>
          <w:i w:val="0"/>
          <w:noProof/>
          <w:sz w:val="22"/>
          <w:lang w:bidi="ar-SA"/>
        </w:rPr>
      </w:pPr>
      <w:del w:id="763" w:author="Praveen Kumar Chaubey" w:date="2020-12-22T18:48:00Z">
        <w:r w:rsidRPr="00E210BA" w:rsidDel="00CC4C73">
          <w:rPr>
            <w:noProof/>
            <w:rPrChange w:id="764" w:author="Praveen Kumar Chaubey" w:date="2020-12-21T18:46:00Z">
              <w:rPr>
                <w:rStyle w:val="Hyperlink"/>
                <w:noProof/>
              </w:rPr>
            </w:rPrChange>
          </w:rPr>
          <w:delText>Figure 19: DHCP Protocol</w:delText>
        </w:r>
        <w:r w:rsidDel="00CC4C73">
          <w:rPr>
            <w:noProof/>
            <w:webHidden/>
          </w:rPr>
          <w:tab/>
          <w:delText>26</w:delText>
        </w:r>
      </w:del>
    </w:p>
    <w:p w14:paraId="31BB7602" w14:textId="62F3F7A6" w:rsidR="00B512D7" w:rsidDel="00CC4C73" w:rsidRDefault="00B512D7">
      <w:pPr>
        <w:pStyle w:val="TableofFigures"/>
        <w:tabs>
          <w:tab w:val="right" w:leader="dot" w:pos="10070"/>
        </w:tabs>
        <w:rPr>
          <w:del w:id="765" w:author="Praveen Kumar Chaubey" w:date="2020-12-22T18:48:00Z"/>
          <w:rFonts w:asciiTheme="minorHAnsi" w:eastAsiaTheme="minorEastAsia" w:hAnsiTheme="minorHAnsi" w:cstheme="minorBidi"/>
          <w:i w:val="0"/>
          <w:noProof/>
          <w:sz w:val="22"/>
          <w:lang w:bidi="ar-SA"/>
        </w:rPr>
      </w:pPr>
      <w:del w:id="766" w:author="Praveen Kumar Chaubey" w:date="2020-12-22T18:48:00Z">
        <w:r w:rsidRPr="00E210BA" w:rsidDel="00CC4C73">
          <w:rPr>
            <w:noProof/>
            <w:rPrChange w:id="767" w:author="Praveen Kumar Chaubey" w:date="2020-12-21T18:46:00Z">
              <w:rPr>
                <w:rStyle w:val="Hyperlink"/>
                <w:noProof/>
              </w:rPr>
            </w:rPrChange>
          </w:rPr>
          <w:delText>Figure 20: ARP Protocol</w:delText>
        </w:r>
        <w:r w:rsidDel="00CC4C73">
          <w:rPr>
            <w:noProof/>
            <w:webHidden/>
          </w:rPr>
          <w:tab/>
          <w:delText>26</w:delText>
        </w:r>
      </w:del>
    </w:p>
    <w:p w14:paraId="7FAB0ADB" w14:textId="32F7D6FF" w:rsidR="00B512D7" w:rsidDel="00CC4C73" w:rsidRDefault="00B512D7">
      <w:pPr>
        <w:pStyle w:val="TableofFigures"/>
        <w:tabs>
          <w:tab w:val="right" w:leader="dot" w:pos="10070"/>
        </w:tabs>
        <w:rPr>
          <w:del w:id="768" w:author="Praveen Kumar Chaubey" w:date="2020-12-22T18:48:00Z"/>
          <w:rFonts w:asciiTheme="minorHAnsi" w:eastAsiaTheme="minorEastAsia" w:hAnsiTheme="minorHAnsi" w:cstheme="minorBidi"/>
          <w:i w:val="0"/>
          <w:noProof/>
          <w:sz w:val="22"/>
          <w:lang w:bidi="ar-SA"/>
        </w:rPr>
      </w:pPr>
      <w:del w:id="769" w:author="Praveen Kumar Chaubey" w:date="2020-12-22T18:48:00Z">
        <w:r w:rsidRPr="00E210BA" w:rsidDel="00CC4C73">
          <w:rPr>
            <w:noProof/>
            <w:rPrChange w:id="770" w:author="Praveen Kumar Chaubey" w:date="2020-12-21T18:46:00Z">
              <w:rPr>
                <w:rStyle w:val="Hyperlink"/>
                <w:noProof/>
              </w:rPr>
            </w:rPrChange>
          </w:rPr>
          <w:delText>Figure 21: TCP</w:delText>
        </w:r>
        <w:r w:rsidDel="00CC4C73">
          <w:rPr>
            <w:noProof/>
            <w:webHidden/>
          </w:rPr>
          <w:tab/>
          <w:delText>27</w:delText>
        </w:r>
      </w:del>
    </w:p>
    <w:p w14:paraId="5FCC757C" w14:textId="39DFF644" w:rsidR="00B512D7" w:rsidDel="00CC4C73" w:rsidRDefault="00B512D7">
      <w:pPr>
        <w:pStyle w:val="TableofFigures"/>
        <w:tabs>
          <w:tab w:val="right" w:leader="dot" w:pos="10070"/>
        </w:tabs>
        <w:rPr>
          <w:del w:id="771" w:author="Praveen Kumar Chaubey" w:date="2020-12-22T18:48:00Z"/>
          <w:rFonts w:asciiTheme="minorHAnsi" w:eastAsiaTheme="minorEastAsia" w:hAnsiTheme="minorHAnsi" w:cstheme="minorBidi"/>
          <w:i w:val="0"/>
          <w:noProof/>
          <w:sz w:val="22"/>
          <w:lang w:bidi="ar-SA"/>
        </w:rPr>
      </w:pPr>
      <w:del w:id="772" w:author="Praveen Kumar Chaubey" w:date="2020-12-22T18:48:00Z">
        <w:r w:rsidRPr="00E210BA" w:rsidDel="00CC4C73">
          <w:rPr>
            <w:noProof/>
            <w:rPrChange w:id="773" w:author="Praveen Kumar Chaubey" w:date="2020-12-21T18:46:00Z">
              <w:rPr>
                <w:rStyle w:val="Hyperlink"/>
                <w:noProof/>
              </w:rPr>
            </w:rPrChange>
          </w:rPr>
          <w:delText>Figure 22: UDP</w:delText>
        </w:r>
        <w:r w:rsidDel="00CC4C73">
          <w:rPr>
            <w:noProof/>
            <w:webHidden/>
          </w:rPr>
          <w:tab/>
          <w:delText>28</w:delText>
        </w:r>
      </w:del>
    </w:p>
    <w:p w14:paraId="41C3EEB0" w14:textId="469667DA" w:rsidR="00B512D7" w:rsidDel="00CC4C73" w:rsidRDefault="00B512D7">
      <w:pPr>
        <w:pStyle w:val="TableofFigures"/>
        <w:tabs>
          <w:tab w:val="right" w:leader="dot" w:pos="10070"/>
        </w:tabs>
        <w:rPr>
          <w:del w:id="774" w:author="Praveen Kumar Chaubey" w:date="2020-12-22T18:48:00Z"/>
          <w:rFonts w:asciiTheme="minorHAnsi" w:eastAsiaTheme="minorEastAsia" w:hAnsiTheme="minorHAnsi" w:cstheme="minorBidi"/>
          <w:i w:val="0"/>
          <w:noProof/>
          <w:sz w:val="22"/>
          <w:lang w:bidi="ar-SA"/>
        </w:rPr>
      </w:pPr>
      <w:del w:id="775" w:author="Praveen Kumar Chaubey" w:date="2020-12-22T18:48:00Z">
        <w:r w:rsidRPr="00E210BA" w:rsidDel="00CC4C73">
          <w:rPr>
            <w:noProof/>
            <w:rPrChange w:id="776" w:author="Praveen Kumar Chaubey" w:date="2020-12-21T18:46:00Z">
              <w:rPr>
                <w:rStyle w:val="Hyperlink"/>
                <w:noProof/>
              </w:rPr>
            </w:rPrChange>
          </w:rPr>
          <w:delText>Figure 23: DNS</w:delText>
        </w:r>
        <w:r w:rsidDel="00CC4C73">
          <w:rPr>
            <w:noProof/>
            <w:webHidden/>
          </w:rPr>
          <w:tab/>
          <w:delText>28</w:delText>
        </w:r>
      </w:del>
    </w:p>
    <w:p w14:paraId="14A8AB35" w14:textId="20ECF74A" w:rsidR="00B512D7" w:rsidDel="00CC4C73" w:rsidRDefault="00B512D7">
      <w:pPr>
        <w:pStyle w:val="TableofFigures"/>
        <w:tabs>
          <w:tab w:val="right" w:leader="dot" w:pos="10070"/>
        </w:tabs>
        <w:rPr>
          <w:del w:id="777" w:author="Praveen Kumar Chaubey" w:date="2020-12-22T18:48:00Z"/>
          <w:rFonts w:asciiTheme="minorHAnsi" w:eastAsiaTheme="minorEastAsia" w:hAnsiTheme="minorHAnsi" w:cstheme="minorBidi"/>
          <w:i w:val="0"/>
          <w:noProof/>
          <w:sz w:val="22"/>
          <w:lang w:bidi="ar-SA"/>
        </w:rPr>
      </w:pPr>
      <w:del w:id="778" w:author="Praveen Kumar Chaubey" w:date="2020-12-22T18:48:00Z">
        <w:r w:rsidRPr="00E210BA" w:rsidDel="00CC4C73">
          <w:rPr>
            <w:noProof/>
            <w:rPrChange w:id="779" w:author="Praveen Kumar Chaubey" w:date="2020-12-21T18:46:00Z">
              <w:rPr>
                <w:rStyle w:val="Hyperlink"/>
                <w:noProof/>
              </w:rPr>
            </w:rPrChange>
          </w:rPr>
          <w:delText>Figure 24: HTTP</w:delText>
        </w:r>
        <w:r w:rsidDel="00CC4C73">
          <w:rPr>
            <w:noProof/>
            <w:webHidden/>
          </w:rPr>
          <w:tab/>
          <w:delText>29</w:delText>
        </w:r>
      </w:del>
    </w:p>
    <w:p w14:paraId="40FD5DC0" w14:textId="1987A4BF" w:rsidR="00F408CD" w:rsidRPr="001F7FE2" w:rsidRDefault="00107B3B" w:rsidP="001F7FE2">
      <w:pPr>
        <w:ind w:firstLine="0"/>
        <w:jc w:val="both"/>
        <w:rPr>
          <w:rFonts w:ascii="Cambria" w:hAnsi="Cambria"/>
          <w:b/>
          <w:bCs/>
          <w:sz w:val="24"/>
          <w:szCs w:val="24"/>
        </w:rPr>
      </w:pPr>
      <w:r>
        <w:rPr>
          <w:sz w:val="20"/>
        </w:rPr>
        <w:fldChar w:fldCharType="end"/>
      </w:r>
      <w:r w:rsidR="00F408CD">
        <w:br w:type="page"/>
      </w:r>
    </w:p>
    <w:p w14:paraId="5302552F" w14:textId="603AF4ED" w:rsidR="00F408CD" w:rsidRDefault="00F408CD" w:rsidP="001F7FE2">
      <w:pPr>
        <w:pStyle w:val="Heading1"/>
      </w:pPr>
      <w:bookmarkStart w:id="780" w:name="_Toc59555336"/>
      <w:r>
        <w:lastRenderedPageBreak/>
        <w:t>Module/s</w:t>
      </w:r>
      <w:bookmarkEnd w:id="780"/>
      <w:r w:rsidR="00876B18">
        <w:t xml:space="preserve"> </w:t>
      </w:r>
    </w:p>
    <w:p w14:paraId="50D30A07" w14:textId="1E9E8611" w:rsidR="007F106D" w:rsidRDefault="00E51687" w:rsidP="0096785B">
      <w:pPr>
        <w:jc w:val="both"/>
      </w:pPr>
      <w:r>
        <w:t>1. Wireshark is majorly used for packet sniffing and packet analysis.</w:t>
      </w:r>
    </w:p>
    <w:p w14:paraId="4289ECFA" w14:textId="6645F2B7" w:rsidR="00E51687" w:rsidRDefault="00E51687" w:rsidP="0096785B">
      <w:pPr>
        <w:jc w:val="both"/>
      </w:pPr>
      <w:r>
        <w:t>2. Cisco Packet Tracer is used for simulation.</w:t>
      </w:r>
    </w:p>
    <w:p w14:paraId="7B7F8609" w14:textId="7470EBE7" w:rsidR="00E51687" w:rsidRPr="007F106D" w:rsidRDefault="00E51687" w:rsidP="0096785B">
      <w:pPr>
        <w:jc w:val="both"/>
      </w:pPr>
      <w:r>
        <w:t xml:space="preserve">3. V-Model is followed. </w:t>
      </w:r>
    </w:p>
    <w:p w14:paraId="1B8ABC06" w14:textId="3B0B3A9E" w:rsidR="00F408CD" w:rsidRDefault="00F408CD" w:rsidP="001F7FE2">
      <w:pPr>
        <w:pStyle w:val="Heading1"/>
      </w:pPr>
      <w:bookmarkStart w:id="781" w:name="_Toc59555337"/>
      <w:r>
        <w:t>Topic and Subtopics</w:t>
      </w:r>
      <w:bookmarkEnd w:id="781"/>
    </w:p>
    <w:p w14:paraId="0BB50F2C" w14:textId="77777777" w:rsidR="00E51687" w:rsidRDefault="00E51687" w:rsidP="001F7FE2">
      <w:pPr>
        <w:pStyle w:val="Heading2"/>
      </w:pPr>
      <w:bookmarkStart w:id="782" w:name="_Toc59555338"/>
      <w:r>
        <w:t>1. Testing:</w:t>
      </w:r>
      <w:bookmarkEnd w:id="782"/>
    </w:p>
    <w:p w14:paraId="2EA20A06" w14:textId="0069C98C" w:rsidR="00E51687" w:rsidRDefault="00E51687" w:rsidP="0096785B">
      <w:pPr>
        <w:pStyle w:val="Standard"/>
        <w:jc w:val="both"/>
      </w:pPr>
      <w:r>
        <w:tab/>
        <w:t xml:space="preserve">           a. User Registration and Login Testing</w:t>
      </w:r>
    </w:p>
    <w:p w14:paraId="19674E3E" w14:textId="77777777" w:rsidR="00E51687" w:rsidRDefault="00E51687" w:rsidP="0096785B">
      <w:pPr>
        <w:pStyle w:val="Standard"/>
        <w:jc w:val="both"/>
      </w:pPr>
      <w:r>
        <w:t xml:space="preserve">                  b. Signal Testing</w:t>
      </w:r>
    </w:p>
    <w:p w14:paraId="2B314DA2" w14:textId="77777777" w:rsidR="00E51687" w:rsidRDefault="00E51687" w:rsidP="0096785B">
      <w:pPr>
        <w:pStyle w:val="Standard"/>
        <w:jc w:val="both"/>
      </w:pPr>
      <w:r>
        <w:t xml:space="preserve">                  c. Security Testing</w:t>
      </w:r>
    </w:p>
    <w:p w14:paraId="1D7C00AB" w14:textId="77777777" w:rsidR="00E51687" w:rsidRDefault="00E51687" w:rsidP="0096785B">
      <w:pPr>
        <w:pStyle w:val="Standard"/>
        <w:jc w:val="both"/>
      </w:pPr>
      <w:r>
        <w:t xml:space="preserve">                  d. Client Connectivity Test</w:t>
      </w:r>
    </w:p>
    <w:p w14:paraId="3932582B" w14:textId="1C5F3CE3" w:rsidR="00E51687" w:rsidRDefault="00E51687" w:rsidP="0096785B">
      <w:pPr>
        <w:pStyle w:val="Standard"/>
        <w:jc w:val="both"/>
      </w:pPr>
      <w:r>
        <w:t xml:space="preserve">                  e. Authentication Test</w:t>
      </w:r>
    </w:p>
    <w:p w14:paraId="0CAF89A3" w14:textId="518B333C" w:rsidR="00264138" w:rsidRDefault="00264138" w:rsidP="00264138">
      <w:pPr>
        <w:pStyle w:val="Standard"/>
        <w:ind w:left="720" w:firstLine="0"/>
        <w:jc w:val="both"/>
      </w:pPr>
      <w:r>
        <w:t xml:space="preserve">           f.  Scanning Testing</w:t>
      </w:r>
    </w:p>
    <w:p w14:paraId="5B6D3E5D" w14:textId="7565B162" w:rsidR="00E51687" w:rsidRPr="00A0680D" w:rsidRDefault="00E51687" w:rsidP="001F7FE2">
      <w:pPr>
        <w:pStyle w:val="Heading2"/>
      </w:pPr>
      <w:bookmarkStart w:id="783" w:name="_Toc59555339"/>
      <w:r>
        <w:t>2</w:t>
      </w:r>
      <w:r w:rsidRPr="00A0680D">
        <w:t>. IEEE 803 Protocol Basics.</w:t>
      </w:r>
      <w:bookmarkEnd w:id="783"/>
      <w:r w:rsidRPr="00A0680D">
        <w:t xml:space="preserve"> </w:t>
      </w:r>
    </w:p>
    <w:p w14:paraId="2543F70A" w14:textId="45304394" w:rsidR="008E6F6E" w:rsidRDefault="001D386E" w:rsidP="0096785B">
      <w:pPr>
        <w:pStyle w:val="Standard"/>
        <w:ind w:left="720" w:firstLine="0"/>
        <w:jc w:val="both"/>
      </w:pPr>
      <w:r>
        <w:t xml:space="preserve">It is </w:t>
      </w:r>
      <w:r>
        <w:rPr>
          <w:lang w:val="x-none"/>
        </w:rPr>
        <w:t>m</w:t>
      </w:r>
      <w:r w:rsidR="00E51687" w:rsidRPr="00E51687">
        <w:rPr>
          <w:lang w:val="x-none"/>
        </w:rPr>
        <w:t xml:space="preserve">ost </w:t>
      </w:r>
      <w:r w:rsidRPr="00E51687">
        <w:rPr>
          <w:lang w:val="x-none"/>
        </w:rPr>
        <w:t>widely used</w:t>
      </w:r>
      <w:r w:rsidR="00E51687" w:rsidRPr="00E51687">
        <w:rPr>
          <w:lang w:val="x-none"/>
        </w:rPr>
        <w:t xml:space="preserve"> Wired LAN technology</w:t>
      </w:r>
      <w:r>
        <w:t xml:space="preserve">. It </w:t>
      </w:r>
      <w:r>
        <w:rPr>
          <w:lang w:val="x-none"/>
        </w:rPr>
        <w:t>o</w:t>
      </w:r>
      <w:r w:rsidR="00E51687" w:rsidRPr="00E51687">
        <w:rPr>
          <w:lang w:val="x-none"/>
        </w:rPr>
        <w:t>perates in Data Link layer and physical layer</w:t>
      </w:r>
      <w:r>
        <w:t xml:space="preserve">. It’s </w:t>
      </w:r>
      <w:r>
        <w:rPr>
          <w:lang w:val="x-none"/>
        </w:rPr>
        <w:t>p</w:t>
      </w:r>
      <w:r w:rsidR="00E51687" w:rsidRPr="00E51687">
        <w:rPr>
          <w:lang w:val="x-none"/>
        </w:rPr>
        <w:t>resence in family of networking technology defined in 802.2 and 802.3 protocol standards.</w:t>
      </w:r>
      <w:r>
        <w:t xml:space="preserve"> It has </w:t>
      </w:r>
      <w:r>
        <w:rPr>
          <w:lang w:val="x-none"/>
        </w:rPr>
        <w:t>E</w:t>
      </w:r>
      <w:r w:rsidR="00E51687" w:rsidRPr="00E51687">
        <w:rPr>
          <w:lang w:val="x-none"/>
        </w:rPr>
        <w:t>thernet Frame Format</w:t>
      </w:r>
      <w:r>
        <w:t xml:space="preserve">. Here </w:t>
      </w:r>
      <w:r>
        <w:rPr>
          <w:lang w:val="x-none"/>
        </w:rPr>
        <w:t>p</w:t>
      </w:r>
      <w:r w:rsidR="00E51687" w:rsidRPr="00E51687">
        <w:rPr>
          <w:lang w:val="x-none"/>
        </w:rPr>
        <w:t>reamble and SFD are used in synchronization</w:t>
      </w:r>
      <w:r>
        <w:t xml:space="preserve">, </w:t>
      </w:r>
      <w:r w:rsidR="00E51687" w:rsidRPr="00E51687">
        <w:rPr>
          <w:lang w:val="x-none"/>
        </w:rPr>
        <w:t>CRC for check error detection</w:t>
      </w:r>
      <w:r>
        <w:t xml:space="preserve">. </w:t>
      </w:r>
      <w:r w:rsidR="00E51687" w:rsidRPr="00E51687">
        <w:rPr>
          <w:lang w:val="x-none"/>
        </w:rPr>
        <w:t>Data and padding contain</w:t>
      </w:r>
      <w:r>
        <w:rPr>
          <w:lang w:val="x-none"/>
        </w:rPr>
        <w:t xml:space="preserve">s info from upper network layer. </w:t>
      </w:r>
      <w:r>
        <w:t xml:space="preserve">Its </w:t>
      </w:r>
      <w:r>
        <w:rPr>
          <w:lang w:val="x-none"/>
        </w:rPr>
        <w:t>m</w:t>
      </w:r>
      <w:r w:rsidR="00E51687" w:rsidRPr="00E51687">
        <w:rPr>
          <w:lang w:val="x-none"/>
        </w:rPr>
        <w:t>ax length = 1518 bytes</w:t>
      </w:r>
      <w:r>
        <w:t xml:space="preserve"> and </w:t>
      </w:r>
      <w:r>
        <w:rPr>
          <w:lang w:val="x-none"/>
        </w:rPr>
        <w:t>m</w:t>
      </w:r>
      <w:r w:rsidR="00E51687" w:rsidRPr="00E51687">
        <w:rPr>
          <w:lang w:val="x-none"/>
        </w:rPr>
        <w:t>in Length = 64 bytes</w:t>
      </w:r>
      <w:r>
        <w:t xml:space="preserve">. </w:t>
      </w:r>
    </w:p>
    <w:p w14:paraId="4FECC4D3" w14:textId="6E52A060" w:rsidR="008E6F6E" w:rsidRDefault="001D386E" w:rsidP="0096785B">
      <w:pPr>
        <w:pStyle w:val="Standard"/>
        <w:ind w:left="720" w:firstLine="0"/>
        <w:jc w:val="both"/>
      </w:pPr>
      <w:r>
        <w:t xml:space="preserve">MAC address is used as Ethernet address and its6 bytes. </w:t>
      </w:r>
      <w:r w:rsidRPr="001D386E">
        <w:rPr>
          <w:lang w:val="x-none"/>
        </w:rPr>
        <w:t>In first byte if 0th bit is 0, then its unicast else multicast, if all the bits of all bytes are 1 then its broadcast</w:t>
      </w:r>
      <w:r>
        <w:t xml:space="preserve">. </w:t>
      </w:r>
    </w:p>
    <w:p w14:paraId="5379B6A0" w14:textId="515E71B2" w:rsidR="001D386E" w:rsidDel="002C11E7" w:rsidRDefault="001D386E" w:rsidP="002C11E7">
      <w:pPr>
        <w:pStyle w:val="Standard"/>
        <w:ind w:left="720" w:firstLine="0"/>
        <w:jc w:val="both"/>
        <w:rPr>
          <w:del w:id="784" w:author="Praveen Kumar Chaubey" w:date="2020-12-21T18:29:00Z"/>
        </w:rPr>
      </w:pPr>
      <w:r>
        <w:t xml:space="preserve">Link: </w:t>
      </w:r>
      <w:hyperlink r:id="rId15" w:history="1">
        <w:r w:rsidR="008E6F6E" w:rsidRPr="001D386E">
          <w:rPr>
            <w:rStyle w:val="Hyperlink"/>
            <w:lang w:val="x-none"/>
          </w:rPr>
          <w:t>https://www.youtube.com/watch?v=MzhiVE6OuQA&amp;t=231s</w:t>
        </w:r>
      </w:hyperlink>
    </w:p>
    <w:p w14:paraId="2F3C9527" w14:textId="72A2062E" w:rsidR="002C11E7" w:rsidRDefault="002C11E7" w:rsidP="0096785B">
      <w:pPr>
        <w:pStyle w:val="Standard"/>
        <w:ind w:left="720" w:firstLine="0"/>
        <w:jc w:val="both"/>
        <w:rPr>
          <w:ins w:id="785" w:author="Praveen Kumar Chaubey" w:date="2020-12-21T18:29:00Z"/>
        </w:rPr>
      </w:pPr>
    </w:p>
    <w:p w14:paraId="4CD3FAA3" w14:textId="58F8F200" w:rsidR="002C11E7" w:rsidRDefault="002C11E7" w:rsidP="0096785B">
      <w:pPr>
        <w:pStyle w:val="Standard"/>
        <w:ind w:left="720" w:firstLine="0"/>
        <w:jc w:val="both"/>
        <w:rPr>
          <w:ins w:id="786" w:author="Praveen Kumar Chaubey" w:date="2020-12-21T18:29:00Z"/>
        </w:rPr>
      </w:pPr>
    </w:p>
    <w:p w14:paraId="420212B8" w14:textId="2D9AEC0C" w:rsidR="001D386E" w:rsidDel="002C11E7" w:rsidRDefault="002C11E7">
      <w:pPr>
        <w:pStyle w:val="Standard"/>
        <w:ind w:firstLine="0"/>
        <w:jc w:val="both"/>
        <w:rPr>
          <w:del w:id="787" w:author="Praveen Kumar Chaubey" w:date="2020-12-21T18:29:00Z"/>
        </w:rPr>
        <w:pPrChange w:id="788" w:author="Praveen Kumar Chaubey" w:date="2020-12-21T18:31:00Z">
          <w:pPr>
            <w:pStyle w:val="Standard"/>
            <w:ind w:left="720" w:firstLine="0"/>
            <w:jc w:val="both"/>
          </w:pPr>
        </w:pPrChange>
      </w:pPr>
      <w:ins w:id="789" w:author="Praveen Kumar Chaubey" w:date="2020-12-21T18:29:00Z">
        <w:del w:id="790" w:author="Praveen Kumar Chaubey" w:date="2020-12-21T18:29:00Z">
          <w:r w:rsidRPr="001D386E" w:rsidDel="002C11E7">
            <w:rPr>
              <w:noProof/>
              <w:lang w:bidi="ar-SA"/>
            </w:rPr>
            <w:drawing>
              <wp:inline distT="0" distB="0" distL="0" distR="0" wp14:anchorId="39CF35C4" wp14:editId="5D4E7266">
                <wp:extent cx="5059800" cy="2285640"/>
                <wp:effectExtent l="0" t="0" r="7620" b="635"/>
                <wp:docPr id="40" name="Google Shape;93;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93;p14"/>
                        <pic:cNvPicPr>
                          <a:picLocks noChangeAspect="1"/>
                        </pic:cNvPicPr>
                      </pic:nvPicPr>
                      <pic:blipFill>
                        <a:blip r:embed="rId16">
                          <a:lum bright="-50000"/>
                          <a:alphaModFix/>
                        </a:blip>
                        <a:srcRect/>
                        <a:stretch>
                          <a:fillRect/>
                        </a:stretch>
                      </pic:blipFill>
                      <pic:spPr>
                        <a:xfrm>
                          <a:off x="0" y="0"/>
                          <a:ext cx="5059800" cy="2285640"/>
                        </a:xfrm>
                        <a:prstGeom prst="rect">
                          <a:avLst/>
                        </a:prstGeom>
                        <a:noFill/>
                        <a:ln>
                          <a:noFill/>
                        </a:ln>
                      </pic:spPr>
                    </pic:pic>
                  </a:graphicData>
                </a:graphic>
              </wp:inline>
            </w:drawing>
          </w:r>
          <w:r w:rsidRPr="001D386E" w:rsidDel="002C11E7">
            <w:rPr>
              <w:noProof/>
              <w:lang w:bidi="ar-SA"/>
            </w:rPr>
            <w:drawing>
              <wp:inline distT="0" distB="0" distL="0" distR="0" wp14:anchorId="292037F8" wp14:editId="540FFF28">
                <wp:extent cx="5059800" cy="2285640"/>
                <wp:effectExtent l="0" t="0" r="7620" b="635"/>
                <wp:docPr id="42" name="Google Shape;93;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93;p14"/>
                        <pic:cNvPicPr>
                          <a:picLocks noChangeAspect="1"/>
                        </pic:cNvPicPr>
                      </pic:nvPicPr>
                      <pic:blipFill>
                        <a:blip r:embed="rId16">
                          <a:lum bright="-50000"/>
                          <a:alphaModFix/>
                        </a:blip>
                        <a:srcRect/>
                        <a:stretch>
                          <a:fillRect/>
                        </a:stretch>
                      </pic:blipFill>
                      <pic:spPr>
                        <a:xfrm>
                          <a:off x="0" y="0"/>
                          <a:ext cx="5059800" cy="2285640"/>
                        </a:xfrm>
                        <a:prstGeom prst="rect">
                          <a:avLst/>
                        </a:prstGeom>
                        <a:noFill/>
                        <a:ln>
                          <a:noFill/>
                        </a:ln>
                      </pic:spPr>
                    </pic:pic>
                  </a:graphicData>
                </a:graphic>
              </wp:inline>
            </w:drawing>
          </w:r>
        </w:del>
      </w:ins>
      <w:ins w:id="791" w:author="Praveen Kumar Chaubey" w:date="2020-12-21T18:30:00Z">
        <w:r w:rsidRPr="002C11E7">
          <w:rPr>
            <w:noProof/>
            <w:lang w:bidi="ar-SA"/>
          </w:rPr>
          <w:drawing>
            <wp:inline distT="0" distB="0" distL="0" distR="0" wp14:anchorId="283D0A70" wp14:editId="14B514BA">
              <wp:extent cx="6400800" cy="1399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1399540"/>
                      </a:xfrm>
                      <a:prstGeom prst="rect">
                        <a:avLst/>
                      </a:prstGeom>
                    </pic:spPr>
                  </pic:pic>
                </a:graphicData>
              </a:graphic>
            </wp:inline>
          </w:drawing>
        </w:r>
      </w:ins>
    </w:p>
    <w:p w14:paraId="7B6A7F63" w14:textId="3FAF5D49" w:rsidR="001D386E" w:rsidDel="002C11E7" w:rsidRDefault="001D386E">
      <w:pPr>
        <w:pStyle w:val="Standard"/>
        <w:ind w:firstLine="0"/>
        <w:jc w:val="both"/>
        <w:rPr>
          <w:del w:id="792" w:author="Praveen Kumar Chaubey" w:date="2020-12-21T18:31:00Z"/>
        </w:rPr>
        <w:pPrChange w:id="793" w:author="Praveen Kumar Chaubey" w:date="2020-12-21T18:31:00Z">
          <w:pPr>
            <w:pStyle w:val="Standard"/>
            <w:ind w:left="720" w:firstLine="0"/>
            <w:jc w:val="both"/>
          </w:pPr>
        </w:pPrChange>
      </w:pPr>
      <w:del w:id="794" w:author="Praveen Kumar Chaubey" w:date="2020-12-21T18:29:00Z">
        <w:r w:rsidRPr="001D386E" w:rsidDel="002C11E7">
          <w:rPr>
            <w:noProof/>
            <w:lang w:bidi="ar-SA"/>
          </w:rPr>
          <w:drawing>
            <wp:inline distT="0" distB="0" distL="0" distR="0" wp14:anchorId="6CDFB242" wp14:editId="799C6740">
              <wp:extent cx="5059800" cy="2285640"/>
              <wp:effectExtent l="0" t="0" r="7620" b="635"/>
              <wp:docPr id="4" name="Google Shape;93;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93;p14"/>
                      <pic:cNvPicPr>
                        <a:picLocks noChangeAspect="1"/>
                      </pic:cNvPicPr>
                    </pic:nvPicPr>
                    <pic:blipFill>
                      <a:blip r:embed="rId16">
                        <a:lum bright="-50000"/>
                        <a:alphaModFix/>
                      </a:blip>
                      <a:srcRect/>
                      <a:stretch>
                        <a:fillRect/>
                      </a:stretch>
                    </pic:blipFill>
                    <pic:spPr>
                      <a:xfrm>
                        <a:off x="0" y="0"/>
                        <a:ext cx="5059800" cy="2285640"/>
                      </a:xfrm>
                      <a:prstGeom prst="rect">
                        <a:avLst/>
                      </a:prstGeom>
                      <a:noFill/>
                      <a:ln>
                        <a:noFill/>
                      </a:ln>
                    </pic:spPr>
                  </pic:pic>
                </a:graphicData>
              </a:graphic>
            </wp:inline>
          </w:drawing>
        </w:r>
      </w:del>
    </w:p>
    <w:p w14:paraId="3B8057A8" w14:textId="77777777" w:rsidR="001D386E" w:rsidRDefault="001D386E">
      <w:pPr>
        <w:pStyle w:val="Standard"/>
        <w:ind w:firstLine="0"/>
        <w:jc w:val="both"/>
        <w:pPrChange w:id="795" w:author="Praveen Kumar Chaubey" w:date="2020-12-21T18:31:00Z">
          <w:pPr>
            <w:pStyle w:val="Standard"/>
            <w:ind w:left="720" w:firstLine="0"/>
            <w:jc w:val="both"/>
          </w:pPr>
        </w:pPrChange>
      </w:pPr>
    </w:p>
    <w:p w14:paraId="02940662" w14:textId="2818DA2D" w:rsidR="001D386E" w:rsidDel="002C11E7" w:rsidRDefault="001D386E" w:rsidP="0096785B">
      <w:pPr>
        <w:pStyle w:val="Caption"/>
        <w:jc w:val="both"/>
        <w:rPr>
          <w:del w:id="796" w:author="Praveen Kumar Chaubey" w:date="2020-12-21T18:30:00Z"/>
        </w:rPr>
      </w:pPr>
      <w:r>
        <w:tab/>
      </w:r>
      <w:r>
        <w:tab/>
      </w:r>
      <w:r>
        <w:tab/>
      </w:r>
      <w:r>
        <w:tab/>
      </w:r>
      <w:bookmarkStart w:id="797" w:name="_Toc59555414"/>
      <w:r>
        <w:t xml:space="preserve">Figure </w:t>
      </w:r>
      <w:r w:rsidR="00AB7198">
        <w:rPr>
          <w:b w:val="0"/>
          <w:bCs w:val="0"/>
        </w:rPr>
        <w:fldChar w:fldCharType="begin"/>
      </w:r>
      <w:r w:rsidR="00AB7198">
        <w:rPr>
          <w:b w:val="0"/>
          <w:bCs w:val="0"/>
        </w:rPr>
        <w:instrText xml:space="preserve"> SEQ Figure \* ARABIC </w:instrText>
      </w:r>
      <w:r w:rsidR="00AB7198">
        <w:rPr>
          <w:b w:val="0"/>
          <w:bCs w:val="0"/>
        </w:rPr>
        <w:fldChar w:fldCharType="separate"/>
      </w:r>
      <w:ins w:id="798" w:author="Praveen Kumar Chaubey" w:date="2020-12-22T18:40:00Z">
        <w:r w:rsidR="00AB7198">
          <w:rPr>
            <w:b w:val="0"/>
            <w:bCs w:val="0"/>
            <w:noProof/>
          </w:rPr>
          <w:t>1</w:t>
        </w:r>
      </w:ins>
      <w:del w:id="799" w:author="Praveen Kumar Chaubey" w:date="2020-12-22T18:30:00Z">
        <w:r w:rsidR="0046215C" w:rsidDel="00AB7198">
          <w:rPr>
            <w:noProof/>
          </w:rPr>
          <w:delText>1</w:delText>
        </w:r>
      </w:del>
      <w:r w:rsidR="00AB7198">
        <w:rPr>
          <w:b w:val="0"/>
          <w:bCs w:val="0"/>
          <w:noProof/>
          <w:sz w:val="22"/>
          <w:szCs w:val="22"/>
        </w:rPr>
        <w:fldChar w:fldCharType="end"/>
      </w:r>
      <w:r>
        <w:t xml:space="preserve">: Ethernet </w:t>
      </w:r>
      <w:ins w:id="800" w:author="Praveen Kumar Chaubey" w:date="2020-12-21T18:30:00Z">
        <w:r w:rsidR="002C11E7">
          <w:t>Frame Format</w:t>
        </w:r>
      </w:ins>
      <w:bookmarkEnd w:id="797"/>
      <w:del w:id="801" w:author="Praveen Kumar Chaubey" w:date="2020-12-21T18:30:00Z">
        <w:r w:rsidDel="002C11E7">
          <w:delText>Protocol 1</w:delText>
        </w:r>
      </w:del>
    </w:p>
    <w:p w14:paraId="11852244" w14:textId="447ABC1A" w:rsidR="001D386E" w:rsidRPr="001D386E" w:rsidDel="002C11E7" w:rsidRDefault="001D386E">
      <w:pPr>
        <w:ind w:firstLine="0"/>
        <w:jc w:val="both"/>
        <w:rPr>
          <w:del w:id="802" w:author="Praveen Kumar Chaubey" w:date="2020-12-21T18:30:00Z"/>
        </w:rPr>
        <w:pPrChange w:id="803" w:author="Praveen Kumar Chaubey" w:date="2020-12-21T18:30:00Z">
          <w:pPr>
            <w:jc w:val="both"/>
          </w:pPr>
        </w:pPrChange>
      </w:pPr>
      <w:del w:id="804" w:author="Praveen Kumar Chaubey" w:date="2020-12-21T18:30:00Z">
        <w:r w:rsidDel="002C11E7">
          <w:delText xml:space="preserve">          </w:delText>
        </w:r>
        <w:r w:rsidRPr="001D386E" w:rsidDel="002C11E7">
          <w:rPr>
            <w:noProof/>
            <w:lang w:bidi="ar-SA"/>
          </w:rPr>
          <w:drawing>
            <wp:inline distT="0" distB="0" distL="0" distR="0" wp14:anchorId="49234B2B" wp14:editId="3D896639">
              <wp:extent cx="5894787" cy="2133600"/>
              <wp:effectExtent l="0" t="0" r="0" b="0"/>
              <wp:docPr id="1" name="Google Shape;100;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 Shape;100;p15"/>
                      <pic:cNvPicPr>
                        <a:picLocks noChangeAspect="1"/>
                      </pic:cNvPicPr>
                    </pic:nvPicPr>
                    <pic:blipFill>
                      <a:blip r:embed="rId18">
                        <a:lum bright="-50000"/>
                        <a:alphaModFix/>
                      </a:blip>
                      <a:srcRect/>
                      <a:stretch>
                        <a:fillRect/>
                      </a:stretch>
                    </pic:blipFill>
                    <pic:spPr>
                      <a:xfrm>
                        <a:off x="0" y="0"/>
                        <a:ext cx="5897969" cy="2134752"/>
                      </a:xfrm>
                      <a:prstGeom prst="rect">
                        <a:avLst/>
                      </a:prstGeom>
                      <a:noFill/>
                      <a:ln>
                        <a:noFill/>
                      </a:ln>
                    </pic:spPr>
                  </pic:pic>
                </a:graphicData>
              </a:graphic>
            </wp:inline>
          </w:drawing>
        </w:r>
      </w:del>
    </w:p>
    <w:p w14:paraId="5952FF47" w14:textId="0D5AD182" w:rsidR="00E51687" w:rsidDel="00C8143C" w:rsidRDefault="001D386E">
      <w:pPr>
        <w:pStyle w:val="Caption"/>
        <w:jc w:val="both"/>
        <w:rPr>
          <w:del w:id="805" w:author="Mahe" w:date="2020-12-22T02:05:00Z"/>
        </w:rPr>
        <w:pPrChange w:id="806" w:author="Mahe" w:date="2020-12-22T02:05:00Z">
          <w:pPr/>
        </w:pPrChange>
      </w:pPr>
      <w:del w:id="807" w:author="Praveen Kumar Chaubey" w:date="2020-12-21T18:30:00Z">
        <w:r w:rsidDel="002C11E7">
          <w:tab/>
        </w:r>
        <w:r w:rsidDel="002C11E7">
          <w:tab/>
        </w:r>
        <w:r w:rsidDel="002C11E7">
          <w:tab/>
        </w:r>
        <w:r w:rsidDel="002C11E7">
          <w:tab/>
        </w:r>
        <w:r w:rsidDel="002C11E7">
          <w:tab/>
        </w:r>
        <w:r w:rsidDel="002C11E7">
          <w:tab/>
          <w:delText xml:space="preserve">Figure </w:delText>
        </w:r>
        <w:r w:rsidR="002C11E7" w:rsidDel="002C11E7">
          <w:rPr>
            <w:b w:val="0"/>
            <w:bCs w:val="0"/>
          </w:rPr>
          <w:fldChar w:fldCharType="begin"/>
        </w:r>
        <w:r w:rsidR="002C11E7" w:rsidDel="002C11E7">
          <w:delInstrText xml:space="preserve"> SEQ Figure \* ARABIC </w:delInstrText>
        </w:r>
        <w:r w:rsidR="002C11E7" w:rsidDel="002C11E7">
          <w:rPr>
            <w:b w:val="0"/>
            <w:bCs w:val="0"/>
          </w:rPr>
          <w:fldChar w:fldCharType="separate"/>
        </w:r>
        <w:r w:rsidR="0028074F" w:rsidDel="002C11E7">
          <w:rPr>
            <w:noProof/>
          </w:rPr>
          <w:delText>2</w:delText>
        </w:r>
        <w:r w:rsidR="002C11E7" w:rsidDel="002C11E7">
          <w:rPr>
            <w:b w:val="0"/>
            <w:bCs w:val="0"/>
            <w:noProof/>
          </w:rPr>
          <w:fldChar w:fldCharType="end"/>
        </w:r>
        <w:r w:rsidDel="002C11E7">
          <w:delText>: Ethernet Protocol 2</w:delText>
        </w:r>
      </w:del>
    </w:p>
    <w:p w14:paraId="466B136B" w14:textId="77777777" w:rsidR="00C8143C" w:rsidRPr="00C8143C" w:rsidRDefault="00C8143C">
      <w:pPr>
        <w:rPr>
          <w:ins w:id="808" w:author="Mahe" w:date="2020-12-22T02:05:00Z"/>
          <w:rPrChange w:id="809" w:author="Mahe" w:date="2020-12-22T02:05:00Z">
            <w:rPr>
              <w:ins w:id="810" w:author="Mahe" w:date="2020-12-22T02:05:00Z"/>
            </w:rPr>
          </w:rPrChange>
        </w:rPr>
        <w:pPrChange w:id="811" w:author="Mahe" w:date="2020-12-22T02:05:00Z">
          <w:pPr>
            <w:pStyle w:val="Caption"/>
            <w:jc w:val="both"/>
          </w:pPr>
        </w:pPrChange>
      </w:pPr>
    </w:p>
    <w:p w14:paraId="77439614" w14:textId="76E17094" w:rsidR="00E62F43" w:rsidDel="00C8143C" w:rsidRDefault="00E62F43" w:rsidP="001F7FE2">
      <w:pPr>
        <w:rPr>
          <w:del w:id="812" w:author="Mahe" w:date="2020-12-22T02:05:00Z"/>
        </w:rPr>
      </w:pPr>
    </w:p>
    <w:p w14:paraId="41A8CC96" w14:textId="03BD62D9" w:rsidR="00E62F43" w:rsidRDefault="00E62F43">
      <w:pPr>
        <w:pStyle w:val="Caption"/>
        <w:jc w:val="both"/>
        <w:pPrChange w:id="813" w:author="Mahe" w:date="2020-12-22T02:05:00Z">
          <w:pPr/>
        </w:pPrChange>
      </w:pPr>
    </w:p>
    <w:p w14:paraId="1385D5D5" w14:textId="0B0135C9" w:rsidR="00E62F43" w:rsidRDefault="002C11E7">
      <w:pPr>
        <w:pStyle w:val="Heading2"/>
        <w:rPr>
          <w:ins w:id="814" w:author="Praveen Kumar Chaubey" w:date="2020-12-21T18:33:00Z"/>
        </w:rPr>
        <w:pPrChange w:id="815" w:author="Praveen Kumar Chaubey" w:date="2020-12-21T18:33:00Z">
          <w:pPr/>
        </w:pPrChange>
      </w:pPr>
      <w:bookmarkStart w:id="816" w:name="_Toc59555340"/>
      <w:ins w:id="817" w:author="Praveen Kumar Chaubey" w:date="2020-12-21T18:31:00Z">
        <w:r>
          <w:t xml:space="preserve">3. </w:t>
        </w:r>
      </w:ins>
      <w:ins w:id="818" w:author="Praveen Kumar Chaubey" w:date="2020-12-21T18:32:00Z">
        <w:r>
          <w:t>Common Wi-Fi Standards</w:t>
        </w:r>
      </w:ins>
      <w:bookmarkEnd w:id="816"/>
    </w:p>
    <w:p w14:paraId="48790F00" w14:textId="5C46A0CA" w:rsidR="002C11E7" w:rsidRDefault="002C11E7">
      <w:pPr>
        <w:pStyle w:val="Heading4"/>
        <w:rPr>
          <w:ins w:id="819" w:author="Praveen Kumar Chaubey" w:date="2020-12-21T18:34:00Z"/>
        </w:rPr>
        <w:pPrChange w:id="820" w:author="Praveen Kumar Chaubey" w:date="2020-12-21T18:35:00Z">
          <w:pPr/>
        </w:pPrChange>
      </w:pPr>
      <w:ins w:id="821" w:author="Praveen Kumar Chaubey" w:date="2020-12-21T18:34:00Z">
        <w:r>
          <w:t>IEEE 802.11</w:t>
        </w:r>
      </w:ins>
    </w:p>
    <w:p w14:paraId="1C9357F3" w14:textId="5327F5EF" w:rsidR="002C11E7" w:rsidRDefault="002C11E7">
      <w:pPr>
        <w:ind w:firstLine="0"/>
        <w:rPr>
          <w:ins w:id="822" w:author="Praveen Kumar Chaubey" w:date="2020-12-21T18:36:00Z"/>
        </w:rPr>
        <w:pPrChange w:id="823" w:author="Praveen Kumar Chaubey" w:date="2020-12-21T18:35:00Z">
          <w:pPr/>
        </w:pPrChange>
      </w:pPr>
      <w:ins w:id="824" w:author="Praveen Kumar Chaubey" w:date="2020-12-21T18:35:00Z">
        <w:r>
          <w:t xml:space="preserve">This was the original and was created in </w:t>
        </w:r>
      </w:ins>
      <w:ins w:id="825" w:author="Praveen Kumar Chaubey" w:date="2020-12-21T18:36:00Z">
        <w:r>
          <w:t xml:space="preserve">1997. </w:t>
        </w:r>
        <w:r w:rsidRPr="002C11E7">
          <w:rPr>
            <w:rPrChange w:id="826" w:author="Praveen Kumar Chaubey" w:date="2020-12-21T18:36:00Z">
              <w:rPr>
                <w:rFonts w:ascii="Arial" w:hAnsi="Arial" w:cs="Arial"/>
                <w:color w:val="2C2C2C"/>
                <w:spacing w:val="-6"/>
                <w:sz w:val="27"/>
                <w:szCs w:val="27"/>
                <w:shd w:val="clear" w:color="auto" w:fill="FFFFFF"/>
              </w:rPr>
            </w:rPrChange>
          </w:rPr>
          <w:t>Devices using this haven't been made for over a decade and won't work with today's equipment.</w:t>
        </w:r>
      </w:ins>
    </w:p>
    <w:p w14:paraId="3F12B75A" w14:textId="1097756A" w:rsidR="002C11E7" w:rsidRDefault="002C11E7">
      <w:pPr>
        <w:pStyle w:val="Heading4"/>
        <w:rPr>
          <w:ins w:id="827" w:author="Praveen Kumar Chaubey" w:date="2020-12-21T18:36:00Z"/>
        </w:rPr>
        <w:pPrChange w:id="828" w:author="Praveen Kumar Chaubey" w:date="2020-12-21T18:36:00Z">
          <w:pPr/>
        </w:pPrChange>
      </w:pPr>
      <w:ins w:id="829" w:author="Praveen Kumar Chaubey" w:date="2020-12-21T18:36:00Z">
        <w:r>
          <w:t>IEEE 802.11a</w:t>
        </w:r>
      </w:ins>
    </w:p>
    <w:p w14:paraId="1D8027EB" w14:textId="299C7CCE" w:rsidR="002C11E7" w:rsidRDefault="002C11E7">
      <w:pPr>
        <w:ind w:firstLine="0"/>
        <w:rPr>
          <w:ins w:id="830" w:author="Praveen Kumar Chaubey" w:date="2020-12-21T18:37:00Z"/>
        </w:rPr>
        <w:pPrChange w:id="831" w:author="Praveen Kumar Chaubey" w:date="2020-12-21T18:37:00Z">
          <w:pPr/>
        </w:pPrChange>
      </w:pPr>
      <w:ins w:id="832" w:author="Praveen Kumar Chaubey" w:date="2020-12-21T18:37:00Z">
        <w:r w:rsidRPr="002C11E7">
          <w:rPr>
            <w:rPrChange w:id="833" w:author="Praveen Kumar Chaubey" w:date="2020-12-21T18:37:00Z">
              <w:rPr>
                <w:rFonts w:ascii="Arial" w:hAnsi="Arial" w:cs="Arial"/>
                <w:color w:val="2C2C2C"/>
                <w:spacing w:val="-6"/>
                <w:sz w:val="27"/>
                <w:szCs w:val="27"/>
                <w:shd w:val="clear" w:color="auto" w:fill="FFFFFF"/>
              </w:rPr>
            </w:rPrChange>
          </w:rPr>
          <w:lastRenderedPageBreak/>
          <w:t>Created in 1999, this version of Wi-Fi works on the 5GHz band. This was done with the hope of encountering less interference since many devices (like most wireless phones) also use the 2.4GHz band. 802.11a is fairly quick too, with maximum data rates topping out at 54Mbps. However, the 5GHz frequency has more difficulty with objects that are in the signal's path, so the range is often poor.</w:t>
        </w:r>
      </w:ins>
    </w:p>
    <w:p w14:paraId="736CB264" w14:textId="4D65F885" w:rsidR="002C11E7" w:rsidRDefault="002C11E7">
      <w:pPr>
        <w:pStyle w:val="Heading4"/>
        <w:rPr>
          <w:ins w:id="834" w:author="Praveen Kumar Chaubey" w:date="2020-12-21T18:38:00Z"/>
        </w:rPr>
        <w:pPrChange w:id="835" w:author="Praveen Kumar Chaubey" w:date="2020-12-21T18:38:00Z">
          <w:pPr/>
        </w:pPrChange>
      </w:pPr>
      <w:ins w:id="836" w:author="Praveen Kumar Chaubey" w:date="2020-12-21T18:38:00Z">
        <w:r>
          <w:t>IEEE 802.11b</w:t>
        </w:r>
      </w:ins>
    </w:p>
    <w:p w14:paraId="5BFBEFE4" w14:textId="4148686E" w:rsidR="002C11E7" w:rsidRPr="002C11E7" w:rsidRDefault="002C11E7">
      <w:pPr>
        <w:ind w:firstLine="0"/>
        <w:rPr>
          <w:ins w:id="837" w:author="Praveen Kumar Chaubey" w:date="2020-12-21T18:38:00Z"/>
          <w:rPrChange w:id="838" w:author="Praveen Kumar Chaubey" w:date="2020-12-21T18:42:00Z">
            <w:rPr>
              <w:ins w:id="839" w:author="Praveen Kumar Chaubey" w:date="2020-12-21T18:38:00Z"/>
              <w:rFonts w:ascii="Arial" w:hAnsi="Arial" w:cs="Arial"/>
              <w:color w:val="2C2C2C"/>
              <w:spacing w:val="-6"/>
              <w:sz w:val="27"/>
              <w:szCs w:val="27"/>
              <w:shd w:val="clear" w:color="auto" w:fill="FFFFFF"/>
            </w:rPr>
          </w:rPrChange>
        </w:rPr>
        <w:pPrChange w:id="840" w:author="Praveen Kumar Chaubey" w:date="2020-12-21T18:42:00Z">
          <w:pPr/>
        </w:pPrChange>
      </w:pPr>
      <w:ins w:id="841" w:author="Praveen Kumar Chaubey" w:date="2020-12-21T18:38:00Z">
        <w:del w:id="842" w:author="Mahe" w:date="2020-12-22T02:05:00Z">
          <w:r w:rsidRPr="002C11E7" w:rsidDel="00C8143C">
            <w:rPr>
              <w:rPrChange w:id="843" w:author="Praveen Kumar Chaubey" w:date="2020-12-21T18:42:00Z">
                <w:rPr>
                  <w:rFonts w:ascii="Arial" w:hAnsi="Arial" w:cs="Arial"/>
                  <w:color w:val="2C2C2C"/>
                  <w:spacing w:val="-6"/>
                  <w:sz w:val="27"/>
                  <w:szCs w:val="27"/>
                  <w:shd w:val="clear" w:color="auto" w:fill="FFFFFF"/>
                </w:rPr>
              </w:rPrChange>
            </w:rPr>
            <w:delText>created</w:delText>
          </w:r>
        </w:del>
      </w:ins>
      <w:ins w:id="844" w:author="Mahe" w:date="2020-12-22T02:05:00Z">
        <w:r w:rsidR="00C8143C" w:rsidRPr="002C11E7">
          <w:t>Created</w:t>
        </w:r>
      </w:ins>
      <w:ins w:id="845" w:author="Praveen Kumar Chaubey" w:date="2020-12-21T18:38:00Z">
        <w:r w:rsidRPr="002C11E7">
          <w:rPr>
            <w:rPrChange w:id="846" w:author="Praveen Kumar Chaubey" w:date="2020-12-21T18:42:00Z">
              <w:rPr>
                <w:rFonts w:ascii="Arial" w:hAnsi="Arial" w:cs="Arial"/>
                <w:color w:val="2C2C2C"/>
                <w:spacing w:val="-6"/>
                <w:sz w:val="27"/>
                <w:szCs w:val="27"/>
                <w:shd w:val="clear" w:color="auto" w:fill="FFFFFF"/>
              </w:rPr>
            </w:rPrChange>
          </w:rPr>
          <w:t xml:space="preserve"> in 1999, this standard uses the more typical 2.4GHz band and can achieve a maximum speed of 11Mbps. 802.11b was the standard that kick-started Wi-Fi's popularity.</w:t>
        </w:r>
      </w:ins>
    </w:p>
    <w:p w14:paraId="61D0AAE7" w14:textId="53E330AF" w:rsidR="002C11E7" w:rsidRDefault="002C11E7">
      <w:pPr>
        <w:pStyle w:val="Heading4"/>
        <w:rPr>
          <w:ins w:id="847" w:author="Praveen Kumar Chaubey" w:date="2020-12-21T18:38:00Z"/>
          <w:shd w:val="clear" w:color="auto" w:fill="FFFFFF"/>
        </w:rPr>
        <w:pPrChange w:id="848" w:author="Praveen Kumar Chaubey" w:date="2020-12-21T18:38:00Z">
          <w:pPr/>
        </w:pPrChange>
      </w:pPr>
      <w:ins w:id="849" w:author="Praveen Kumar Chaubey" w:date="2020-12-21T18:38:00Z">
        <w:r>
          <w:rPr>
            <w:shd w:val="clear" w:color="auto" w:fill="FFFFFF"/>
          </w:rPr>
          <w:t>IEEE 802.11g</w:t>
        </w:r>
      </w:ins>
    </w:p>
    <w:p w14:paraId="4DCF892F" w14:textId="3709944D" w:rsidR="002C11E7" w:rsidRPr="002C11E7" w:rsidRDefault="002C11E7">
      <w:pPr>
        <w:ind w:firstLine="0"/>
        <w:rPr>
          <w:ins w:id="850" w:author="Praveen Kumar Chaubey" w:date="2020-12-21T18:39:00Z"/>
          <w:rPrChange w:id="851" w:author="Praveen Kumar Chaubey" w:date="2020-12-21T18:42:00Z">
            <w:rPr>
              <w:ins w:id="852" w:author="Praveen Kumar Chaubey" w:date="2020-12-21T18:39:00Z"/>
              <w:rFonts w:ascii="Arial" w:hAnsi="Arial" w:cs="Arial"/>
              <w:color w:val="2C2C2C"/>
              <w:spacing w:val="-6"/>
              <w:sz w:val="27"/>
              <w:szCs w:val="27"/>
              <w:shd w:val="clear" w:color="auto" w:fill="FFFFFF"/>
            </w:rPr>
          </w:rPrChange>
        </w:rPr>
        <w:pPrChange w:id="853" w:author="Praveen Kumar Chaubey" w:date="2020-12-21T18:42:00Z">
          <w:pPr/>
        </w:pPrChange>
      </w:pPr>
      <w:ins w:id="854" w:author="Praveen Kumar Chaubey" w:date="2020-12-21T18:39:00Z">
        <w:r w:rsidRPr="002C11E7">
          <w:rPr>
            <w:rPrChange w:id="855" w:author="Praveen Kumar Chaubey" w:date="2020-12-21T18:42:00Z">
              <w:rPr>
                <w:rFonts w:ascii="Arial" w:hAnsi="Arial" w:cs="Arial"/>
                <w:color w:val="2C2C2C"/>
                <w:spacing w:val="-6"/>
                <w:sz w:val="27"/>
                <w:szCs w:val="27"/>
                <w:shd w:val="clear" w:color="auto" w:fill="FFFFFF"/>
              </w:rPr>
            </w:rPrChange>
          </w:rPr>
          <w:t>Designed in 2003, the 802.11g standard upped the maximum data rate to 54Mbps while retaining usage of the reliable 2.4GHz band. This resulted in widespread adoption of the standard.</w:t>
        </w:r>
      </w:ins>
    </w:p>
    <w:p w14:paraId="058B2199" w14:textId="16F0E159" w:rsidR="002C11E7" w:rsidRDefault="002C11E7">
      <w:pPr>
        <w:pStyle w:val="Heading4"/>
        <w:rPr>
          <w:ins w:id="856" w:author="Praveen Kumar Chaubey" w:date="2020-12-21T18:39:00Z"/>
          <w:shd w:val="clear" w:color="auto" w:fill="FFFFFF"/>
        </w:rPr>
        <w:pPrChange w:id="857" w:author="Praveen Kumar Chaubey" w:date="2020-12-21T18:39:00Z">
          <w:pPr/>
        </w:pPrChange>
      </w:pPr>
      <w:ins w:id="858" w:author="Praveen Kumar Chaubey" w:date="2020-12-21T18:39:00Z">
        <w:r>
          <w:rPr>
            <w:shd w:val="clear" w:color="auto" w:fill="FFFFFF"/>
          </w:rPr>
          <w:t>IEEE 802.11n</w:t>
        </w:r>
      </w:ins>
    </w:p>
    <w:p w14:paraId="3201D56C" w14:textId="6201AA91" w:rsidR="002C11E7" w:rsidRPr="002C11E7" w:rsidRDefault="002C11E7">
      <w:pPr>
        <w:ind w:firstLine="0"/>
        <w:rPr>
          <w:ins w:id="859" w:author="Praveen Kumar Chaubey" w:date="2020-12-21T18:39:00Z"/>
          <w:rPrChange w:id="860" w:author="Praveen Kumar Chaubey" w:date="2020-12-21T18:42:00Z">
            <w:rPr>
              <w:ins w:id="861" w:author="Praveen Kumar Chaubey" w:date="2020-12-21T18:39:00Z"/>
              <w:rFonts w:ascii="Arial" w:hAnsi="Arial" w:cs="Arial"/>
              <w:color w:val="2C2C2C"/>
              <w:spacing w:val="-6"/>
              <w:sz w:val="27"/>
              <w:szCs w:val="27"/>
              <w:shd w:val="clear" w:color="auto" w:fill="FFFFFF"/>
            </w:rPr>
          </w:rPrChange>
        </w:rPr>
        <w:pPrChange w:id="862" w:author="Praveen Kumar Chaubey" w:date="2020-12-21T18:42:00Z">
          <w:pPr/>
        </w:pPrChange>
      </w:pPr>
      <w:ins w:id="863" w:author="Praveen Kumar Chaubey" w:date="2020-12-21T18:39:00Z">
        <w:r w:rsidRPr="002C11E7">
          <w:rPr>
            <w:rPrChange w:id="864" w:author="Praveen Kumar Chaubey" w:date="2020-12-21T18:42:00Z">
              <w:rPr>
                <w:rFonts w:ascii="Arial" w:hAnsi="Arial" w:cs="Arial"/>
                <w:color w:val="2C2C2C"/>
                <w:spacing w:val="-6"/>
                <w:sz w:val="27"/>
                <w:szCs w:val="27"/>
                <w:shd w:val="clear" w:color="auto" w:fill="FFFFFF"/>
              </w:rPr>
            </w:rPrChange>
          </w:rPr>
          <w:t>Introduced in 2009, this version had slow initial adoption. 802.11n operates on both 2.4GHz and 5GHz, as well as supporting multi-channel usage. Each channel offers a maximum data rate of 150Mbps, which means the maximum data rate of the standard is 600Mbps.</w:t>
        </w:r>
      </w:ins>
    </w:p>
    <w:p w14:paraId="3652C21F" w14:textId="40910DF4" w:rsidR="002C11E7" w:rsidRDefault="002C11E7">
      <w:pPr>
        <w:pStyle w:val="Heading4"/>
        <w:rPr>
          <w:ins w:id="865" w:author="Praveen Kumar Chaubey" w:date="2020-12-21T18:39:00Z"/>
          <w:shd w:val="clear" w:color="auto" w:fill="FFFFFF"/>
        </w:rPr>
        <w:pPrChange w:id="866" w:author="Praveen Kumar Chaubey" w:date="2020-12-21T18:39:00Z">
          <w:pPr/>
        </w:pPrChange>
      </w:pPr>
      <w:ins w:id="867" w:author="Praveen Kumar Chaubey" w:date="2020-12-21T18:39:00Z">
        <w:r>
          <w:rPr>
            <w:shd w:val="clear" w:color="auto" w:fill="FFFFFF"/>
          </w:rPr>
          <w:t>IEEE 802.11ac</w:t>
        </w:r>
      </w:ins>
    </w:p>
    <w:p w14:paraId="17D1134C" w14:textId="0D2C7B19" w:rsidR="002C11E7" w:rsidRPr="002C11E7" w:rsidRDefault="002C11E7">
      <w:pPr>
        <w:ind w:firstLine="0"/>
        <w:rPr>
          <w:ins w:id="868" w:author="Praveen Kumar Chaubey" w:date="2020-12-21T18:40:00Z"/>
          <w:rPrChange w:id="869" w:author="Praveen Kumar Chaubey" w:date="2020-12-21T18:42:00Z">
            <w:rPr>
              <w:ins w:id="870" w:author="Praveen Kumar Chaubey" w:date="2020-12-21T18:40:00Z"/>
              <w:rFonts w:ascii="Arial" w:hAnsi="Arial" w:cs="Arial"/>
              <w:color w:val="2C2C2C"/>
              <w:spacing w:val="-6"/>
              <w:sz w:val="27"/>
              <w:szCs w:val="27"/>
              <w:shd w:val="clear" w:color="auto" w:fill="FFFFFF"/>
            </w:rPr>
          </w:rPrChange>
        </w:rPr>
        <w:pPrChange w:id="871" w:author="Praveen Kumar Chaubey" w:date="2020-12-21T18:42:00Z">
          <w:pPr/>
        </w:pPrChange>
      </w:pPr>
      <w:ins w:id="872" w:author="Praveen Kumar Chaubey" w:date="2020-12-21T18:40:00Z">
        <w:r w:rsidRPr="002C11E7">
          <w:rPr>
            <w:rPrChange w:id="873" w:author="Praveen Kumar Chaubey" w:date="2020-12-21T18:42:00Z">
              <w:rPr>
                <w:rFonts w:ascii="Arial" w:hAnsi="Arial" w:cs="Arial"/>
                <w:color w:val="2C2C2C"/>
                <w:spacing w:val="-6"/>
                <w:sz w:val="27"/>
                <w:szCs w:val="27"/>
                <w:shd w:val="clear" w:color="auto" w:fill="FFFFFF"/>
              </w:rPr>
            </w:rPrChange>
          </w:rPr>
          <w:t>Initially released in 2014, ac drastically increases the data throughput for Wi-Fi devices up to a maximum of 1,300 megabits per second. Furthermore, ac adds MU-MIMO support, additional Wi-Fi broadcast channels for the 5GHz band, and support for more antenna on a single router.</w:t>
        </w:r>
      </w:ins>
    </w:p>
    <w:p w14:paraId="7E7B1737" w14:textId="15870B75" w:rsidR="002C11E7" w:rsidRDefault="002C11E7">
      <w:pPr>
        <w:pStyle w:val="Heading4"/>
        <w:rPr>
          <w:ins w:id="874" w:author="Praveen Kumar Chaubey" w:date="2020-12-21T18:42:00Z"/>
          <w:shd w:val="clear" w:color="auto" w:fill="FFFFFF"/>
        </w:rPr>
        <w:pPrChange w:id="875" w:author="Praveen Kumar Chaubey" w:date="2020-12-21T18:40:00Z">
          <w:pPr/>
        </w:pPrChange>
      </w:pPr>
      <w:ins w:id="876" w:author="Praveen Kumar Chaubey" w:date="2020-12-21T18:40:00Z">
        <w:r>
          <w:rPr>
            <w:shd w:val="clear" w:color="auto" w:fill="FFFFFF"/>
          </w:rPr>
          <w:t>IEEE 802.11ax</w:t>
        </w:r>
      </w:ins>
    </w:p>
    <w:p w14:paraId="78CF3FEC" w14:textId="567115F9" w:rsidR="002C11E7" w:rsidRDefault="002C11E7">
      <w:pPr>
        <w:ind w:firstLine="0"/>
        <w:rPr>
          <w:ins w:id="877" w:author="Praveen Kumar Chaubey" w:date="2020-12-21T18:44:00Z"/>
        </w:rPr>
        <w:pPrChange w:id="878" w:author="Praveen Kumar Chaubey" w:date="2020-12-21T18:44:00Z">
          <w:pPr/>
        </w:pPrChange>
      </w:pPr>
      <w:ins w:id="879" w:author="Praveen Kumar Chaubey" w:date="2020-12-21T18:43:00Z">
        <w:r>
          <w:t xml:space="preserve">When ax completes it can reach theoretical network throughput of 10Gbps. </w:t>
        </w:r>
      </w:ins>
      <w:ins w:id="880" w:author="Praveen Kumar Chaubey" w:date="2020-12-21T18:44:00Z">
        <w:r w:rsidRPr="002C11E7">
          <w:rPr>
            <w:rPrChange w:id="881" w:author="Praveen Kumar Chaubey" w:date="2020-12-21T18:44:00Z">
              <w:rPr>
                <w:rFonts w:ascii="Arial" w:hAnsi="Arial" w:cs="Arial"/>
                <w:color w:val="2C2C2C"/>
                <w:spacing w:val="-6"/>
                <w:sz w:val="27"/>
                <w:szCs w:val="27"/>
                <w:shd w:val="clear" w:color="auto" w:fill="FFFFFF"/>
              </w:rPr>
            </w:rPrChange>
          </w:rPr>
          <w:t>wireless ax will increase network capacity by adding broadcast subchannels, upgrading MU-MIMO, and allowing more simultaneous data streams.</w:t>
        </w:r>
      </w:ins>
    </w:p>
    <w:p w14:paraId="4B64C321" w14:textId="77777777" w:rsidR="002C11E7" w:rsidRPr="00E210BA" w:rsidRDefault="002C11E7">
      <w:pPr>
        <w:ind w:firstLine="0"/>
        <w:pPrChange w:id="882" w:author="Praveen Kumar Chaubey" w:date="2020-12-21T18:44:00Z">
          <w:pPr/>
        </w:pPrChange>
      </w:pPr>
    </w:p>
    <w:p w14:paraId="1B092188" w14:textId="004F53E2" w:rsidR="00E62F43" w:rsidDel="002C11E7" w:rsidRDefault="00E62F43" w:rsidP="00E62F43">
      <w:pPr>
        <w:pStyle w:val="Heading2"/>
        <w:rPr>
          <w:ins w:id="883" w:author="RAGHAVENDRA CS" w:date="2020-12-17T21:54:00Z"/>
          <w:del w:id="884" w:author="Praveen Kumar Chaubey" w:date="2020-12-21T18:44:00Z"/>
        </w:rPr>
      </w:pPr>
      <w:ins w:id="885" w:author="RAGHAVENDRA CS" w:date="2020-12-17T21:54:00Z">
        <w:del w:id="886" w:author="Praveen Kumar Chaubey" w:date="2020-12-21T18:44:00Z">
          <w:r w:rsidDel="002C11E7">
            <w:fldChar w:fldCharType="begin"/>
          </w:r>
          <w:r w:rsidDel="002C11E7">
            <w:delInstrText xml:space="preserve"> HYPERLINK "</w:delInstrText>
          </w:r>
          <w:r w:rsidRPr="00E62F43" w:rsidDel="002C11E7">
            <w:delInstrText>https://www.makeuseof.com/tag/understanding-common-wifi-standards-technology-explained/</w:delInstrText>
          </w:r>
          <w:r w:rsidDel="002C11E7">
            <w:delInstrText xml:space="preserve">" </w:delInstrText>
          </w:r>
          <w:r w:rsidDel="002C11E7">
            <w:fldChar w:fldCharType="separate"/>
          </w:r>
          <w:r w:rsidRPr="00A051BA" w:rsidDel="002C11E7">
            <w:rPr>
              <w:rStyle w:val="Hyperlink"/>
            </w:rPr>
            <w:delText>https://www.makeuseof.com/tag/understanding-common-wifi-standards-technology-explained/</w:delText>
          </w:r>
          <w:r w:rsidDel="002C11E7">
            <w:fldChar w:fldCharType="end"/>
          </w:r>
        </w:del>
      </w:ins>
    </w:p>
    <w:p w14:paraId="485813AE" w14:textId="61089849" w:rsidR="00E62F43" w:rsidRDefault="00E62F43" w:rsidP="00E62F43">
      <w:pPr>
        <w:rPr>
          <w:ins w:id="887" w:author="Praveen Kumar Chaubey" w:date="2020-12-21T18:46:00Z"/>
        </w:rPr>
      </w:pPr>
      <w:ins w:id="888" w:author="RAGHAVENDRA CS" w:date="2020-12-17T21:54:00Z">
        <w:r>
          <w:rPr>
            <w:noProof/>
            <w:lang w:bidi="ar-SA"/>
          </w:rPr>
          <w:drawing>
            <wp:inline distT="0" distB="0" distL="0" distR="0" wp14:anchorId="40665EB2" wp14:editId="324BA9F5">
              <wp:extent cx="6143625" cy="1771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3625" cy="1771650"/>
                      </a:xfrm>
                      <a:prstGeom prst="rect">
                        <a:avLst/>
                      </a:prstGeom>
                    </pic:spPr>
                  </pic:pic>
                </a:graphicData>
              </a:graphic>
            </wp:inline>
          </w:drawing>
        </w:r>
      </w:ins>
    </w:p>
    <w:p w14:paraId="21C705E2" w14:textId="57719514" w:rsidR="00E210BA" w:rsidRDefault="00E210BA">
      <w:pPr>
        <w:pStyle w:val="Caption"/>
        <w:ind w:left="2880" w:firstLine="720"/>
        <w:rPr>
          <w:ins w:id="889" w:author="RAGHAVENDRA CS" w:date="2020-12-17T21:54:00Z"/>
        </w:rPr>
        <w:pPrChange w:id="890" w:author="Praveen Kumar Chaubey" w:date="2020-12-21T18:46:00Z">
          <w:pPr/>
        </w:pPrChange>
      </w:pPr>
      <w:bookmarkStart w:id="891" w:name="_Toc59555415"/>
      <w:ins w:id="892" w:author="Praveen Kumar Chaubey" w:date="2020-12-21T18:46:00Z">
        <w:r>
          <w:t xml:space="preserve">Figure </w:t>
        </w:r>
        <w:r>
          <w:fldChar w:fldCharType="begin"/>
        </w:r>
        <w:r>
          <w:instrText xml:space="preserve"> SEQ Figure \* ARABIC </w:instrText>
        </w:r>
      </w:ins>
      <w:r>
        <w:fldChar w:fldCharType="separate"/>
      </w:r>
      <w:ins w:id="893" w:author="Praveen Kumar Chaubey" w:date="2020-12-21T18:46:00Z">
        <w:r>
          <w:rPr>
            <w:noProof/>
          </w:rPr>
          <w:t>2</w:t>
        </w:r>
        <w:r>
          <w:fldChar w:fldCharType="end"/>
        </w:r>
        <w:r>
          <w:t>: Wi-Fi Standards</w:t>
        </w:r>
      </w:ins>
      <w:bookmarkEnd w:id="891"/>
    </w:p>
    <w:p w14:paraId="75F7D9AB" w14:textId="605A089F" w:rsidR="00E62F43" w:rsidRPr="00E62F43" w:rsidDel="00E210BA" w:rsidRDefault="00E62F43">
      <w:pPr>
        <w:pStyle w:val="Caption"/>
        <w:ind w:left="2880" w:firstLine="720"/>
        <w:rPr>
          <w:ins w:id="894" w:author="RAGHAVENDRA CS" w:date="2020-12-17T21:54:00Z"/>
          <w:del w:id="895" w:author="Praveen Kumar Chaubey" w:date="2020-12-21T18:46:00Z"/>
        </w:rPr>
        <w:pPrChange w:id="896" w:author="Praveen Kumar Chaubey" w:date="2020-12-21T18:45:00Z">
          <w:pPr/>
        </w:pPrChange>
      </w:pPr>
      <w:ins w:id="897" w:author="RAGHAVENDRA CS" w:date="2020-12-17T21:54:00Z">
        <w:del w:id="898" w:author="Praveen Kumar Chaubey" w:date="2020-12-21T18:44:00Z">
          <w:r w:rsidDel="002C11E7">
            <w:delText>Explanation on each tech</w:delText>
          </w:r>
        </w:del>
      </w:ins>
    </w:p>
    <w:p w14:paraId="08FE6056" w14:textId="6A37C8AC" w:rsidR="00E51687" w:rsidRDefault="00E51687" w:rsidP="001F7FE2">
      <w:pPr>
        <w:pStyle w:val="Heading2"/>
      </w:pPr>
      <w:bookmarkStart w:id="899" w:name="_Toc59555341"/>
      <w:r>
        <w:t xml:space="preserve">3. Open System Interface </w:t>
      </w:r>
      <w:r w:rsidR="00964E3C">
        <w:t xml:space="preserve">(OSI) </w:t>
      </w:r>
      <w:r>
        <w:t>Basics</w:t>
      </w:r>
      <w:bookmarkEnd w:id="899"/>
    </w:p>
    <w:p w14:paraId="2D4EC297" w14:textId="39AD3539" w:rsidR="00964E3C" w:rsidRDefault="00964E3C" w:rsidP="0096785B">
      <w:pPr>
        <w:pStyle w:val="Standard"/>
        <w:ind w:left="720" w:firstLine="0"/>
        <w:jc w:val="both"/>
        <w:rPr>
          <w:lang w:val="x-none"/>
        </w:rPr>
      </w:pPr>
      <w:r>
        <w:t xml:space="preserve">OSI </w:t>
      </w:r>
      <w:r w:rsidRPr="00964E3C">
        <w:rPr>
          <w:lang w:val="x-none"/>
        </w:rPr>
        <w:t>is a </w:t>
      </w:r>
      <w:hyperlink r:id="rId20" w:history="1">
        <w:r w:rsidRPr="00964E3C">
          <w:rPr>
            <w:lang w:val="x-none"/>
          </w:rPr>
          <w:t>conceptual model</w:t>
        </w:r>
      </w:hyperlink>
      <w:r w:rsidRPr="00964E3C">
        <w:rPr>
          <w:lang w:val="x-none"/>
        </w:rPr>
        <w:t> that characterizes and standardizes the communication functions of a </w:t>
      </w:r>
      <w:hyperlink r:id="rId21" w:history="1">
        <w:r w:rsidRPr="00964E3C">
          <w:rPr>
            <w:lang w:val="x-none"/>
          </w:rPr>
          <w:t>telecommunication</w:t>
        </w:r>
      </w:hyperlink>
      <w:r w:rsidRPr="00964E3C">
        <w:rPr>
          <w:lang w:val="x-none"/>
        </w:rPr>
        <w:t> or computing system without regard to its underlying internal structure and technology. Its goal is the interoperability of diverse communication systems with standard </w:t>
      </w:r>
      <w:hyperlink r:id="rId22" w:history="1">
        <w:r w:rsidRPr="00964E3C">
          <w:rPr>
            <w:lang w:val="x-none"/>
          </w:rPr>
          <w:t>communication protocols</w:t>
        </w:r>
      </w:hyperlink>
      <w:r w:rsidRPr="00964E3C">
        <w:rPr>
          <w:lang w:val="x-none"/>
        </w:rPr>
        <w:t xml:space="preserve">. The original objective of the OSI model was to provide a set of design </w:t>
      </w:r>
      <w:r w:rsidRPr="00964E3C">
        <w:rPr>
          <w:lang w:val="x-none"/>
        </w:rPr>
        <w:lastRenderedPageBreak/>
        <w:t>standards for equipment manufacturers so they could communicate with each other. The OSI model defines a hierarchical architecture that logically partitions the functions required to support system-to-system communication.</w:t>
      </w:r>
    </w:p>
    <w:p w14:paraId="20F086F7" w14:textId="77777777" w:rsidR="008E6F6E" w:rsidRDefault="008E6F6E" w:rsidP="0096785B">
      <w:pPr>
        <w:pStyle w:val="Standard"/>
        <w:ind w:left="720" w:firstLine="0"/>
        <w:jc w:val="both"/>
        <w:rPr>
          <w:lang w:val="x-none"/>
        </w:rPr>
      </w:pPr>
    </w:p>
    <w:p w14:paraId="669ADEEB" w14:textId="44DF92BD" w:rsidR="00964E3C" w:rsidRPr="00A0680D" w:rsidRDefault="00964E3C" w:rsidP="0096785B">
      <w:pPr>
        <w:pStyle w:val="Standard"/>
        <w:ind w:left="720" w:firstLine="0"/>
        <w:jc w:val="both"/>
        <w:rPr>
          <w:lang w:val="x-none"/>
        </w:rPr>
      </w:pPr>
      <w:r w:rsidRPr="00A0680D">
        <w:rPr>
          <w:lang w:val="x-none"/>
        </w:rPr>
        <w:t>The OSI model can be seen as a universal language for computer networking. It’s based on the concept of splitting up a communication system into seven abstract layers, each one stacked upon the last.</w:t>
      </w:r>
    </w:p>
    <w:p w14:paraId="77FA56B2" w14:textId="7572C41F" w:rsidR="00A0680D" w:rsidRDefault="00A0680D" w:rsidP="0096785B">
      <w:pPr>
        <w:pStyle w:val="Standard"/>
        <w:ind w:left="720" w:firstLine="0"/>
        <w:jc w:val="both"/>
        <w:rPr>
          <w:rFonts w:ascii="Segoe UI" w:hAnsi="Segoe UI" w:cs="Segoe UI"/>
          <w:color w:val="424242"/>
          <w:shd w:val="clear" w:color="auto" w:fill="F2F2F2"/>
        </w:rPr>
      </w:pPr>
      <w:r>
        <w:rPr>
          <w:rFonts w:ascii="Segoe UI" w:hAnsi="Segoe UI" w:cs="Segoe UI"/>
          <w:color w:val="424242"/>
          <w:shd w:val="clear" w:color="auto" w:fill="F2F2F2"/>
        </w:rPr>
        <w:t xml:space="preserve">                </w:t>
      </w:r>
      <w:r>
        <w:rPr>
          <w:noProof/>
          <w:lang w:bidi="ar-SA"/>
        </w:rPr>
        <w:drawing>
          <wp:inline distT="0" distB="0" distL="0" distR="0" wp14:anchorId="33165E13" wp14:editId="009C969E">
            <wp:extent cx="3810000" cy="2257425"/>
            <wp:effectExtent l="0" t="0" r="0" b="0"/>
            <wp:docPr id="2" name="Picture 2" descr="Networking] the OSI Model. what happens when you click on a URL? | by 施靜樺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ing] the OSI Model. what happens when you click on a URL? | by 施靜樺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2257425"/>
                    </a:xfrm>
                    <a:prstGeom prst="rect">
                      <a:avLst/>
                    </a:prstGeom>
                    <a:noFill/>
                    <a:ln>
                      <a:noFill/>
                    </a:ln>
                  </pic:spPr>
                </pic:pic>
              </a:graphicData>
            </a:graphic>
          </wp:inline>
        </w:drawing>
      </w:r>
    </w:p>
    <w:p w14:paraId="73E4AF4C" w14:textId="1FDF7978" w:rsidR="001F7FE2" w:rsidRDefault="001F7FE2" w:rsidP="001F7FE2">
      <w:pPr>
        <w:pStyle w:val="Standard"/>
        <w:jc w:val="both"/>
        <w:rPr>
          <w:rFonts w:ascii="Segoe UI" w:hAnsi="Segoe UI" w:cs="Segoe UI"/>
          <w:color w:val="424242"/>
          <w:shd w:val="clear" w:color="auto" w:fill="F2F2F2"/>
        </w:rPr>
      </w:pPr>
    </w:p>
    <w:p w14:paraId="30F16C72" w14:textId="390EAC48" w:rsidR="00964E3C" w:rsidRDefault="00A0680D" w:rsidP="0096785B">
      <w:pPr>
        <w:pStyle w:val="Caption"/>
        <w:jc w:val="both"/>
      </w:pPr>
      <w:r>
        <w:tab/>
      </w:r>
      <w:r>
        <w:tab/>
      </w:r>
      <w:r>
        <w:tab/>
      </w:r>
      <w:r>
        <w:tab/>
      </w:r>
      <w:r>
        <w:tab/>
      </w:r>
      <w:bookmarkStart w:id="900" w:name="_Toc59555416"/>
      <w:r w:rsidR="00964E3C">
        <w:t xml:space="preserve">Figure </w:t>
      </w:r>
      <w:r w:rsidR="00AB7198">
        <w:fldChar w:fldCharType="begin"/>
      </w:r>
      <w:r w:rsidR="00AB7198">
        <w:instrText xml:space="preserve"> SEQ Figure \* ARABIC </w:instrText>
      </w:r>
      <w:r w:rsidR="00AB7198">
        <w:fldChar w:fldCharType="separate"/>
      </w:r>
      <w:r w:rsidR="0028074F">
        <w:rPr>
          <w:noProof/>
        </w:rPr>
        <w:t>3</w:t>
      </w:r>
      <w:r w:rsidR="00AB7198">
        <w:rPr>
          <w:noProof/>
        </w:rPr>
        <w:fldChar w:fldCharType="end"/>
      </w:r>
      <w:r w:rsidR="00964E3C">
        <w:t>: OSI Model Stack</w:t>
      </w:r>
      <w:bookmarkEnd w:id="900"/>
    </w:p>
    <w:p w14:paraId="1B626194" w14:textId="18E78E0C" w:rsidR="001F7FE2" w:rsidRDefault="001F7FE2" w:rsidP="001F7FE2"/>
    <w:p w14:paraId="06412340" w14:textId="77777777" w:rsidR="001F7FE2" w:rsidRPr="001F7FE2" w:rsidRDefault="001F7FE2" w:rsidP="001F7FE2"/>
    <w:p w14:paraId="1BA85626" w14:textId="250B65BB" w:rsidR="00A0680D" w:rsidRPr="00A0680D" w:rsidRDefault="00A0680D" w:rsidP="0096785B">
      <w:pPr>
        <w:pStyle w:val="Heading4"/>
        <w:jc w:val="both"/>
      </w:pPr>
      <w:r>
        <w:t>Application Layer</w:t>
      </w:r>
    </w:p>
    <w:p w14:paraId="23D419A2" w14:textId="1AE81CD1" w:rsidR="00A0680D" w:rsidRPr="004032E2" w:rsidRDefault="00A0680D" w:rsidP="0096785B">
      <w:pPr>
        <w:pStyle w:val="Standard"/>
        <w:ind w:left="720" w:firstLine="0"/>
        <w:jc w:val="both"/>
        <w:rPr>
          <w:lang w:val="x-none"/>
        </w:rPr>
      </w:pPr>
      <w:r w:rsidRPr="004032E2">
        <w:rPr>
          <w:lang w:val="x-none"/>
        </w:rPr>
        <w:t>This is the only layer that directly interacts with data from the user. Software applications like web browsers and email clients rely on the application layer to initiate communications. But it should be made clear that client software applications are not part of the application layer; rather the application layer is responsible for the protocols and data manipulation that the software relies on to present meaningful data to the user. Application layer protocols include </w:t>
      </w:r>
      <w:hyperlink r:id="rId24" w:history="1">
        <w:r w:rsidRPr="004032E2">
          <w:rPr>
            <w:lang w:val="x-none"/>
          </w:rPr>
          <w:t>HTTP</w:t>
        </w:r>
      </w:hyperlink>
      <w:r w:rsidRPr="004032E2">
        <w:rPr>
          <w:lang w:val="x-none"/>
        </w:rPr>
        <w:t> as well as SMTP (Simple Mail Transfer Protocol is one of the protocols that enables email communications).</w:t>
      </w:r>
    </w:p>
    <w:p w14:paraId="55A643E8" w14:textId="66880E25" w:rsidR="00A0680D" w:rsidRDefault="00A0680D" w:rsidP="0096785B">
      <w:pPr>
        <w:pStyle w:val="Heading4"/>
        <w:jc w:val="both"/>
        <w:rPr>
          <w:shd w:val="clear" w:color="auto" w:fill="F2F2F2"/>
        </w:rPr>
      </w:pPr>
      <w:r>
        <w:rPr>
          <w:shd w:val="clear" w:color="auto" w:fill="F2F2F2"/>
        </w:rPr>
        <w:t>Presentation Layer</w:t>
      </w:r>
    </w:p>
    <w:p w14:paraId="5BA235CC" w14:textId="223731AB" w:rsidR="00A0680D" w:rsidRDefault="00A0680D" w:rsidP="0096785B">
      <w:pPr>
        <w:pStyle w:val="Standard"/>
        <w:ind w:left="720" w:firstLine="0"/>
        <w:jc w:val="both"/>
        <w:rPr>
          <w:lang w:val="x-none"/>
        </w:rPr>
      </w:pPr>
      <w:r w:rsidRPr="004032E2">
        <w:rPr>
          <w:lang w:val="x-none"/>
        </w:rPr>
        <w:t>This layer is primarily responsible for preparing data so that it can be used by the application layer; in other words, layer 6 makes the data presentable for applications to consume. The presentation layer is responsible for translation, </w:t>
      </w:r>
      <w:hyperlink r:id="rId25" w:history="1">
        <w:r w:rsidRPr="004032E2">
          <w:rPr>
            <w:lang w:val="x-none"/>
          </w:rPr>
          <w:t>encryption</w:t>
        </w:r>
      </w:hyperlink>
      <w:r w:rsidRPr="004032E2">
        <w:rPr>
          <w:lang w:val="x-none"/>
        </w:rPr>
        <w:t>, and compression of data. Two communicating devices communicating may be using different encoding methods, so layer 6 is responsible for translating incoming data into a syntax that the application layer of the receiving device can understand.</w:t>
      </w:r>
    </w:p>
    <w:p w14:paraId="0F557666" w14:textId="77777777" w:rsidR="004032E2" w:rsidRPr="004032E2" w:rsidRDefault="004032E2" w:rsidP="0096785B">
      <w:pPr>
        <w:pStyle w:val="Standard"/>
        <w:ind w:left="720" w:firstLine="0"/>
        <w:jc w:val="both"/>
        <w:rPr>
          <w:lang w:val="x-none"/>
        </w:rPr>
      </w:pPr>
    </w:p>
    <w:p w14:paraId="184A3726" w14:textId="0C260179" w:rsidR="00A0680D" w:rsidRPr="004032E2" w:rsidRDefault="00A0680D" w:rsidP="0096785B">
      <w:pPr>
        <w:pStyle w:val="Standard"/>
        <w:ind w:left="720" w:firstLine="0"/>
        <w:jc w:val="both"/>
        <w:rPr>
          <w:lang w:val="x-none"/>
        </w:rPr>
      </w:pPr>
      <w:r w:rsidRPr="004032E2">
        <w:rPr>
          <w:lang w:val="x-none"/>
        </w:rPr>
        <w:t>If the devices are communicating over an encrypted connection, layer 6 is responsible for adding the encryption on the sender’s end as well as decoding the encryption on the receiver's end so that it can present the application layer with unencrypted, readable data. Finally the presentation layer is also responsible for compressing data it receives from the application layer before delivering it to layer 5. This helps improve the speed and efficiency of communication by minimizing the amount of data that will be transferred.</w:t>
      </w:r>
    </w:p>
    <w:p w14:paraId="58428CF2" w14:textId="29134577" w:rsidR="00A0680D" w:rsidRDefault="00A0680D" w:rsidP="0096785B">
      <w:pPr>
        <w:pStyle w:val="Heading4"/>
        <w:jc w:val="both"/>
        <w:rPr>
          <w:shd w:val="clear" w:color="auto" w:fill="F2F2F2"/>
        </w:rPr>
      </w:pPr>
      <w:r>
        <w:rPr>
          <w:shd w:val="clear" w:color="auto" w:fill="F2F2F2"/>
        </w:rPr>
        <w:lastRenderedPageBreak/>
        <w:t xml:space="preserve">Session Layer </w:t>
      </w:r>
    </w:p>
    <w:p w14:paraId="2DFBF2E7" w14:textId="77777777" w:rsidR="00A0680D" w:rsidRDefault="00A0680D" w:rsidP="0096785B">
      <w:pPr>
        <w:pStyle w:val="Standard"/>
        <w:ind w:left="720" w:firstLine="0"/>
        <w:jc w:val="both"/>
        <w:rPr>
          <w:lang w:val="x-none"/>
        </w:rPr>
      </w:pPr>
      <w:r w:rsidRPr="00A0680D">
        <w:rPr>
          <w:lang w:val="x-none"/>
        </w:rPr>
        <w:t>This is the layer responsible for opening and closing communication between the two devices. The time between when the communication is opened and closed is known as the session. The session layer ensures that the session stays open long enough to transfer all the data being exchanged, and then promptly closes the session in order to avoid wasting resources.</w:t>
      </w:r>
    </w:p>
    <w:p w14:paraId="57913BAF" w14:textId="77777777" w:rsidR="008E6F6E" w:rsidRPr="00A0680D" w:rsidRDefault="008E6F6E" w:rsidP="0096785B">
      <w:pPr>
        <w:pStyle w:val="Standard"/>
        <w:ind w:left="720" w:firstLine="0"/>
        <w:jc w:val="both"/>
        <w:rPr>
          <w:lang w:val="x-none"/>
        </w:rPr>
      </w:pPr>
    </w:p>
    <w:p w14:paraId="35A2540C" w14:textId="77777777" w:rsidR="00A0680D" w:rsidRPr="008E6F6E" w:rsidRDefault="00A0680D" w:rsidP="0096785B">
      <w:pPr>
        <w:pStyle w:val="Standard"/>
        <w:ind w:left="720" w:firstLine="0"/>
        <w:jc w:val="both"/>
        <w:rPr>
          <w:lang w:val="x-none"/>
        </w:rPr>
      </w:pPr>
      <w:r w:rsidRPr="00A0680D">
        <w:rPr>
          <w:lang w:val="x-none"/>
        </w:rPr>
        <w:t>The session layer also synchronizes data transfer with checkpoints. For example, if a 100 megabyte file is being transferred, the session layer could set a checkpoint every 5 megabytes. In the case of a disconnect or a crash after 52 megabytes have been transferred, the session could be resumed from the last checkpoint, meaning only 50 more megabytes of data need to be transferred. Without the checkpoints, the entire transfer would have to begin again from scratch.</w:t>
      </w:r>
    </w:p>
    <w:p w14:paraId="27423E02" w14:textId="5B0919E1" w:rsidR="004032E2" w:rsidRDefault="004032E2" w:rsidP="0096785B">
      <w:pPr>
        <w:pStyle w:val="Heading4"/>
        <w:jc w:val="both"/>
        <w:rPr>
          <w:lang w:bidi="ar-SA"/>
        </w:rPr>
      </w:pPr>
      <w:r>
        <w:rPr>
          <w:lang w:bidi="ar-SA"/>
        </w:rPr>
        <w:t>Transport Layer</w:t>
      </w:r>
    </w:p>
    <w:p w14:paraId="67368BF4" w14:textId="3B241723" w:rsidR="004032E2" w:rsidRDefault="004032E2" w:rsidP="0096785B">
      <w:pPr>
        <w:pStyle w:val="Standard"/>
        <w:ind w:left="720" w:firstLine="0"/>
        <w:jc w:val="both"/>
        <w:rPr>
          <w:lang w:val="x-none"/>
        </w:rPr>
      </w:pPr>
      <w:r w:rsidRPr="004032E2">
        <w:rPr>
          <w:lang w:val="x-none"/>
        </w:rPr>
        <w:t>Layer 4 is responsible for end-to-end communication between the two devices. This includes taking data from the session layer and breaking it up into chunks called segments before sending it to layer 3. The transport layer on the receiving device is responsible for reassembling the segments into data the session layer can consume.</w:t>
      </w:r>
    </w:p>
    <w:p w14:paraId="7298653D" w14:textId="1314EE3C" w:rsidR="0096785B" w:rsidRDefault="0096785B" w:rsidP="0096785B">
      <w:pPr>
        <w:pStyle w:val="Standard"/>
        <w:ind w:left="720" w:firstLine="0"/>
        <w:jc w:val="both"/>
        <w:rPr>
          <w:lang w:val="x-none"/>
        </w:rPr>
      </w:pPr>
    </w:p>
    <w:p w14:paraId="250429F9" w14:textId="53D1C57A" w:rsidR="0096785B" w:rsidRDefault="0096785B" w:rsidP="0096785B">
      <w:pPr>
        <w:pStyle w:val="Standard"/>
        <w:ind w:left="720" w:firstLine="0"/>
        <w:jc w:val="both"/>
        <w:rPr>
          <w:lang w:val="x-none"/>
        </w:rPr>
      </w:pPr>
    </w:p>
    <w:p w14:paraId="3191C13F" w14:textId="77777777" w:rsidR="0096785B" w:rsidRDefault="0096785B" w:rsidP="0096785B">
      <w:pPr>
        <w:pStyle w:val="Standard"/>
        <w:ind w:left="720" w:firstLine="0"/>
        <w:jc w:val="both"/>
        <w:rPr>
          <w:lang w:val="x-none"/>
        </w:rPr>
      </w:pPr>
    </w:p>
    <w:p w14:paraId="2226FB15" w14:textId="77777777" w:rsidR="008E6F6E" w:rsidRPr="004032E2" w:rsidRDefault="008E6F6E" w:rsidP="0096785B">
      <w:pPr>
        <w:pStyle w:val="Standard"/>
        <w:ind w:left="720" w:firstLine="0"/>
        <w:jc w:val="both"/>
        <w:rPr>
          <w:lang w:val="x-none"/>
        </w:rPr>
      </w:pPr>
    </w:p>
    <w:p w14:paraId="32A40ECC" w14:textId="77777777" w:rsidR="004032E2" w:rsidRPr="004032E2" w:rsidRDefault="004032E2" w:rsidP="0096785B">
      <w:pPr>
        <w:pStyle w:val="Standard"/>
        <w:ind w:left="720" w:firstLine="0"/>
        <w:jc w:val="both"/>
        <w:rPr>
          <w:lang w:val="x-none"/>
        </w:rPr>
      </w:pPr>
      <w:r w:rsidRPr="004032E2">
        <w:rPr>
          <w:lang w:val="x-none"/>
        </w:rPr>
        <w:t>The transport layer is also responsible for flow control and error control. Flow control determines an optimal speed of transmission to ensure that a sender with a fast connection doesn’t overwhelm a receiver with a slow connection. The transport layer performs error control on the receiving end by ensuring that the data received is complete, and requesting a retransmission if it isn’t.</w:t>
      </w:r>
    </w:p>
    <w:p w14:paraId="33518FDF" w14:textId="44D95EE0" w:rsidR="004032E2" w:rsidRDefault="004032E2" w:rsidP="0096785B">
      <w:pPr>
        <w:pStyle w:val="Heading4"/>
        <w:jc w:val="both"/>
        <w:rPr>
          <w:lang w:bidi="ar-SA"/>
        </w:rPr>
      </w:pPr>
      <w:r>
        <w:rPr>
          <w:lang w:bidi="ar-SA"/>
        </w:rPr>
        <w:t xml:space="preserve">Network Layer </w:t>
      </w:r>
    </w:p>
    <w:p w14:paraId="009DE7FC" w14:textId="71FEE828" w:rsidR="004032E2" w:rsidRPr="008E6F6E" w:rsidRDefault="004032E2" w:rsidP="0096785B">
      <w:pPr>
        <w:pStyle w:val="Standard"/>
        <w:ind w:left="720" w:firstLine="0"/>
        <w:jc w:val="both"/>
        <w:rPr>
          <w:lang w:val="x-none"/>
        </w:rPr>
      </w:pPr>
      <w:r w:rsidRPr="008E6F6E">
        <w:rPr>
          <w:lang w:val="x-none"/>
        </w:rPr>
        <w:t>The network layer is responsible for facilitating data transfer between two different networks. If the two devices communicating are on the same network, then the network layer is unnecessary. The network layer breaks up segments from the transport layer into smaller units, called packets, on the sender’s device, and reassembling these packets on the receiving device. The network layer also finds the best physical path for the data to reach its destination; this is known as routing.</w:t>
      </w:r>
    </w:p>
    <w:p w14:paraId="5B1D28D7" w14:textId="22BCE2B2" w:rsidR="004032E2" w:rsidRDefault="004032E2" w:rsidP="0096785B">
      <w:pPr>
        <w:pStyle w:val="Heading4"/>
        <w:jc w:val="both"/>
        <w:rPr>
          <w:shd w:val="clear" w:color="auto" w:fill="F2F2F2"/>
        </w:rPr>
      </w:pPr>
      <w:r>
        <w:rPr>
          <w:shd w:val="clear" w:color="auto" w:fill="F2F2F2"/>
        </w:rPr>
        <w:t xml:space="preserve">Data Link Layer </w:t>
      </w:r>
    </w:p>
    <w:p w14:paraId="13043048" w14:textId="74D40AEB" w:rsidR="004032E2" w:rsidRPr="008E6F6E" w:rsidRDefault="004032E2" w:rsidP="0096785B">
      <w:pPr>
        <w:pStyle w:val="Standard"/>
        <w:ind w:left="720" w:firstLine="0"/>
        <w:jc w:val="both"/>
        <w:rPr>
          <w:lang w:val="x-none"/>
        </w:rPr>
      </w:pPr>
      <w:r w:rsidRPr="008E6F6E">
        <w:rPr>
          <w:lang w:val="x-none"/>
        </w:rPr>
        <w:t>The data link layer takes packets from the network layer and breaks them into smaller pieces called frames. Like the network layer, the data link layer is also responsible for flow control and error control in intra-network communication (The transport layer only does flow control and error control for inter-network communications).</w:t>
      </w:r>
    </w:p>
    <w:p w14:paraId="05B3D8FA" w14:textId="59287909" w:rsidR="004032E2" w:rsidRDefault="004032E2" w:rsidP="0096785B">
      <w:pPr>
        <w:pStyle w:val="Heading4"/>
        <w:jc w:val="both"/>
        <w:rPr>
          <w:shd w:val="clear" w:color="auto" w:fill="F2F2F2"/>
        </w:rPr>
      </w:pPr>
      <w:r>
        <w:rPr>
          <w:shd w:val="clear" w:color="auto" w:fill="F2F2F2"/>
        </w:rPr>
        <w:t>Physical Layer</w:t>
      </w:r>
    </w:p>
    <w:p w14:paraId="5F97AF2F" w14:textId="74D00A36" w:rsidR="004032E2" w:rsidRPr="00A0680D" w:rsidDel="00E210BA" w:rsidRDefault="004032E2" w:rsidP="003E3064">
      <w:pPr>
        <w:pStyle w:val="Standard"/>
        <w:ind w:left="720" w:firstLine="0"/>
        <w:jc w:val="both"/>
        <w:rPr>
          <w:del w:id="901" w:author="Praveen Kumar Chaubey" w:date="2020-12-21T18:48:00Z"/>
          <w:lang w:val="x-none"/>
        </w:rPr>
      </w:pPr>
      <w:r w:rsidRPr="008E6F6E">
        <w:rPr>
          <w:lang w:val="x-none"/>
        </w:rPr>
        <w:t>This layer includes the physical equipment involved in the data transfer, such as the cables and switches. This is also the layer where the data gets converted into a bit stream, which is a string of 1s and 0s. The physical layer of both devices must also agree on a signal convention so that the 1s can be distinguished from the 0s on both devices</w:t>
      </w:r>
      <w:del w:id="902" w:author="Mahe" w:date="2020-12-22T01:14:00Z">
        <w:r w:rsidRPr="008E6F6E" w:rsidDel="003E3064">
          <w:rPr>
            <w:lang w:val="x-none"/>
          </w:rPr>
          <w:delText>.</w:delText>
        </w:r>
      </w:del>
    </w:p>
    <w:p w14:paraId="2E288346" w14:textId="77777777" w:rsidR="00A0680D" w:rsidRPr="003E3064" w:rsidDel="00E210BA" w:rsidRDefault="00A0680D">
      <w:pPr>
        <w:ind w:left="720" w:firstLine="0"/>
        <w:jc w:val="both"/>
        <w:rPr>
          <w:del w:id="903" w:author="Praveen Kumar Chaubey" w:date="2020-12-21T18:48:00Z"/>
          <w:lang w:val="x-none"/>
          <w:rPrChange w:id="904" w:author="Mahe" w:date="2020-12-22T01:13:00Z">
            <w:rPr>
              <w:del w:id="905" w:author="Praveen Kumar Chaubey" w:date="2020-12-21T18:48:00Z"/>
            </w:rPr>
          </w:rPrChange>
        </w:rPr>
        <w:pPrChange w:id="906" w:author="Mahe" w:date="2020-12-22T01:13:00Z">
          <w:pPr>
            <w:jc w:val="both"/>
          </w:pPr>
        </w:pPrChange>
      </w:pPr>
    </w:p>
    <w:p w14:paraId="0CFB6D44" w14:textId="1BB6A68D" w:rsidR="00E62F43" w:rsidRPr="003E3064" w:rsidRDefault="00E62F43">
      <w:pPr>
        <w:pStyle w:val="Standard"/>
        <w:ind w:left="720" w:firstLine="0"/>
        <w:jc w:val="both"/>
        <w:rPr>
          <w:lang w:val="x-none"/>
          <w:rPrChange w:id="907" w:author="Mahe" w:date="2020-12-22T01:13:00Z">
            <w:rPr/>
          </w:rPrChange>
        </w:rPr>
        <w:pPrChange w:id="908" w:author="Mahe" w:date="2020-12-22T01:13:00Z">
          <w:pPr>
            <w:pStyle w:val="Heading2"/>
          </w:pPr>
        </w:pPrChange>
      </w:pPr>
      <w:del w:id="909" w:author="Praveen Kumar Chaubey" w:date="2020-12-21T18:48:00Z">
        <w:r w:rsidRPr="003E3064" w:rsidDel="00E210BA">
          <w:rPr>
            <w:lang w:val="x-none"/>
            <w:rPrChange w:id="910" w:author="Mahe" w:date="2020-12-22T01:13:00Z">
              <w:rPr/>
            </w:rPrChange>
          </w:rPr>
          <w:delText>WiFi:</w:delText>
        </w:r>
      </w:del>
    </w:p>
    <w:p w14:paraId="3C228378" w14:textId="77777777" w:rsidR="003E3064" w:rsidRDefault="00E51687">
      <w:pPr>
        <w:pStyle w:val="Heading2"/>
        <w:rPr>
          <w:ins w:id="911" w:author="Mahe" w:date="2020-12-22T01:18:00Z"/>
        </w:rPr>
      </w:pPr>
      <w:bookmarkStart w:id="912" w:name="_Toc59555342"/>
      <w:r w:rsidRPr="001F7FE2">
        <w:lastRenderedPageBreak/>
        <w:t>4. Physical Layer Frame Structure and its types</w:t>
      </w:r>
      <w:bookmarkEnd w:id="912"/>
    </w:p>
    <w:p w14:paraId="451F66A7" w14:textId="30592862" w:rsidR="003E3064" w:rsidRPr="001A1EB4" w:rsidRDefault="003E3064">
      <w:pPr>
        <w:pStyle w:val="Standard"/>
        <w:ind w:left="720" w:firstLine="0"/>
        <w:jc w:val="both"/>
        <w:rPr>
          <w:ins w:id="913" w:author="Mahe" w:date="2020-12-22T01:18:00Z"/>
          <w:rPrChange w:id="914" w:author="Mahe" w:date="2020-12-22T01:21:00Z">
            <w:rPr>
              <w:ins w:id="915" w:author="Mahe" w:date="2020-12-22T01:18:00Z"/>
              <w:lang w:val="x-none"/>
            </w:rPr>
          </w:rPrChange>
        </w:rPr>
        <w:pPrChange w:id="916" w:author="Mahe" w:date="2020-12-22T01:18:00Z">
          <w:pPr>
            <w:pStyle w:val="Heading2"/>
          </w:pPr>
        </w:pPrChange>
      </w:pPr>
      <w:ins w:id="917" w:author="Mahe" w:date="2020-12-22T01:17:00Z">
        <w:r w:rsidRPr="003E3064">
          <w:rPr>
            <w:lang w:val="x-none"/>
            <w:rPrChange w:id="918" w:author="Mahe" w:date="2020-12-22T01:18:00Z">
              <w:rPr>
                <w:rFonts w:ascii="Arial" w:hAnsi="Arial" w:cs="Arial"/>
                <w:spacing w:val="-2"/>
                <w:shd w:val="clear" w:color="auto" w:fill="FFFFFF"/>
              </w:rPr>
            </w:rPrChange>
          </w:rPr>
          <w:t>The lowest layer of the OSI reference model is the physical layer. It is responsible for the actual physical connection between the devices. The physical layer contains information in the form of bits. It is responsible for transmitting individual bits from one node to the next. When receiving data, this layer will get the signal received and convert it into 0s and 1s and send them to the Data Link layer, which will put the frame back together.</w:t>
        </w:r>
      </w:ins>
      <w:ins w:id="919" w:author="Mahe" w:date="2020-12-22T01:21:00Z">
        <w:r w:rsidR="001A1EB4" w:rsidRPr="001A1EB4">
          <w:rPr>
            <w:lang w:val="x-none"/>
            <w:rPrChange w:id="920" w:author="Mahe" w:date="2020-12-22T01:21:00Z">
              <w:rPr/>
            </w:rPrChange>
          </w:rPr>
          <w:t xml:space="preserve"> </w:t>
        </w:r>
        <w:r w:rsidR="001A1EB4" w:rsidRPr="001A1EB4">
          <w:rPr>
            <w:lang w:val="x-none"/>
            <w:rPrChange w:id="921" w:author="Mahe" w:date="2020-12-22T01:21:00Z">
              <w:rPr>
                <w:rFonts w:ascii="Arial" w:hAnsi="Arial" w:cs="Arial"/>
                <w:spacing w:val="-2"/>
                <w:shd w:val="clear" w:color="auto" w:fill="FFFFFF"/>
              </w:rPr>
            </w:rPrChange>
          </w:rPr>
          <w:t>Hub, Repeater, Modem, Cables are Physical Layer devices.</w:t>
        </w:r>
      </w:ins>
    </w:p>
    <w:p w14:paraId="0099BBE9" w14:textId="77D5993E" w:rsidR="003E3064" w:rsidRDefault="003E3064">
      <w:pPr>
        <w:pStyle w:val="Standard"/>
        <w:ind w:left="720" w:firstLine="0"/>
        <w:jc w:val="both"/>
        <w:rPr>
          <w:ins w:id="922" w:author="Mahe" w:date="2020-12-22T01:22:00Z"/>
        </w:rPr>
        <w:pPrChange w:id="923" w:author="Mahe" w:date="2020-12-22T01:18:00Z">
          <w:pPr>
            <w:pStyle w:val="Heading2"/>
          </w:pPr>
        </w:pPrChange>
      </w:pPr>
      <w:ins w:id="924" w:author="Mahe" w:date="2020-12-22T01:19:00Z">
        <w:r>
          <w:rPr>
            <w:lang w:val="x-none"/>
          </w:rPr>
          <w:t xml:space="preserve">Functions </w:t>
        </w:r>
        <w:r>
          <w:t>of the physical layer are,</w:t>
        </w:r>
      </w:ins>
    </w:p>
    <w:p w14:paraId="6DBFDCEC" w14:textId="77777777" w:rsidR="001A1EB4" w:rsidRDefault="001A1EB4">
      <w:pPr>
        <w:pStyle w:val="Standard"/>
        <w:ind w:left="720" w:firstLine="0"/>
        <w:jc w:val="both"/>
        <w:rPr>
          <w:ins w:id="925" w:author="Mahe" w:date="2020-12-22T01:19:00Z"/>
        </w:rPr>
        <w:pPrChange w:id="926" w:author="Mahe" w:date="2020-12-22T01:18:00Z">
          <w:pPr>
            <w:pStyle w:val="Heading2"/>
          </w:pPr>
        </w:pPrChange>
      </w:pPr>
    </w:p>
    <w:p w14:paraId="00998EE6" w14:textId="77777777" w:rsidR="001A1EB4" w:rsidRDefault="001A1EB4">
      <w:pPr>
        <w:pStyle w:val="Heading4"/>
        <w:rPr>
          <w:ins w:id="927" w:author="Mahe" w:date="2020-12-22T01:22:00Z"/>
          <w:bdr w:val="none" w:sz="0" w:space="0" w:color="auto" w:frame="1"/>
          <w:lang w:bidi="ar-SA"/>
        </w:rPr>
        <w:pPrChange w:id="928" w:author="Mahe" w:date="2020-12-22T01:23:00Z">
          <w:pPr>
            <w:numPr>
              <w:numId w:val="18"/>
            </w:numPr>
            <w:shd w:val="clear" w:color="auto" w:fill="FFFFFF"/>
            <w:tabs>
              <w:tab w:val="num" w:pos="720"/>
            </w:tabs>
            <w:ind w:left="720" w:hanging="360"/>
            <w:textAlignment w:val="baseline"/>
          </w:pPr>
        </w:pPrChange>
      </w:pPr>
      <w:ins w:id="929" w:author="Mahe" w:date="2020-12-22T01:22:00Z">
        <w:r>
          <w:rPr>
            <w:bdr w:val="none" w:sz="0" w:space="0" w:color="auto" w:frame="1"/>
            <w:lang w:bidi="ar-SA"/>
          </w:rPr>
          <w:t>Bit synchronization</w:t>
        </w:r>
      </w:ins>
    </w:p>
    <w:p w14:paraId="46CDF9A4" w14:textId="1E0BBAAA" w:rsidR="001A1EB4" w:rsidRPr="001A1EB4" w:rsidRDefault="001A1EB4">
      <w:pPr>
        <w:pStyle w:val="Standard"/>
        <w:ind w:left="720" w:firstLine="0"/>
        <w:jc w:val="both"/>
        <w:rPr>
          <w:ins w:id="930" w:author="Mahe" w:date="2020-12-22T01:22:00Z"/>
          <w:lang w:val="x-none"/>
          <w:rPrChange w:id="931" w:author="Mahe" w:date="2020-12-22T01:24:00Z">
            <w:rPr>
              <w:ins w:id="932" w:author="Mahe" w:date="2020-12-22T01:22:00Z"/>
              <w:rFonts w:ascii="var(--font-din)" w:hAnsi="var(--font-din)"/>
              <w:sz w:val="24"/>
              <w:szCs w:val="24"/>
              <w:lang w:bidi="ar-SA"/>
            </w:rPr>
          </w:rPrChange>
        </w:rPr>
        <w:pPrChange w:id="933" w:author="Mahe" w:date="2020-12-22T01:24:00Z">
          <w:pPr>
            <w:numPr>
              <w:numId w:val="18"/>
            </w:numPr>
            <w:shd w:val="clear" w:color="auto" w:fill="FFFFFF"/>
            <w:tabs>
              <w:tab w:val="num" w:pos="720"/>
            </w:tabs>
            <w:ind w:left="720" w:hanging="360"/>
            <w:textAlignment w:val="baseline"/>
          </w:pPr>
        </w:pPrChange>
      </w:pPr>
      <w:ins w:id="934" w:author="Mahe" w:date="2020-12-22T01:22:00Z">
        <w:r w:rsidRPr="001A1EB4">
          <w:rPr>
            <w:lang w:val="x-none"/>
            <w:rPrChange w:id="935" w:author="Mahe" w:date="2020-12-22T01:24:00Z">
              <w:rPr>
                <w:rFonts w:ascii="var(--font-din)" w:hAnsi="var(--font-din)"/>
                <w:sz w:val="24"/>
                <w:szCs w:val="24"/>
                <w:lang w:bidi="ar-SA"/>
              </w:rPr>
            </w:rPrChange>
          </w:rPr>
          <w:t>The physical layer provides the synchronization of the bits by providing a clock. This clock controls both sender and receiver thus providing synchronization at bit level.</w:t>
        </w:r>
      </w:ins>
    </w:p>
    <w:p w14:paraId="4304CC92" w14:textId="77777777" w:rsidR="001A1EB4" w:rsidRPr="001A1EB4" w:rsidRDefault="001A1EB4">
      <w:pPr>
        <w:shd w:val="clear" w:color="auto" w:fill="FFFFFF"/>
        <w:ind w:left="540" w:firstLine="0"/>
        <w:textAlignment w:val="baseline"/>
        <w:rPr>
          <w:ins w:id="936" w:author="Mahe" w:date="2020-12-22T01:22:00Z"/>
          <w:rFonts w:ascii="var(--font-din)" w:hAnsi="var(--font-din)"/>
          <w:sz w:val="24"/>
          <w:szCs w:val="24"/>
          <w:lang w:bidi="ar-SA"/>
        </w:rPr>
        <w:pPrChange w:id="937" w:author="Mahe" w:date="2020-12-22T01:22:00Z">
          <w:pPr>
            <w:numPr>
              <w:numId w:val="18"/>
            </w:numPr>
            <w:shd w:val="clear" w:color="auto" w:fill="FFFFFF"/>
            <w:tabs>
              <w:tab w:val="num" w:pos="720"/>
            </w:tabs>
            <w:ind w:left="720" w:hanging="360"/>
            <w:textAlignment w:val="baseline"/>
          </w:pPr>
        </w:pPrChange>
      </w:pPr>
    </w:p>
    <w:p w14:paraId="3366AA26" w14:textId="77777777" w:rsidR="001A1EB4" w:rsidRPr="001A1EB4" w:rsidRDefault="001A1EB4">
      <w:pPr>
        <w:pStyle w:val="Heading4"/>
        <w:rPr>
          <w:ins w:id="938" w:author="Mahe" w:date="2020-12-22T01:22:00Z"/>
          <w:bdr w:val="none" w:sz="0" w:space="0" w:color="auto" w:frame="1"/>
          <w:lang w:bidi="ar-SA"/>
          <w:rPrChange w:id="939" w:author="Mahe" w:date="2020-12-22T01:23:00Z">
            <w:rPr>
              <w:ins w:id="940" w:author="Mahe" w:date="2020-12-22T01:22:00Z"/>
              <w:rFonts w:ascii="var(--font-din)" w:hAnsi="var(--font-din)"/>
              <w:b/>
              <w:bCs/>
              <w:sz w:val="24"/>
              <w:szCs w:val="24"/>
              <w:bdr w:val="none" w:sz="0" w:space="0" w:color="auto" w:frame="1"/>
              <w:lang w:bidi="ar-SA"/>
            </w:rPr>
          </w:rPrChange>
        </w:rPr>
        <w:pPrChange w:id="941" w:author="Mahe" w:date="2020-12-22T01:23:00Z">
          <w:pPr>
            <w:numPr>
              <w:numId w:val="18"/>
            </w:numPr>
            <w:shd w:val="clear" w:color="auto" w:fill="FFFFFF"/>
            <w:tabs>
              <w:tab w:val="num" w:pos="720"/>
            </w:tabs>
            <w:ind w:left="720" w:hanging="360"/>
            <w:textAlignment w:val="baseline"/>
          </w:pPr>
        </w:pPrChange>
      </w:pPr>
      <w:ins w:id="942" w:author="Mahe" w:date="2020-12-22T01:22:00Z">
        <w:r w:rsidRPr="001A1EB4">
          <w:rPr>
            <w:bdr w:val="none" w:sz="0" w:space="0" w:color="auto" w:frame="1"/>
            <w:lang w:bidi="ar-SA"/>
            <w:rPrChange w:id="943" w:author="Mahe" w:date="2020-12-22T01:23:00Z">
              <w:rPr>
                <w:rFonts w:ascii="var(--font-din)" w:hAnsi="var(--font-din)"/>
                <w:b/>
                <w:bCs/>
                <w:i/>
                <w:iCs/>
                <w:bdr w:val="none" w:sz="0" w:space="0" w:color="auto" w:frame="1"/>
                <w:lang w:bidi="ar-SA"/>
              </w:rPr>
            </w:rPrChange>
          </w:rPr>
          <w:t>Bit rate control</w:t>
        </w:r>
      </w:ins>
    </w:p>
    <w:p w14:paraId="66EEE15E" w14:textId="049A349F" w:rsidR="001A1EB4" w:rsidRDefault="001A1EB4">
      <w:pPr>
        <w:shd w:val="clear" w:color="auto" w:fill="FFFFFF"/>
        <w:ind w:left="540" w:firstLine="0"/>
        <w:textAlignment w:val="baseline"/>
        <w:rPr>
          <w:ins w:id="944" w:author="Mahe" w:date="2020-12-22T01:22:00Z"/>
          <w:rFonts w:ascii="var(--font-din)" w:hAnsi="var(--font-din)"/>
          <w:sz w:val="24"/>
          <w:szCs w:val="24"/>
          <w:lang w:bidi="ar-SA"/>
        </w:rPr>
        <w:pPrChange w:id="945" w:author="Mahe" w:date="2020-12-22T01:22:00Z">
          <w:pPr>
            <w:numPr>
              <w:numId w:val="18"/>
            </w:numPr>
            <w:shd w:val="clear" w:color="auto" w:fill="FFFFFF"/>
            <w:tabs>
              <w:tab w:val="num" w:pos="720"/>
            </w:tabs>
            <w:ind w:left="720" w:hanging="360"/>
            <w:textAlignment w:val="baseline"/>
          </w:pPr>
        </w:pPrChange>
      </w:pPr>
      <w:ins w:id="946" w:author="Mahe" w:date="2020-12-22T01:22:00Z">
        <w:r w:rsidRPr="001A1EB4">
          <w:rPr>
            <w:lang w:val="x-none"/>
            <w:rPrChange w:id="947" w:author="Mahe" w:date="2020-12-22T01:24:00Z">
              <w:rPr>
                <w:rFonts w:ascii="var(--font-din)" w:hAnsi="var(--font-din)"/>
                <w:sz w:val="24"/>
                <w:szCs w:val="24"/>
                <w:lang w:bidi="ar-SA"/>
              </w:rPr>
            </w:rPrChange>
          </w:rPr>
          <w:t>The Physical layer also defines the transmission rate i.e. the number of bits sent per second.</w:t>
        </w:r>
      </w:ins>
    </w:p>
    <w:p w14:paraId="2AE16FCF" w14:textId="77777777" w:rsidR="001A1EB4" w:rsidRPr="001A1EB4" w:rsidRDefault="001A1EB4">
      <w:pPr>
        <w:shd w:val="clear" w:color="auto" w:fill="FFFFFF"/>
        <w:ind w:left="540" w:firstLine="0"/>
        <w:textAlignment w:val="baseline"/>
        <w:rPr>
          <w:ins w:id="948" w:author="Mahe" w:date="2020-12-22T01:22:00Z"/>
          <w:rFonts w:ascii="var(--font-din)" w:hAnsi="var(--font-din)"/>
          <w:sz w:val="24"/>
          <w:szCs w:val="24"/>
          <w:lang w:bidi="ar-SA"/>
        </w:rPr>
        <w:pPrChange w:id="949" w:author="Mahe" w:date="2020-12-22T01:22:00Z">
          <w:pPr>
            <w:numPr>
              <w:numId w:val="18"/>
            </w:numPr>
            <w:shd w:val="clear" w:color="auto" w:fill="FFFFFF"/>
            <w:tabs>
              <w:tab w:val="num" w:pos="720"/>
            </w:tabs>
            <w:ind w:left="720" w:hanging="360"/>
            <w:textAlignment w:val="baseline"/>
          </w:pPr>
        </w:pPrChange>
      </w:pPr>
    </w:p>
    <w:p w14:paraId="50D21829" w14:textId="77777777" w:rsidR="001A1EB4" w:rsidRPr="001A1EB4" w:rsidRDefault="001A1EB4">
      <w:pPr>
        <w:pStyle w:val="Heading4"/>
        <w:rPr>
          <w:ins w:id="950" w:author="Mahe" w:date="2020-12-22T01:22:00Z"/>
          <w:bdr w:val="none" w:sz="0" w:space="0" w:color="auto" w:frame="1"/>
          <w:lang w:bidi="ar-SA"/>
          <w:rPrChange w:id="951" w:author="Mahe" w:date="2020-12-22T01:23:00Z">
            <w:rPr>
              <w:ins w:id="952" w:author="Mahe" w:date="2020-12-22T01:22:00Z"/>
              <w:rFonts w:ascii="var(--font-din)" w:hAnsi="var(--font-din)"/>
              <w:b/>
              <w:bCs/>
              <w:sz w:val="24"/>
              <w:szCs w:val="24"/>
              <w:bdr w:val="none" w:sz="0" w:space="0" w:color="auto" w:frame="1"/>
              <w:lang w:bidi="ar-SA"/>
            </w:rPr>
          </w:rPrChange>
        </w:rPr>
        <w:pPrChange w:id="953" w:author="Mahe" w:date="2020-12-22T01:23:00Z">
          <w:pPr>
            <w:numPr>
              <w:numId w:val="18"/>
            </w:numPr>
            <w:shd w:val="clear" w:color="auto" w:fill="FFFFFF"/>
            <w:tabs>
              <w:tab w:val="num" w:pos="720"/>
            </w:tabs>
            <w:ind w:left="720" w:hanging="360"/>
            <w:textAlignment w:val="baseline"/>
          </w:pPr>
        </w:pPrChange>
      </w:pPr>
      <w:ins w:id="954" w:author="Mahe" w:date="2020-12-22T01:22:00Z">
        <w:r w:rsidRPr="001A1EB4">
          <w:rPr>
            <w:bdr w:val="none" w:sz="0" w:space="0" w:color="auto" w:frame="1"/>
            <w:lang w:bidi="ar-SA"/>
            <w:rPrChange w:id="955" w:author="Mahe" w:date="2020-12-22T01:23:00Z">
              <w:rPr>
                <w:rFonts w:ascii="var(--font-din)" w:hAnsi="var(--font-din)"/>
                <w:b/>
                <w:bCs/>
                <w:i/>
                <w:iCs/>
                <w:bdr w:val="none" w:sz="0" w:space="0" w:color="auto" w:frame="1"/>
                <w:lang w:bidi="ar-SA"/>
              </w:rPr>
            </w:rPrChange>
          </w:rPr>
          <w:t>Physical topologies</w:t>
        </w:r>
      </w:ins>
    </w:p>
    <w:p w14:paraId="7548B65A" w14:textId="34C200B8" w:rsidR="001A1EB4" w:rsidRPr="001A1EB4" w:rsidRDefault="001A1EB4">
      <w:pPr>
        <w:shd w:val="clear" w:color="auto" w:fill="FFFFFF"/>
        <w:ind w:left="540" w:firstLine="0"/>
        <w:textAlignment w:val="baseline"/>
        <w:rPr>
          <w:ins w:id="956" w:author="Mahe" w:date="2020-12-22T01:23:00Z"/>
          <w:lang w:val="x-none"/>
          <w:rPrChange w:id="957" w:author="Mahe" w:date="2020-12-22T01:24:00Z">
            <w:rPr>
              <w:ins w:id="958" w:author="Mahe" w:date="2020-12-22T01:23:00Z"/>
              <w:rFonts w:ascii="var(--font-din)" w:hAnsi="var(--font-din)"/>
              <w:sz w:val="24"/>
              <w:szCs w:val="24"/>
              <w:lang w:bidi="ar-SA"/>
            </w:rPr>
          </w:rPrChange>
        </w:rPr>
        <w:pPrChange w:id="959" w:author="Mahe" w:date="2020-12-22T01:22:00Z">
          <w:pPr>
            <w:numPr>
              <w:numId w:val="18"/>
            </w:numPr>
            <w:shd w:val="clear" w:color="auto" w:fill="FFFFFF"/>
            <w:tabs>
              <w:tab w:val="num" w:pos="720"/>
            </w:tabs>
            <w:ind w:left="720" w:hanging="360"/>
            <w:textAlignment w:val="baseline"/>
          </w:pPr>
        </w:pPrChange>
      </w:pPr>
      <w:ins w:id="960" w:author="Mahe" w:date="2020-12-22T01:22:00Z">
        <w:r w:rsidRPr="001A1EB4">
          <w:rPr>
            <w:lang w:val="x-none"/>
            <w:rPrChange w:id="961" w:author="Mahe" w:date="2020-12-22T01:24:00Z">
              <w:rPr>
                <w:rFonts w:ascii="var(--font-din)" w:hAnsi="var(--font-din)"/>
                <w:sz w:val="24"/>
                <w:szCs w:val="24"/>
                <w:lang w:bidi="ar-SA"/>
              </w:rPr>
            </w:rPrChange>
          </w:rPr>
          <w:t xml:space="preserve">Physical layer specifies the way in which the different, devices/nodes are arranged in a network i.e. bus, star or mesh </w:t>
        </w:r>
      </w:ins>
      <w:ins w:id="962" w:author="Mahe" w:date="2020-12-22T01:23:00Z">
        <w:r w:rsidRPr="001A1EB4">
          <w:rPr>
            <w:lang w:val="x-none"/>
            <w:rPrChange w:id="963" w:author="Mahe" w:date="2020-12-22T01:24:00Z">
              <w:rPr>
                <w:rFonts w:ascii="var(--font-din)" w:hAnsi="var(--font-din)"/>
                <w:sz w:val="24"/>
                <w:szCs w:val="24"/>
                <w:lang w:bidi="ar-SA"/>
              </w:rPr>
            </w:rPrChange>
          </w:rPr>
          <w:t>topology</w:t>
        </w:r>
      </w:ins>
      <w:ins w:id="964" w:author="Mahe" w:date="2020-12-22T01:22:00Z">
        <w:r w:rsidRPr="001A1EB4">
          <w:rPr>
            <w:lang w:val="x-none"/>
            <w:rPrChange w:id="965" w:author="Mahe" w:date="2020-12-22T01:24:00Z">
              <w:rPr>
                <w:rFonts w:ascii="var(--font-din)" w:hAnsi="var(--font-din)"/>
                <w:sz w:val="24"/>
                <w:szCs w:val="24"/>
                <w:lang w:bidi="ar-SA"/>
              </w:rPr>
            </w:rPrChange>
          </w:rPr>
          <w:t>.</w:t>
        </w:r>
      </w:ins>
    </w:p>
    <w:p w14:paraId="0A57633C" w14:textId="77777777" w:rsidR="001A1EB4" w:rsidRPr="001A1EB4" w:rsidRDefault="001A1EB4">
      <w:pPr>
        <w:pStyle w:val="Heading4"/>
        <w:rPr>
          <w:ins w:id="966" w:author="Mahe" w:date="2020-12-22T01:22:00Z"/>
          <w:bdr w:val="none" w:sz="0" w:space="0" w:color="auto" w:frame="1"/>
          <w:lang w:bidi="ar-SA"/>
          <w:rPrChange w:id="967" w:author="Mahe" w:date="2020-12-22T01:23:00Z">
            <w:rPr>
              <w:ins w:id="968" w:author="Mahe" w:date="2020-12-22T01:22:00Z"/>
              <w:rFonts w:ascii="var(--font-din)" w:hAnsi="var(--font-din)"/>
              <w:b/>
              <w:bCs/>
              <w:sz w:val="24"/>
              <w:szCs w:val="24"/>
              <w:bdr w:val="none" w:sz="0" w:space="0" w:color="auto" w:frame="1"/>
              <w:lang w:bidi="ar-SA"/>
            </w:rPr>
          </w:rPrChange>
        </w:rPr>
        <w:pPrChange w:id="969" w:author="Mahe" w:date="2020-12-22T01:23:00Z">
          <w:pPr>
            <w:numPr>
              <w:numId w:val="18"/>
            </w:numPr>
            <w:shd w:val="clear" w:color="auto" w:fill="FFFFFF"/>
            <w:tabs>
              <w:tab w:val="num" w:pos="720"/>
            </w:tabs>
            <w:ind w:left="720" w:hanging="360"/>
            <w:textAlignment w:val="baseline"/>
          </w:pPr>
        </w:pPrChange>
      </w:pPr>
      <w:ins w:id="970" w:author="Mahe" w:date="2020-12-22T01:22:00Z">
        <w:r w:rsidRPr="001A1EB4">
          <w:rPr>
            <w:bdr w:val="none" w:sz="0" w:space="0" w:color="auto" w:frame="1"/>
            <w:lang w:bidi="ar-SA"/>
            <w:rPrChange w:id="971" w:author="Mahe" w:date="2020-12-22T01:23:00Z">
              <w:rPr>
                <w:rFonts w:ascii="var(--font-din)" w:hAnsi="var(--font-din)"/>
                <w:b/>
                <w:bCs/>
                <w:i/>
                <w:iCs/>
                <w:bdr w:val="none" w:sz="0" w:space="0" w:color="auto" w:frame="1"/>
                <w:lang w:bidi="ar-SA"/>
              </w:rPr>
            </w:rPrChange>
          </w:rPr>
          <w:t>Transmission mode</w:t>
        </w:r>
      </w:ins>
    </w:p>
    <w:p w14:paraId="0188876C" w14:textId="2A489339" w:rsidR="001A1EB4" w:rsidRPr="001A1EB4" w:rsidRDefault="001A1EB4">
      <w:pPr>
        <w:shd w:val="clear" w:color="auto" w:fill="FFFFFF"/>
        <w:ind w:left="540" w:firstLine="0"/>
        <w:textAlignment w:val="baseline"/>
        <w:rPr>
          <w:ins w:id="972" w:author="Mahe" w:date="2020-12-22T01:22:00Z"/>
          <w:lang w:val="x-none"/>
          <w:rPrChange w:id="973" w:author="Mahe" w:date="2020-12-22T01:24:00Z">
            <w:rPr>
              <w:ins w:id="974" w:author="Mahe" w:date="2020-12-22T01:22:00Z"/>
              <w:rFonts w:ascii="var(--font-din)" w:hAnsi="var(--font-din)"/>
              <w:sz w:val="24"/>
              <w:szCs w:val="24"/>
              <w:lang w:bidi="ar-SA"/>
            </w:rPr>
          </w:rPrChange>
        </w:rPr>
        <w:pPrChange w:id="975" w:author="Mahe" w:date="2020-12-22T01:22:00Z">
          <w:pPr>
            <w:numPr>
              <w:numId w:val="18"/>
            </w:numPr>
            <w:shd w:val="clear" w:color="auto" w:fill="FFFFFF"/>
            <w:tabs>
              <w:tab w:val="num" w:pos="720"/>
            </w:tabs>
            <w:ind w:left="720" w:hanging="360"/>
            <w:textAlignment w:val="baseline"/>
          </w:pPr>
        </w:pPrChange>
      </w:pPr>
      <w:ins w:id="976" w:author="Mahe" w:date="2020-12-22T01:22:00Z">
        <w:r w:rsidRPr="001A1EB4">
          <w:rPr>
            <w:lang w:val="x-none"/>
            <w:rPrChange w:id="977" w:author="Mahe" w:date="2020-12-22T01:24:00Z">
              <w:rPr>
                <w:rFonts w:ascii="var(--font-din)" w:hAnsi="var(--font-din)"/>
                <w:sz w:val="24"/>
                <w:szCs w:val="24"/>
                <w:lang w:bidi="ar-SA"/>
              </w:rPr>
            </w:rPrChange>
          </w:rPr>
          <w:t>Physical layer also defines the way in which the data flows between the two connected devices. The various transmission modes possible are: Simplex, half-duplex and full-duplex.</w:t>
        </w:r>
      </w:ins>
    </w:p>
    <w:p w14:paraId="7227B77E" w14:textId="230DD5E9" w:rsidR="003E3064" w:rsidRPr="003E3064" w:rsidRDefault="003E3064">
      <w:pPr>
        <w:pStyle w:val="Standard"/>
        <w:ind w:left="720" w:firstLine="0"/>
        <w:jc w:val="both"/>
        <w:rPr>
          <w:rPrChange w:id="978" w:author="Mahe" w:date="2020-12-22T01:19:00Z">
            <w:rPr/>
          </w:rPrChange>
        </w:rPr>
        <w:pPrChange w:id="979" w:author="Mahe" w:date="2020-12-22T01:18:00Z">
          <w:pPr>
            <w:pStyle w:val="Heading2"/>
          </w:pPr>
        </w:pPrChange>
      </w:pPr>
    </w:p>
    <w:p w14:paraId="767A9D01" w14:textId="4AF421B6" w:rsidR="00F73C4E" w:rsidRPr="00931971" w:rsidDel="0093064A" w:rsidRDefault="00931971" w:rsidP="0096785B">
      <w:pPr>
        <w:ind w:left="720" w:firstLine="0"/>
        <w:jc w:val="both"/>
        <w:rPr>
          <w:del w:id="980" w:author="Mahe" w:date="2020-12-22T01:58:00Z"/>
        </w:rPr>
      </w:pPr>
      <w:del w:id="981" w:author="Mahe" w:date="2020-12-22T01:46:00Z">
        <w:r w:rsidRPr="00931971" w:rsidDel="00B477C0">
          <w:rPr>
            <w:lang w:val="x-none"/>
          </w:rPr>
          <w:delText>PHY</w:delText>
        </w:r>
      </w:del>
      <w:del w:id="982" w:author="Mahe" w:date="2020-12-22T01:47:00Z">
        <w:r w:rsidRPr="00931971" w:rsidDel="00B477C0">
          <w:rPr>
            <w:lang w:val="x-none"/>
          </w:rPr>
          <w:delText xml:space="preserve"> </w:delText>
        </w:r>
      </w:del>
      <w:del w:id="983" w:author="Mahe" w:date="2020-12-22T01:58:00Z">
        <w:r w:rsidRPr="00931971" w:rsidDel="0093064A">
          <w:rPr>
            <w:lang w:val="x-none"/>
          </w:rPr>
          <w:delText>consist of Preamble, Header, Payload Data.</w:delText>
        </w:r>
        <w:r w:rsidDel="0093064A">
          <w:delText xml:space="preserve"> </w:delText>
        </w:r>
        <w:r w:rsidRPr="00931971" w:rsidDel="0093064A">
          <w:rPr>
            <w:lang w:val="x-none"/>
          </w:rPr>
          <w:delText>Preamble is used for time and frequency synchronization. Header for packet configuration, Payload is used for packet data.</w:delText>
        </w:r>
        <w:r w:rsidDel="0093064A">
          <w:delText xml:space="preserve"> </w:delText>
        </w:r>
        <w:r w:rsidRPr="00931971" w:rsidDel="0093064A">
          <w:rPr>
            <w:lang w:val="x-none"/>
          </w:rPr>
          <w:delText>Each Frame consist of MAC header, payload and Frame Check Sequence.</w:delText>
        </w:r>
        <w:r w:rsidDel="0093064A">
          <w:delText xml:space="preserve"> </w:delText>
        </w:r>
        <w:r w:rsidRPr="00931971" w:rsidDel="0093064A">
          <w:rPr>
            <w:lang w:val="x-none"/>
          </w:rPr>
          <w:delText>Each MAC header consist of Frame Control field, Duration ID field, Sequence Control field and Quality Service Control Field</w:delText>
        </w:r>
      </w:del>
    </w:p>
    <w:p w14:paraId="58E6369C" w14:textId="23BA058C" w:rsidR="00F73C4E" w:rsidRPr="00931971" w:rsidDel="0093064A" w:rsidRDefault="00931971" w:rsidP="0096785B">
      <w:pPr>
        <w:ind w:left="720" w:firstLine="0"/>
        <w:jc w:val="both"/>
        <w:rPr>
          <w:del w:id="984" w:author="Mahe" w:date="2020-12-22T01:58:00Z"/>
        </w:rPr>
      </w:pPr>
      <w:del w:id="985" w:author="Mahe" w:date="2020-12-22T01:58:00Z">
        <w:r w:rsidRPr="00931971" w:rsidDel="0093064A">
          <w:rPr>
            <w:lang w:val="x-none"/>
          </w:rPr>
          <w:delText>Frame – 1. Management Frame 2. Control Frame 3. Data Frame.</w:delText>
        </w:r>
      </w:del>
    </w:p>
    <w:p w14:paraId="334A60C7" w14:textId="4DAF61E0" w:rsidR="00931971" w:rsidRPr="00931971" w:rsidDel="0093064A" w:rsidRDefault="00931971" w:rsidP="0096785B">
      <w:pPr>
        <w:ind w:left="720" w:firstLine="0"/>
        <w:jc w:val="both"/>
        <w:rPr>
          <w:del w:id="986" w:author="Mahe" w:date="2020-12-22T01:59:00Z"/>
        </w:rPr>
      </w:pPr>
    </w:p>
    <w:p w14:paraId="47984AC6" w14:textId="47D6CEE1" w:rsidR="00931971" w:rsidDel="0093064A" w:rsidRDefault="00931971" w:rsidP="0096785B">
      <w:pPr>
        <w:ind w:left="720" w:firstLine="0"/>
        <w:jc w:val="both"/>
        <w:rPr>
          <w:del w:id="987" w:author="Mahe" w:date="2020-12-22T01:59:00Z"/>
        </w:rPr>
      </w:pPr>
      <w:del w:id="988" w:author="Mahe" w:date="2020-12-22T01:59:00Z">
        <w:r w:rsidDel="0093064A">
          <w:tab/>
        </w:r>
        <w:r w:rsidDel="0093064A">
          <w:tab/>
        </w:r>
        <w:r w:rsidRPr="00931971" w:rsidDel="0093064A">
          <w:rPr>
            <w:noProof/>
            <w:lang w:bidi="ar-SA"/>
          </w:rPr>
          <w:drawing>
            <wp:inline distT="0" distB="0" distL="0" distR="0" wp14:anchorId="261B2B0A" wp14:editId="34722A68">
              <wp:extent cx="3533775" cy="2644473"/>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lum bright="-50000"/>
                        <a:alphaModFix/>
                      </a:blip>
                      <a:srcRect/>
                      <a:stretch>
                        <a:fillRect/>
                      </a:stretch>
                    </pic:blipFill>
                    <pic:spPr>
                      <a:xfrm>
                        <a:off x="0" y="0"/>
                        <a:ext cx="3539029" cy="2648404"/>
                      </a:xfrm>
                      <a:prstGeom prst="rect">
                        <a:avLst/>
                      </a:prstGeom>
                      <a:noFill/>
                      <a:ln>
                        <a:noFill/>
                      </a:ln>
                    </pic:spPr>
                  </pic:pic>
                </a:graphicData>
              </a:graphic>
            </wp:inline>
          </w:drawing>
        </w:r>
      </w:del>
    </w:p>
    <w:p w14:paraId="68FE2F28" w14:textId="157DD874" w:rsidR="00931971" w:rsidRPr="00931971" w:rsidDel="0093064A" w:rsidRDefault="00931971" w:rsidP="0096785B">
      <w:pPr>
        <w:ind w:left="720" w:firstLine="0"/>
        <w:jc w:val="both"/>
        <w:rPr>
          <w:del w:id="989" w:author="Mahe" w:date="2020-12-22T01:59:00Z"/>
        </w:rPr>
      </w:pPr>
    </w:p>
    <w:p w14:paraId="7DC496EA" w14:textId="0E5F1561" w:rsidR="008E6F6E" w:rsidDel="003E3064" w:rsidRDefault="00931971">
      <w:pPr>
        <w:pStyle w:val="Caption"/>
        <w:jc w:val="both"/>
        <w:rPr>
          <w:del w:id="990" w:author="Mahe" w:date="2020-12-22T01:17:00Z"/>
        </w:rPr>
      </w:pPr>
      <w:del w:id="991" w:author="Mahe" w:date="2020-12-22T01:59:00Z">
        <w:r w:rsidDel="0093064A">
          <w:tab/>
        </w:r>
        <w:r w:rsidDel="0093064A">
          <w:tab/>
        </w:r>
        <w:r w:rsidDel="0093064A">
          <w:tab/>
        </w:r>
        <w:r w:rsidDel="0093064A">
          <w:tab/>
          <w:delText xml:space="preserve">Figure </w:delText>
        </w:r>
        <w:r w:rsidR="002C11E7" w:rsidDel="0093064A">
          <w:rPr>
            <w:b w:val="0"/>
            <w:bCs w:val="0"/>
          </w:rPr>
          <w:fldChar w:fldCharType="begin"/>
        </w:r>
        <w:r w:rsidR="002C11E7" w:rsidDel="0093064A">
          <w:delInstrText xml:space="preserve"> SEQ Figure \* ARABIC </w:delInstrText>
        </w:r>
        <w:r w:rsidR="002C11E7" w:rsidDel="0093064A">
          <w:rPr>
            <w:b w:val="0"/>
            <w:bCs w:val="0"/>
          </w:rPr>
          <w:fldChar w:fldCharType="separate"/>
        </w:r>
        <w:r w:rsidR="0028074F" w:rsidDel="0093064A">
          <w:rPr>
            <w:noProof/>
          </w:rPr>
          <w:delText>4</w:delText>
        </w:r>
        <w:r w:rsidR="002C11E7" w:rsidDel="0093064A">
          <w:rPr>
            <w:b w:val="0"/>
            <w:bCs w:val="0"/>
            <w:noProof/>
          </w:rPr>
          <w:fldChar w:fldCharType="end"/>
        </w:r>
        <w:r w:rsidDel="0093064A">
          <w:delText>: Physical Layer Frame Structure</w:delText>
        </w:r>
        <w:r w:rsidR="00E62F43" w:rsidDel="0093064A">
          <w:delText xml:space="preserve"> </w:delText>
        </w:r>
      </w:del>
    </w:p>
    <w:p w14:paraId="29C77078" w14:textId="7C21E8D7" w:rsidR="00E62F43" w:rsidDel="003E3064" w:rsidRDefault="00E62F43">
      <w:pPr>
        <w:pStyle w:val="Caption"/>
        <w:jc w:val="both"/>
        <w:rPr>
          <w:ins w:id="992" w:author="RAGHAVENDRA CS" w:date="2020-12-17T21:55:00Z"/>
          <w:del w:id="993" w:author="Mahe" w:date="2020-12-22T01:17:00Z"/>
        </w:rPr>
        <w:pPrChange w:id="994" w:author="Mahe" w:date="2020-12-22T01:17:00Z">
          <w:pPr/>
        </w:pPrChange>
      </w:pPr>
      <w:ins w:id="995" w:author="RAGHAVENDRA CS" w:date="2020-12-17T21:54:00Z">
        <w:del w:id="996" w:author="Mahe" w:date="2020-12-22T01:17:00Z">
          <w:r w:rsidDel="003E3064">
            <w:delText xml:space="preserve">Explain clearly all the layers of WiFI </w:delText>
          </w:r>
        </w:del>
      </w:ins>
      <w:ins w:id="997" w:author="RAGHAVENDRA CS" w:date="2020-12-17T21:55:00Z">
        <w:del w:id="998" w:author="Mahe" w:date="2020-12-22T01:17:00Z">
          <w:r w:rsidDel="003E3064">
            <w:delText>with image</w:delText>
          </w:r>
        </w:del>
      </w:ins>
    </w:p>
    <w:p w14:paraId="566E92E9" w14:textId="515D3798" w:rsidR="00E62F43" w:rsidRPr="00E62F43" w:rsidDel="0093064A" w:rsidRDefault="00E62F43">
      <w:pPr>
        <w:pStyle w:val="Caption"/>
        <w:jc w:val="both"/>
        <w:rPr>
          <w:del w:id="999" w:author="Mahe" w:date="2020-12-22T01:59:00Z"/>
        </w:rPr>
        <w:pPrChange w:id="1000" w:author="Mahe" w:date="2020-12-22T01:17:00Z">
          <w:pPr/>
        </w:pPrChange>
      </w:pPr>
      <w:ins w:id="1001" w:author="RAGHAVENDRA CS" w:date="2020-12-17T21:55:00Z">
        <w:del w:id="1002" w:author="Mahe" w:date="2020-12-22T01:17:00Z">
          <w:r w:rsidDel="003E3064">
            <w:delText>Check the above pic</w:delText>
          </w:r>
        </w:del>
      </w:ins>
    </w:p>
    <w:p w14:paraId="60EA2E5E" w14:textId="002AAE7F" w:rsidR="00931971" w:rsidDel="0093064A" w:rsidRDefault="00931971" w:rsidP="0096785B">
      <w:pPr>
        <w:jc w:val="both"/>
        <w:rPr>
          <w:del w:id="1003" w:author="Mahe" w:date="2020-12-22T01:59:00Z"/>
        </w:rPr>
      </w:pPr>
    </w:p>
    <w:p w14:paraId="2265D8A9" w14:textId="0074DD50" w:rsidR="00931971" w:rsidDel="0093064A" w:rsidRDefault="00931971" w:rsidP="0096785B">
      <w:pPr>
        <w:ind w:left="360"/>
        <w:jc w:val="both"/>
        <w:rPr>
          <w:del w:id="1004" w:author="Mahe" w:date="2020-12-22T01:59:00Z"/>
        </w:rPr>
      </w:pPr>
    </w:p>
    <w:p w14:paraId="17A1941E" w14:textId="1E5AE8C2" w:rsidR="001E1A37" w:rsidDel="0093064A" w:rsidRDefault="001E1A37" w:rsidP="0096785B">
      <w:pPr>
        <w:pStyle w:val="Heading4"/>
        <w:jc w:val="both"/>
        <w:rPr>
          <w:del w:id="1005" w:author="Mahe" w:date="2020-12-22T01:59:00Z"/>
        </w:rPr>
      </w:pPr>
      <w:del w:id="1006" w:author="Mahe" w:date="2020-12-22T01:59:00Z">
        <w:r w:rsidDel="0093064A">
          <w:delText>Management Frame</w:delText>
        </w:r>
      </w:del>
    </w:p>
    <w:p w14:paraId="2821B1D9" w14:textId="39FE1D68" w:rsidR="001E1A37" w:rsidDel="0093064A" w:rsidRDefault="00931971" w:rsidP="0096785B">
      <w:pPr>
        <w:ind w:left="720" w:firstLine="0"/>
        <w:jc w:val="both"/>
        <w:rPr>
          <w:del w:id="1007" w:author="Mahe" w:date="2020-12-22T01:59:00Z"/>
          <w:lang w:val="x-none"/>
        </w:rPr>
      </w:pPr>
      <w:del w:id="1008" w:author="Mahe" w:date="2020-12-22T01:59:00Z">
        <w:r w:rsidRPr="00931971" w:rsidDel="0093064A">
          <w:rPr>
            <w:lang w:val="x-none"/>
          </w:rPr>
          <w:delText xml:space="preserve">Allow for the maintenance of Communication. </w:delText>
        </w:r>
      </w:del>
    </w:p>
    <w:p w14:paraId="7810526F" w14:textId="4C98774C" w:rsidR="00F73C4E" w:rsidDel="0093064A" w:rsidRDefault="00931971" w:rsidP="0096785B">
      <w:pPr>
        <w:ind w:left="720" w:firstLine="0"/>
        <w:jc w:val="both"/>
        <w:rPr>
          <w:del w:id="1009" w:author="Mahe" w:date="2020-12-22T01:59:00Z"/>
          <w:lang w:val="x-none"/>
        </w:rPr>
      </w:pPr>
      <w:del w:id="1010" w:author="Mahe" w:date="2020-12-22T01:59:00Z">
        <w:r w:rsidRPr="00931971" w:rsidDel="0093064A">
          <w:rPr>
            <w:lang w:val="x-none"/>
          </w:rPr>
          <w:delText>T</w:delText>
        </w:r>
        <w:r w:rsidR="001E1A37" w:rsidDel="0093064A">
          <w:rPr>
            <w:lang w:val="x-none"/>
          </w:rPr>
          <w:delText>hey are of 10 types,</w:delText>
        </w:r>
      </w:del>
    </w:p>
    <w:p w14:paraId="215C5E5F" w14:textId="04FA91CC" w:rsidR="00F73C4E" w:rsidRPr="001E1A37" w:rsidDel="0093064A" w:rsidRDefault="001E1A37" w:rsidP="0096785B">
      <w:pPr>
        <w:ind w:left="720" w:firstLine="0"/>
        <w:jc w:val="both"/>
        <w:rPr>
          <w:del w:id="1011" w:author="Mahe" w:date="2020-12-22T01:59:00Z"/>
        </w:rPr>
      </w:pPr>
      <w:del w:id="1012" w:author="Mahe" w:date="2020-12-22T01:59:00Z">
        <w:r w:rsidDel="0093064A">
          <w:delText xml:space="preserve">1. </w:delText>
        </w:r>
        <w:r w:rsidRPr="001E1A37" w:rsidDel="0093064A">
          <w:rPr>
            <w:lang w:val="x-none"/>
          </w:rPr>
          <w:delText>Authentication Frame</w:delText>
        </w:r>
      </w:del>
    </w:p>
    <w:p w14:paraId="6F9D2A07" w14:textId="35A55FBA" w:rsidR="00F73C4E" w:rsidRPr="001E1A37" w:rsidDel="0093064A" w:rsidRDefault="001E1A37" w:rsidP="0096785B">
      <w:pPr>
        <w:ind w:left="720" w:firstLine="0"/>
        <w:jc w:val="both"/>
        <w:rPr>
          <w:del w:id="1013" w:author="Mahe" w:date="2020-12-22T01:59:00Z"/>
        </w:rPr>
      </w:pPr>
      <w:del w:id="1014" w:author="Mahe" w:date="2020-12-22T01:59:00Z">
        <w:r w:rsidDel="0093064A">
          <w:delText xml:space="preserve">2. </w:delText>
        </w:r>
        <w:r w:rsidRPr="001E1A37" w:rsidDel="0093064A">
          <w:rPr>
            <w:lang w:val="x-none"/>
          </w:rPr>
          <w:delText>Association Request Frame</w:delText>
        </w:r>
      </w:del>
    </w:p>
    <w:p w14:paraId="7B6249FC" w14:textId="2B484872" w:rsidR="00F73C4E" w:rsidRPr="001E1A37" w:rsidDel="0093064A" w:rsidRDefault="001E1A37" w:rsidP="0096785B">
      <w:pPr>
        <w:ind w:left="720" w:firstLine="0"/>
        <w:jc w:val="both"/>
        <w:rPr>
          <w:del w:id="1015" w:author="Mahe" w:date="2020-12-22T01:59:00Z"/>
        </w:rPr>
      </w:pPr>
      <w:del w:id="1016" w:author="Mahe" w:date="2020-12-22T01:59:00Z">
        <w:r w:rsidDel="0093064A">
          <w:delText xml:space="preserve">3. </w:delText>
        </w:r>
        <w:r w:rsidRPr="001E1A37" w:rsidDel="0093064A">
          <w:rPr>
            <w:lang w:val="x-none"/>
          </w:rPr>
          <w:delText>Association Response Frame</w:delText>
        </w:r>
      </w:del>
    </w:p>
    <w:p w14:paraId="04BD3F50" w14:textId="6AAFCF79" w:rsidR="00F73C4E" w:rsidRPr="001E1A37" w:rsidDel="0093064A" w:rsidRDefault="001E1A37" w:rsidP="0096785B">
      <w:pPr>
        <w:ind w:left="720" w:firstLine="0"/>
        <w:jc w:val="both"/>
        <w:rPr>
          <w:del w:id="1017" w:author="Mahe" w:date="2020-12-22T01:59:00Z"/>
        </w:rPr>
      </w:pPr>
      <w:del w:id="1018" w:author="Mahe" w:date="2020-12-22T01:59:00Z">
        <w:r w:rsidDel="0093064A">
          <w:delText xml:space="preserve">4. </w:delText>
        </w:r>
        <w:r w:rsidRPr="001E1A37" w:rsidDel="0093064A">
          <w:rPr>
            <w:lang w:val="x-none"/>
          </w:rPr>
          <w:delText>Beacon Frame</w:delText>
        </w:r>
      </w:del>
    </w:p>
    <w:p w14:paraId="6B328FCA" w14:textId="796DCFD5" w:rsidR="00F73C4E" w:rsidRPr="001E1A37" w:rsidDel="0093064A" w:rsidRDefault="001E1A37" w:rsidP="0096785B">
      <w:pPr>
        <w:ind w:left="720" w:firstLine="0"/>
        <w:jc w:val="both"/>
        <w:rPr>
          <w:del w:id="1019" w:author="Mahe" w:date="2020-12-22T01:59:00Z"/>
        </w:rPr>
      </w:pPr>
      <w:del w:id="1020" w:author="Mahe" w:date="2020-12-22T01:59:00Z">
        <w:r w:rsidDel="0093064A">
          <w:delText xml:space="preserve">5. </w:delText>
        </w:r>
        <w:r w:rsidRPr="001E1A37" w:rsidDel="0093064A">
          <w:rPr>
            <w:lang w:val="x-none"/>
          </w:rPr>
          <w:delText>De-authentication Frame</w:delText>
        </w:r>
      </w:del>
    </w:p>
    <w:p w14:paraId="0DC32D46" w14:textId="5FB51471" w:rsidR="00F73C4E" w:rsidRPr="001E1A37" w:rsidDel="0093064A" w:rsidRDefault="001E1A37" w:rsidP="0096785B">
      <w:pPr>
        <w:ind w:left="720" w:firstLine="0"/>
        <w:jc w:val="both"/>
        <w:rPr>
          <w:del w:id="1021" w:author="Mahe" w:date="2020-12-22T01:59:00Z"/>
        </w:rPr>
      </w:pPr>
      <w:del w:id="1022" w:author="Mahe" w:date="2020-12-22T01:59:00Z">
        <w:r w:rsidDel="0093064A">
          <w:delText xml:space="preserve">6. </w:delText>
        </w:r>
        <w:r w:rsidRPr="001E1A37" w:rsidDel="0093064A">
          <w:rPr>
            <w:lang w:val="x-none"/>
          </w:rPr>
          <w:delText>Di-Association Frame</w:delText>
        </w:r>
      </w:del>
    </w:p>
    <w:p w14:paraId="13AC97B2" w14:textId="0EB95980" w:rsidR="00F73C4E" w:rsidRPr="001E1A37" w:rsidDel="0093064A" w:rsidRDefault="001E1A37" w:rsidP="0096785B">
      <w:pPr>
        <w:ind w:left="720" w:firstLine="0"/>
        <w:jc w:val="both"/>
        <w:rPr>
          <w:del w:id="1023" w:author="Mahe" w:date="2020-12-22T01:59:00Z"/>
        </w:rPr>
      </w:pPr>
      <w:del w:id="1024" w:author="Mahe" w:date="2020-12-22T01:59:00Z">
        <w:r w:rsidDel="0093064A">
          <w:delText xml:space="preserve">7. </w:delText>
        </w:r>
        <w:r w:rsidRPr="001E1A37" w:rsidDel="0093064A">
          <w:rPr>
            <w:lang w:val="x-none"/>
          </w:rPr>
          <w:delText>Probe Request Frame</w:delText>
        </w:r>
      </w:del>
    </w:p>
    <w:p w14:paraId="5F444328" w14:textId="4E2EB452" w:rsidR="00F73C4E" w:rsidRPr="001E1A37" w:rsidDel="0093064A" w:rsidRDefault="001E1A37" w:rsidP="0096785B">
      <w:pPr>
        <w:ind w:left="720" w:firstLine="0"/>
        <w:jc w:val="both"/>
        <w:rPr>
          <w:del w:id="1025" w:author="Mahe" w:date="2020-12-22T01:59:00Z"/>
        </w:rPr>
      </w:pPr>
      <w:del w:id="1026" w:author="Mahe" w:date="2020-12-22T01:59:00Z">
        <w:r w:rsidDel="0093064A">
          <w:delText xml:space="preserve">8. </w:delText>
        </w:r>
        <w:r w:rsidRPr="001E1A37" w:rsidDel="0093064A">
          <w:rPr>
            <w:lang w:val="x-none"/>
          </w:rPr>
          <w:delText>Probe Response Frame</w:delText>
        </w:r>
      </w:del>
    </w:p>
    <w:p w14:paraId="58D137E9" w14:textId="102C0D42" w:rsidR="00F73C4E" w:rsidRPr="001E1A37" w:rsidDel="0093064A" w:rsidRDefault="001E1A37" w:rsidP="0096785B">
      <w:pPr>
        <w:ind w:left="720" w:firstLine="0"/>
        <w:jc w:val="both"/>
        <w:rPr>
          <w:del w:id="1027" w:author="Mahe" w:date="2020-12-22T01:59:00Z"/>
        </w:rPr>
      </w:pPr>
      <w:del w:id="1028" w:author="Mahe" w:date="2020-12-22T01:59:00Z">
        <w:r w:rsidDel="0093064A">
          <w:delText xml:space="preserve">9. </w:delText>
        </w:r>
        <w:r w:rsidRPr="001E1A37" w:rsidDel="0093064A">
          <w:rPr>
            <w:lang w:val="x-none"/>
          </w:rPr>
          <w:delText>Re-Association Request Frame</w:delText>
        </w:r>
      </w:del>
    </w:p>
    <w:p w14:paraId="2E1F899B" w14:textId="42947901" w:rsidR="001E1A37" w:rsidDel="0093064A" w:rsidRDefault="001E1A37" w:rsidP="0096785B">
      <w:pPr>
        <w:ind w:left="720" w:firstLine="0"/>
        <w:jc w:val="both"/>
        <w:rPr>
          <w:del w:id="1029" w:author="Mahe" w:date="2020-12-22T01:59:00Z"/>
          <w:lang w:val="x-none"/>
        </w:rPr>
      </w:pPr>
      <w:del w:id="1030" w:author="Mahe" w:date="2020-12-22T01:59:00Z">
        <w:r w:rsidDel="0093064A">
          <w:delText xml:space="preserve">10. </w:delText>
        </w:r>
        <w:r w:rsidRPr="001E1A37" w:rsidDel="0093064A">
          <w:rPr>
            <w:lang w:val="x-none"/>
          </w:rPr>
          <w:delText>Re-Association Response Frame</w:delText>
        </w:r>
      </w:del>
    </w:p>
    <w:p w14:paraId="063BAD6E" w14:textId="54F2FD4B" w:rsidR="001E1A37" w:rsidDel="0093064A" w:rsidRDefault="001E1A37" w:rsidP="0096785B">
      <w:pPr>
        <w:ind w:left="720" w:firstLine="0"/>
        <w:jc w:val="both"/>
        <w:rPr>
          <w:del w:id="1031" w:author="Mahe" w:date="2020-12-22T01:59:00Z"/>
        </w:rPr>
      </w:pPr>
    </w:p>
    <w:p w14:paraId="3A79176C" w14:textId="0F4D326A" w:rsidR="001E1A37" w:rsidDel="0093064A" w:rsidRDefault="001E1A37" w:rsidP="0096785B">
      <w:pPr>
        <w:ind w:left="720" w:firstLine="0"/>
        <w:jc w:val="both"/>
        <w:rPr>
          <w:del w:id="1032" w:author="Mahe" w:date="2020-12-22T01:59:00Z"/>
          <w:lang w:val="x-none"/>
        </w:rPr>
      </w:pPr>
      <w:del w:id="1033" w:author="Mahe" w:date="2020-12-22T01:59:00Z">
        <w:r w:rsidRPr="001E1A37" w:rsidDel="0093064A">
          <w:rPr>
            <w:lang w:val="x-none"/>
          </w:rPr>
          <w:delText xml:space="preserve">Link: </w:delText>
        </w:r>
        <w:r w:rsidR="003E3064" w:rsidDel="0093064A">
          <w:fldChar w:fldCharType="begin"/>
        </w:r>
        <w:r w:rsidR="003E3064" w:rsidDel="0093064A">
          <w:delInstrText xml:space="preserve"> HYPERLINK "https://www.cnrood.com/en/media/solutions/Wi-Fi_Overview_of_the_802.11_Physical_Layer.pdf" </w:delInstrText>
        </w:r>
        <w:r w:rsidR="003E3064" w:rsidDel="0093064A">
          <w:fldChar w:fldCharType="separate"/>
        </w:r>
        <w:r w:rsidR="00A330B1" w:rsidRPr="001E1A37" w:rsidDel="0093064A">
          <w:rPr>
            <w:rStyle w:val="Hyperlink"/>
            <w:lang w:val="x-none"/>
          </w:rPr>
          <w:delText>https://www.cnrood.com/en/media/solutions/Wi-Fi_Overview_of_the_802.11_Physical_Layer.pdf</w:delText>
        </w:r>
        <w:r w:rsidR="003E3064" w:rsidDel="0093064A">
          <w:rPr>
            <w:rStyle w:val="Hyperlink"/>
            <w:lang w:val="x-none"/>
          </w:rPr>
          <w:fldChar w:fldCharType="end"/>
        </w:r>
        <w:r w:rsidRPr="001E1A37" w:rsidDel="0093064A">
          <w:rPr>
            <w:lang w:val="x-none"/>
          </w:rPr>
          <w:delText xml:space="preserve"> </w:delText>
        </w:r>
      </w:del>
    </w:p>
    <w:p w14:paraId="536DE44B" w14:textId="1F93C5D5" w:rsidR="001E1A37" w:rsidDel="0093064A" w:rsidRDefault="001E1A37" w:rsidP="0096785B">
      <w:pPr>
        <w:ind w:left="720" w:firstLine="0"/>
        <w:jc w:val="both"/>
        <w:rPr>
          <w:del w:id="1034" w:author="Mahe" w:date="2020-12-22T01:59:00Z"/>
          <w:lang w:val="x-none"/>
        </w:rPr>
      </w:pPr>
    </w:p>
    <w:p w14:paraId="02E5FA15" w14:textId="03192E23" w:rsidR="001E1A37" w:rsidDel="0093064A" w:rsidRDefault="001E1A37" w:rsidP="0096785B">
      <w:pPr>
        <w:pStyle w:val="Heading4"/>
        <w:jc w:val="both"/>
        <w:rPr>
          <w:del w:id="1035" w:author="Mahe" w:date="2020-12-22T01:59:00Z"/>
        </w:rPr>
      </w:pPr>
      <w:del w:id="1036" w:author="Mahe" w:date="2020-12-22T01:59:00Z">
        <w:r w:rsidDel="0093064A">
          <w:delText xml:space="preserve">Control Frame </w:delText>
        </w:r>
      </w:del>
    </w:p>
    <w:p w14:paraId="5E3D92BA" w14:textId="70014B56" w:rsidR="001E1A37" w:rsidDel="0093064A" w:rsidRDefault="001E1A37" w:rsidP="0096785B">
      <w:pPr>
        <w:ind w:left="720" w:firstLine="0"/>
        <w:jc w:val="both"/>
        <w:rPr>
          <w:del w:id="1037" w:author="Mahe" w:date="2020-12-22T01:59:00Z"/>
          <w:lang w:val="x-none"/>
        </w:rPr>
      </w:pPr>
      <w:del w:id="1038" w:author="Mahe" w:date="2020-12-22T01:59:00Z">
        <w:r w:rsidRPr="001E1A37" w:rsidDel="0093064A">
          <w:rPr>
            <w:lang w:val="x-none"/>
          </w:rPr>
          <w:delText>Faci</w:delText>
        </w:r>
        <w:r w:rsidDel="0093064A">
          <w:rPr>
            <w:lang w:val="x-none"/>
          </w:rPr>
          <w:delText xml:space="preserve">litates in the exchange of Data. </w:delText>
        </w:r>
      </w:del>
    </w:p>
    <w:p w14:paraId="71EA1E69" w14:textId="7CB4254A" w:rsidR="001E1A37" w:rsidDel="0093064A" w:rsidRDefault="001E1A37" w:rsidP="0096785B">
      <w:pPr>
        <w:ind w:left="720" w:firstLine="0"/>
        <w:jc w:val="both"/>
        <w:rPr>
          <w:del w:id="1039" w:author="Mahe" w:date="2020-12-22T01:59:00Z"/>
        </w:rPr>
      </w:pPr>
      <w:del w:id="1040" w:author="Mahe" w:date="2020-12-22T01:59:00Z">
        <w:r w:rsidDel="0093064A">
          <w:delText>Types are,</w:delText>
        </w:r>
      </w:del>
    </w:p>
    <w:p w14:paraId="4BF4FB6D" w14:textId="26077C40" w:rsidR="001E1A37" w:rsidDel="0093064A" w:rsidRDefault="001E1A37" w:rsidP="0096785B">
      <w:pPr>
        <w:ind w:left="720" w:firstLine="0"/>
        <w:jc w:val="both"/>
        <w:rPr>
          <w:del w:id="1041" w:author="Mahe" w:date="2020-12-22T01:59:00Z"/>
        </w:rPr>
      </w:pPr>
      <w:del w:id="1042" w:author="Mahe" w:date="2020-12-22T01:59:00Z">
        <w:r w:rsidDel="0093064A">
          <w:delText>1. ACK Frame</w:delText>
        </w:r>
      </w:del>
    </w:p>
    <w:p w14:paraId="21121D5B" w14:textId="06BCA587" w:rsidR="00F73C4E" w:rsidDel="0093064A" w:rsidRDefault="001E1A37" w:rsidP="0096785B">
      <w:pPr>
        <w:ind w:left="720" w:firstLine="0"/>
        <w:jc w:val="both"/>
        <w:rPr>
          <w:del w:id="1043" w:author="Mahe" w:date="2020-12-22T01:59:00Z"/>
        </w:rPr>
      </w:pPr>
      <w:del w:id="1044" w:author="Mahe" w:date="2020-12-22T01:59:00Z">
        <w:r w:rsidDel="0093064A">
          <w:delText xml:space="preserve">2. </w:delText>
        </w:r>
        <w:r w:rsidDel="0093064A">
          <w:rPr>
            <w:lang w:val="x-none"/>
          </w:rPr>
          <w:delText>Request to Send Frame (RTS)</w:delText>
        </w:r>
        <w:r w:rsidRPr="001E1A37" w:rsidDel="0093064A">
          <w:rPr>
            <w:lang w:val="x-none"/>
          </w:rPr>
          <w:delText>: provide collision Reduction stream for AP with hidden stations</w:delText>
        </w:r>
        <w:r w:rsidDel="0093064A">
          <w:delText>.</w:delText>
        </w:r>
      </w:del>
    </w:p>
    <w:p w14:paraId="7E014DD8" w14:textId="6EF9C320" w:rsidR="00F73C4E" w:rsidRPr="001E1A37" w:rsidDel="001A1EB4" w:rsidRDefault="001E1A37" w:rsidP="0096785B">
      <w:pPr>
        <w:ind w:left="720" w:firstLine="0"/>
        <w:jc w:val="both"/>
        <w:rPr>
          <w:del w:id="1045" w:author="Mahe" w:date="2020-12-22T01:31:00Z"/>
        </w:rPr>
      </w:pPr>
      <w:del w:id="1046" w:author="Mahe" w:date="2020-12-22T01:59:00Z">
        <w:r w:rsidDel="0093064A">
          <w:delText xml:space="preserve">3. </w:delText>
        </w:r>
        <w:r w:rsidRPr="001E1A37" w:rsidDel="0093064A">
          <w:rPr>
            <w:lang w:val="x-none"/>
          </w:rPr>
          <w:delText>Clear to Send (CTS): provide clearance for the requesting station to send a data frame.</w:delText>
        </w:r>
      </w:del>
    </w:p>
    <w:p w14:paraId="3483CB71" w14:textId="3E5E2215" w:rsidR="001E1A37" w:rsidRPr="001E1A37" w:rsidDel="001A1EB4" w:rsidRDefault="001E1A37" w:rsidP="0096785B">
      <w:pPr>
        <w:ind w:left="720" w:firstLine="0"/>
        <w:jc w:val="both"/>
        <w:rPr>
          <w:del w:id="1047" w:author="Mahe" w:date="2020-12-22T01:31:00Z"/>
        </w:rPr>
      </w:pPr>
    </w:p>
    <w:p w14:paraId="3EF77DC5" w14:textId="7EBF8A19" w:rsidR="0096785B" w:rsidDel="0093064A" w:rsidRDefault="0096785B">
      <w:pPr>
        <w:ind w:left="720" w:firstLine="0"/>
        <w:jc w:val="both"/>
        <w:rPr>
          <w:del w:id="1048" w:author="Mahe" w:date="2020-12-22T01:59:00Z"/>
        </w:rPr>
        <w:pPrChange w:id="1049" w:author="Mahe" w:date="2020-12-22T01:31:00Z">
          <w:pPr>
            <w:pStyle w:val="Heading4"/>
            <w:jc w:val="both"/>
          </w:pPr>
        </w:pPrChange>
      </w:pPr>
    </w:p>
    <w:p w14:paraId="3CA996F2" w14:textId="4EEC495A" w:rsidR="001E1A37" w:rsidDel="0093064A" w:rsidRDefault="001E1A37" w:rsidP="0096785B">
      <w:pPr>
        <w:pStyle w:val="Heading4"/>
        <w:jc w:val="both"/>
        <w:rPr>
          <w:del w:id="1050" w:author="Mahe" w:date="2020-12-22T01:59:00Z"/>
        </w:rPr>
      </w:pPr>
      <w:del w:id="1051" w:author="Mahe" w:date="2020-12-22T01:59:00Z">
        <w:r w:rsidDel="0093064A">
          <w:delText>Data Frame</w:delText>
        </w:r>
      </w:del>
    </w:p>
    <w:p w14:paraId="3897F0A1" w14:textId="59C6F097" w:rsidR="001E1A37" w:rsidDel="0093064A" w:rsidRDefault="001E1A37" w:rsidP="0096785B">
      <w:pPr>
        <w:jc w:val="both"/>
        <w:rPr>
          <w:del w:id="1052" w:author="Mahe" w:date="2020-12-22T01:59:00Z"/>
        </w:rPr>
      </w:pPr>
      <w:del w:id="1053" w:author="Mahe" w:date="2020-12-22T01:59:00Z">
        <w:r w:rsidDel="0093064A">
          <w:delText xml:space="preserve">They carry higher –level protocol data in the frame body. </w:delText>
        </w:r>
      </w:del>
    </w:p>
    <w:p w14:paraId="33B255D3" w14:textId="4008A41A" w:rsidR="001E1A37" w:rsidDel="0093064A" w:rsidRDefault="001E1A37" w:rsidP="0096785B">
      <w:pPr>
        <w:jc w:val="both"/>
        <w:rPr>
          <w:del w:id="1054" w:author="Mahe" w:date="2020-12-22T01:59:00Z"/>
        </w:rPr>
      </w:pPr>
    </w:p>
    <w:p w14:paraId="0841FD3A" w14:textId="660423F1" w:rsidR="001E1A37" w:rsidDel="0093064A" w:rsidRDefault="001E1A37" w:rsidP="0096785B">
      <w:pPr>
        <w:ind w:left="720" w:firstLine="0"/>
        <w:jc w:val="both"/>
        <w:rPr>
          <w:del w:id="1055" w:author="Mahe" w:date="2020-12-22T01:59:00Z"/>
        </w:rPr>
      </w:pPr>
      <w:del w:id="1056" w:author="Mahe" w:date="2020-12-22T01:59:00Z">
        <w:r w:rsidDel="0093064A">
          <w:delText xml:space="preserve">Link: </w:delText>
        </w:r>
        <w:r w:rsidR="003E3064" w:rsidDel="0093064A">
          <w:fldChar w:fldCharType="begin"/>
        </w:r>
        <w:r w:rsidR="003E3064" w:rsidDel="0093064A">
          <w:delInstrText xml:space="preserve"> HYPERLINK "https://www.oreilly.com/library/view/80211-wireless-networks/0596100523/ch04.html" </w:delInstrText>
        </w:r>
        <w:r w:rsidR="003E3064" w:rsidDel="0093064A">
          <w:fldChar w:fldCharType="separate"/>
        </w:r>
        <w:r w:rsidR="00A330B1" w:rsidRPr="001E1A37" w:rsidDel="0093064A">
          <w:rPr>
            <w:rStyle w:val="Hyperlink"/>
            <w:lang w:val="x-none"/>
          </w:rPr>
          <w:delText>https://www.oreilly.com/library/view/80211-wireless-networks/0596100523/ch04.html</w:delText>
        </w:r>
        <w:r w:rsidR="003E3064" w:rsidDel="0093064A">
          <w:rPr>
            <w:rStyle w:val="Hyperlink"/>
            <w:lang w:val="x-none"/>
          </w:rPr>
          <w:fldChar w:fldCharType="end"/>
        </w:r>
      </w:del>
    </w:p>
    <w:p w14:paraId="54838E0B" w14:textId="5014EFD2" w:rsidR="00F73C4E" w:rsidRPr="001E1A37" w:rsidDel="0093064A" w:rsidRDefault="001E1A37" w:rsidP="0096785B">
      <w:pPr>
        <w:ind w:left="720" w:firstLine="0"/>
        <w:jc w:val="both"/>
        <w:rPr>
          <w:del w:id="1057" w:author="Mahe" w:date="2020-12-22T01:59:00Z"/>
        </w:rPr>
      </w:pPr>
      <w:del w:id="1058" w:author="Mahe" w:date="2020-12-22T01:59:00Z">
        <w:r w:rsidRPr="001E1A37" w:rsidDel="0093064A">
          <w:rPr>
            <w:lang w:val="x-none"/>
          </w:rPr>
          <w:delText xml:space="preserve">Link: </w:delText>
        </w:r>
        <w:r w:rsidR="003E3064" w:rsidDel="0093064A">
          <w:fldChar w:fldCharType="begin"/>
        </w:r>
        <w:r w:rsidR="003E3064" w:rsidDel="0093064A">
          <w:delInstrText xml:space="preserve"> HYPERLINK "https://www.cnrood.com/en/media/solutions/Wi-Fi_Overview_of_the_802.11_Physical_Layer.pdf" </w:delInstrText>
        </w:r>
        <w:r w:rsidR="003E3064" w:rsidDel="0093064A">
          <w:fldChar w:fldCharType="separate"/>
        </w:r>
        <w:r w:rsidR="00A330B1" w:rsidRPr="001E1A37" w:rsidDel="0093064A">
          <w:rPr>
            <w:rStyle w:val="Hyperlink"/>
            <w:lang w:val="x-none"/>
          </w:rPr>
          <w:delText>https://www.cnrood.com/en/media/solutions/Wi-Fi_Overview_of_the_802.11_Physical_Layer.pdf</w:delText>
        </w:r>
        <w:r w:rsidR="003E3064" w:rsidDel="0093064A">
          <w:rPr>
            <w:rStyle w:val="Hyperlink"/>
            <w:lang w:val="x-none"/>
          </w:rPr>
          <w:fldChar w:fldCharType="end"/>
        </w:r>
        <w:r w:rsidRPr="001E1A37" w:rsidDel="0093064A">
          <w:rPr>
            <w:lang w:val="x-none"/>
          </w:rPr>
          <w:delText xml:space="preserve"> </w:delText>
        </w:r>
      </w:del>
    </w:p>
    <w:p w14:paraId="5B934050" w14:textId="3B1733E6" w:rsidR="001E1A37" w:rsidRPr="001E1A37" w:rsidDel="0093064A" w:rsidRDefault="001E1A37" w:rsidP="0096785B">
      <w:pPr>
        <w:jc w:val="both"/>
        <w:rPr>
          <w:del w:id="1059" w:author="Mahe" w:date="2020-12-22T01:59:00Z"/>
        </w:rPr>
      </w:pPr>
    </w:p>
    <w:p w14:paraId="1602D9EC" w14:textId="64D41F56" w:rsidR="001E1A37" w:rsidRPr="001E1A37" w:rsidRDefault="001E1A37" w:rsidP="0096785B">
      <w:pPr>
        <w:ind w:left="720" w:firstLine="0"/>
        <w:jc w:val="both"/>
      </w:pPr>
    </w:p>
    <w:p w14:paraId="3E006F1E" w14:textId="68B83DC5" w:rsidR="00E51687" w:rsidRDefault="001E1A37" w:rsidP="00264138">
      <w:pPr>
        <w:pStyle w:val="Heading2"/>
      </w:pPr>
      <w:bookmarkStart w:id="1060" w:name="_Toc59555343"/>
      <w:r>
        <w:t>5</w:t>
      </w:r>
      <w:r w:rsidR="00E51687">
        <w:t>. Data Link Layer</w:t>
      </w:r>
      <w:bookmarkEnd w:id="1060"/>
    </w:p>
    <w:p w14:paraId="1B546070" w14:textId="7F5EC3C1" w:rsidR="001A1EB4" w:rsidRDefault="001E1A37" w:rsidP="0096785B">
      <w:pPr>
        <w:pStyle w:val="Standard"/>
        <w:ind w:left="720" w:firstLine="0"/>
        <w:jc w:val="both"/>
        <w:rPr>
          <w:ins w:id="1061" w:author="Mahe" w:date="2020-12-22T02:04:00Z"/>
        </w:rPr>
      </w:pPr>
      <w:r w:rsidRPr="001E1A37">
        <w:rPr>
          <w:lang w:val="x-none"/>
        </w:rPr>
        <w:t>Is the protocol layer in a program that handles the moving of data into and out of a physical link in the network. Data bits are encoded, decoded and organized in the data link layer, before they are transported as frames between two adjacent nodes on the same </w:t>
      </w:r>
      <w:hyperlink r:id="rId27" w:history="1">
        <w:r w:rsidRPr="001E1A37">
          <w:rPr>
            <w:lang w:val="x-none"/>
          </w:rPr>
          <w:t>LAN</w:t>
        </w:r>
      </w:hyperlink>
      <w:r w:rsidRPr="001E1A37">
        <w:rPr>
          <w:lang w:val="x-none"/>
        </w:rPr>
        <w:t> or </w:t>
      </w:r>
      <w:hyperlink r:id="rId28" w:history="1">
        <w:r w:rsidRPr="001E1A37">
          <w:rPr>
            <w:lang w:val="x-none"/>
          </w:rPr>
          <w:t>WAN</w:t>
        </w:r>
      </w:hyperlink>
      <w:r w:rsidRPr="001E1A37">
        <w:rPr>
          <w:lang w:val="x-none"/>
        </w:rPr>
        <w:t>. The data link layer also determines how devices recover from collisions that may occur when nodes attempt to send frames at the same time. The data link layer has two sub</w:t>
      </w:r>
      <w:r>
        <w:t xml:space="preserve"> </w:t>
      </w:r>
      <w:r w:rsidRPr="001E1A37">
        <w:rPr>
          <w:lang w:val="x-none"/>
        </w:rPr>
        <w:t>layers</w:t>
      </w:r>
      <w:ins w:id="1062" w:author="Mahe" w:date="2020-12-22T02:04:00Z">
        <w:r w:rsidR="00C8143C">
          <w:t>.</w:t>
        </w:r>
      </w:ins>
    </w:p>
    <w:p w14:paraId="7188BF1E" w14:textId="77777777" w:rsidR="00C8143C" w:rsidRDefault="00C8143C" w:rsidP="00C8143C">
      <w:pPr>
        <w:pStyle w:val="Heading4"/>
        <w:jc w:val="both"/>
      </w:pPr>
      <w:moveToRangeStart w:id="1063" w:author="Mahe" w:date="2020-12-22T02:04:00Z" w:name="move59495066"/>
      <w:moveTo w:id="1064" w:author="Mahe" w:date="2020-12-22T02:04:00Z">
        <w:r>
          <w:t>Functions of Data Link Layer</w:t>
        </w:r>
      </w:moveTo>
    </w:p>
    <w:p w14:paraId="2618D36B" w14:textId="77777777" w:rsidR="00C8143C" w:rsidRPr="001E1A37" w:rsidRDefault="00C8143C" w:rsidP="00C8143C">
      <w:pPr>
        <w:ind w:left="720" w:firstLine="0"/>
        <w:jc w:val="both"/>
      </w:pPr>
      <w:moveTo w:id="1065" w:author="Mahe" w:date="2020-12-22T02:04:00Z">
        <w:r>
          <w:rPr>
            <w:b/>
            <w:bCs/>
          </w:rPr>
          <w:t xml:space="preserve">1. </w:t>
        </w:r>
        <w:r w:rsidRPr="001E1A37">
          <w:rPr>
            <w:b/>
            <w:bCs/>
            <w:lang w:val="x-none"/>
          </w:rPr>
          <w:t xml:space="preserve">Framing: </w:t>
        </w:r>
        <w:r w:rsidRPr="001E1A37">
          <w:rPr>
            <w:lang w:val="x-none"/>
          </w:rPr>
          <w:t>Framing is a function of the data link layer. It provides a way for a sender to transmit a set of bits that are meaningful to the receiver. This can be accomplished by attaching special bit patterns to the beginning and end of the frame.</w:t>
        </w:r>
      </w:moveTo>
    </w:p>
    <w:p w14:paraId="21736A8B" w14:textId="77777777" w:rsidR="00C8143C" w:rsidRPr="001E1A37" w:rsidRDefault="00C8143C" w:rsidP="00C8143C">
      <w:pPr>
        <w:ind w:left="720" w:firstLine="0"/>
        <w:jc w:val="both"/>
      </w:pPr>
      <w:moveTo w:id="1066" w:author="Mahe" w:date="2020-12-22T02:04:00Z">
        <w:r>
          <w:rPr>
            <w:b/>
            <w:bCs/>
          </w:rPr>
          <w:t xml:space="preserve">2. </w:t>
        </w:r>
        <w:r w:rsidRPr="001E1A37">
          <w:rPr>
            <w:b/>
            <w:bCs/>
            <w:lang w:val="x-none"/>
          </w:rPr>
          <w:t>Physical addressing:</w:t>
        </w:r>
        <w:r w:rsidRPr="001E1A37">
          <w:rPr>
            <w:lang w:val="x-none"/>
          </w:rPr>
          <w:t xml:space="preserve"> After creating frames, Data link layer adds physical addresses (MAC address) of sender and/or receiver in the header of each frame.</w:t>
        </w:r>
      </w:moveTo>
    </w:p>
    <w:p w14:paraId="63CB1296" w14:textId="77777777" w:rsidR="00C8143C" w:rsidRPr="001E1A37" w:rsidRDefault="00C8143C" w:rsidP="00C8143C">
      <w:pPr>
        <w:ind w:left="720" w:firstLine="0"/>
        <w:jc w:val="both"/>
      </w:pPr>
      <w:moveTo w:id="1067" w:author="Mahe" w:date="2020-12-22T02:04:00Z">
        <w:r>
          <w:rPr>
            <w:b/>
            <w:bCs/>
          </w:rPr>
          <w:t xml:space="preserve">3. </w:t>
        </w:r>
        <w:r w:rsidRPr="001E1A37">
          <w:rPr>
            <w:b/>
            <w:bCs/>
            <w:lang w:val="x-none"/>
          </w:rPr>
          <w:t>Error control:</w:t>
        </w:r>
        <w:r w:rsidRPr="001E1A37">
          <w:rPr>
            <w:lang w:val="x-none"/>
          </w:rPr>
          <w:t xml:space="preserve"> Data link layer provides the mechanism of error control in which it detects and retransmits damaged or lost frames.</w:t>
        </w:r>
      </w:moveTo>
    </w:p>
    <w:p w14:paraId="0094F843" w14:textId="77777777" w:rsidR="00C8143C" w:rsidRPr="001E1A37" w:rsidRDefault="00C8143C" w:rsidP="00C8143C">
      <w:pPr>
        <w:ind w:left="720" w:firstLine="0"/>
        <w:jc w:val="both"/>
      </w:pPr>
      <w:moveTo w:id="1068" w:author="Mahe" w:date="2020-12-22T02:04:00Z">
        <w:r>
          <w:rPr>
            <w:b/>
            <w:bCs/>
          </w:rPr>
          <w:lastRenderedPageBreak/>
          <w:t xml:space="preserve">4. </w:t>
        </w:r>
        <w:r w:rsidRPr="001E1A37">
          <w:rPr>
            <w:b/>
            <w:bCs/>
            <w:lang w:val="x-none"/>
          </w:rPr>
          <w:t>Flow Control:</w:t>
        </w:r>
        <w:r w:rsidRPr="001E1A37">
          <w:rPr>
            <w:lang w:val="x-none"/>
          </w:rPr>
          <w:t xml:space="preserve"> The data rate must be constant on both sides else </w:t>
        </w:r>
        <w:r>
          <w:rPr>
            <w:lang w:val="x-none"/>
          </w:rPr>
          <w:t>the data may get corrupted thus</w:t>
        </w:r>
        <w:r w:rsidRPr="001E1A37">
          <w:rPr>
            <w:lang w:val="x-none"/>
          </w:rPr>
          <w:t>, flow control coordinates that amount of data that can be sent before receiving acknowledgement.</w:t>
        </w:r>
      </w:moveTo>
    </w:p>
    <w:p w14:paraId="6E04C7CD" w14:textId="77777777" w:rsidR="00C8143C" w:rsidRDefault="00C8143C" w:rsidP="00C8143C">
      <w:pPr>
        <w:ind w:left="720" w:firstLine="0"/>
        <w:jc w:val="both"/>
        <w:rPr>
          <w:lang w:val="x-none"/>
        </w:rPr>
      </w:pPr>
      <w:moveTo w:id="1069" w:author="Mahe" w:date="2020-12-22T02:04:00Z">
        <w:r>
          <w:rPr>
            <w:b/>
            <w:bCs/>
          </w:rPr>
          <w:t xml:space="preserve">5. </w:t>
        </w:r>
        <w:r w:rsidRPr="001E1A37">
          <w:rPr>
            <w:b/>
            <w:bCs/>
            <w:lang w:val="x-none"/>
          </w:rPr>
          <w:t xml:space="preserve">Access control: </w:t>
        </w:r>
        <w:r w:rsidRPr="001E1A37">
          <w:rPr>
            <w:lang w:val="x-none"/>
          </w:rPr>
          <w:t>When a single communication channel is shared by multiple devices, MAC sub-layer of data link layer helps to determine which device has control over the channel at a given time.</w:t>
        </w:r>
      </w:moveTo>
    </w:p>
    <w:moveToRangeEnd w:id="1063"/>
    <w:p w14:paraId="498E9E61" w14:textId="77777777" w:rsidR="00C8143C" w:rsidRPr="00C8143C" w:rsidRDefault="00C8143C" w:rsidP="0096785B">
      <w:pPr>
        <w:pStyle w:val="Standard"/>
        <w:ind w:left="720" w:firstLine="0"/>
        <w:jc w:val="both"/>
        <w:rPr>
          <w:ins w:id="1070" w:author="Mahe" w:date="2020-12-22T01:29:00Z"/>
          <w:rPrChange w:id="1071" w:author="Mahe" w:date="2020-12-22T02:04:00Z">
            <w:rPr>
              <w:ins w:id="1072" w:author="Mahe" w:date="2020-12-22T01:29:00Z"/>
              <w:lang w:val="x-none"/>
            </w:rPr>
          </w:rPrChange>
        </w:rPr>
      </w:pPr>
    </w:p>
    <w:p w14:paraId="12B9594A" w14:textId="4EE25EAB" w:rsidR="001A1EB4" w:rsidRDefault="001E1A37">
      <w:pPr>
        <w:pStyle w:val="Heading4"/>
        <w:rPr>
          <w:ins w:id="1073" w:author="Mahe" w:date="2020-12-22T01:30:00Z"/>
          <w:lang w:val="x-none"/>
        </w:rPr>
        <w:pPrChange w:id="1074" w:author="Mahe" w:date="2020-12-22T01:30:00Z">
          <w:pPr>
            <w:pStyle w:val="Standard"/>
            <w:ind w:left="720" w:firstLine="0"/>
            <w:jc w:val="both"/>
          </w:pPr>
        </w:pPrChange>
      </w:pPr>
      <w:del w:id="1075" w:author="Mahe" w:date="2020-12-22T01:29:00Z">
        <w:r w:rsidRPr="001E1A37" w:rsidDel="001A1EB4">
          <w:rPr>
            <w:lang w:val="x-none"/>
          </w:rPr>
          <w:delText>: the logical</w:delText>
        </w:r>
      </w:del>
      <w:ins w:id="1076" w:author="Mahe" w:date="2020-12-22T01:29:00Z">
        <w:r w:rsidR="001A1EB4" w:rsidRPr="001E1A37">
          <w:rPr>
            <w:lang w:val="x-none"/>
          </w:rPr>
          <w:t>Logical</w:t>
        </w:r>
      </w:ins>
      <w:r w:rsidRPr="001E1A37">
        <w:rPr>
          <w:lang w:val="x-none"/>
        </w:rPr>
        <w:t xml:space="preserve"> link control (</w:t>
      </w:r>
      <w:r w:rsidR="003E3064">
        <w:fldChar w:fldCharType="begin"/>
      </w:r>
      <w:r w:rsidR="003E3064">
        <w:instrText xml:space="preserve"> HYPERLINK "https://searchnetworking.techtarget.com/definition/Logical-Link-Control-layer" </w:instrText>
      </w:r>
      <w:r w:rsidR="003E3064">
        <w:fldChar w:fldCharType="separate"/>
      </w:r>
      <w:r w:rsidRPr="001E1A37">
        <w:rPr>
          <w:lang w:val="x-none"/>
        </w:rPr>
        <w:t>LLC</w:t>
      </w:r>
      <w:r w:rsidR="003E3064">
        <w:rPr>
          <w:lang w:val="x-none"/>
        </w:rPr>
        <w:fldChar w:fldCharType="end"/>
      </w:r>
      <w:r w:rsidRPr="001E1A37">
        <w:rPr>
          <w:lang w:val="x-none"/>
        </w:rPr>
        <w:t>) sublayer</w:t>
      </w:r>
    </w:p>
    <w:p w14:paraId="692884B2" w14:textId="13EB4ECC" w:rsidR="001A1EB4" w:rsidRDefault="001A1EB4" w:rsidP="001A1EB4">
      <w:pPr>
        <w:pStyle w:val="Standard"/>
        <w:ind w:left="720" w:firstLine="0"/>
        <w:jc w:val="both"/>
        <w:rPr>
          <w:ins w:id="1077" w:author="Mahe" w:date="2020-12-22T01:42:00Z"/>
          <w:lang w:val="x-none"/>
        </w:rPr>
      </w:pPr>
      <w:moveToRangeStart w:id="1078" w:author="Mahe" w:date="2020-12-22T01:30:00Z" w:name="move59493041"/>
      <w:moveTo w:id="1079" w:author="Mahe" w:date="2020-12-22T01:30:00Z">
        <w:r>
          <w:rPr>
            <w:lang w:val="x-none"/>
          </w:rPr>
          <w:t>T</w:t>
        </w:r>
        <w:r w:rsidRPr="001E1A37">
          <w:rPr>
            <w:lang w:val="x-none"/>
          </w:rPr>
          <w:t>he role of the LLC sublayer is to control data flow among various applications and services, as well as provide acknowledgement and error notification mechanisms. The LLC sublayer can then talk to a number of IEEE 802 MAC sub</w:t>
        </w:r>
        <w:r>
          <w:t xml:space="preserve"> </w:t>
        </w:r>
        <w:r w:rsidRPr="001E1A37">
          <w:rPr>
            <w:lang w:val="x-none"/>
          </w:rPr>
          <w:t>layers, which control access to the physical media for transport. It is also responsible for the physical addressing of frames.</w:t>
        </w:r>
      </w:moveTo>
      <w:ins w:id="1080" w:author="Mahe" w:date="2020-12-22T01:38:00Z">
        <w:r w:rsidR="0046215C" w:rsidRPr="0046215C">
          <w:rPr>
            <w:lang w:val="x-none"/>
            <w:rPrChange w:id="1081" w:author="Mahe" w:date="2020-12-22T01:38:00Z">
              <w:rPr/>
            </w:rPrChange>
          </w:rPr>
          <w:t xml:space="preserve"> </w:t>
        </w:r>
        <w:r w:rsidR="0046215C" w:rsidRPr="0046215C">
          <w:rPr>
            <w:lang w:val="x-none"/>
            <w:rPrChange w:id="1082" w:author="Mahe" w:date="2020-12-22T01:38:00Z">
              <w:rPr>
                <w:rFonts w:ascii="Arial" w:hAnsi="Arial" w:cs="Arial"/>
                <w:color w:val="202122"/>
                <w:sz w:val="21"/>
                <w:szCs w:val="21"/>
                <w:shd w:val="clear" w:color="auto" w:fill="FFFFFF"/>
              </w:rPr>
            </w:rPrChange>
          </w:rPr>
          <w:t>LLC, </w:t>
        </w:r>
        <w:r w:rsidR="0046215C" w:rsidRPr="0046215C">
          <w:rPr>
            <w:lang w:val="x-none"/>
            <w:rPrChange w:id="1083" w:author="Mahe" w:date="2020-12-22T01:38:00Z">
              <w:rPr/>
            </w:rPrChange>
          </w:rPr>
          <w:fldChar w:fldCharType="begin"/>
        </w:r>
        <w:r w:rsidR="0046215C" w:rsidRPr="0046215C">
          <w:rPr>
            <w:lang w:val="x-none"/>
            <w:rPrChange w:id="1084" w:author="Mahe" w:date="2020-12-22T01:38:00Z">
              <w:rPr/>
            </w:rPrChange>
          </w:rPr>
          <w:instrText xml:space="preserve"> HYPERLINK "https://en.wikipedia.org/wiki/Multiplexing" \o "Multiplexing" </w:instrText>
        </w:r>
        <w:r w:rsidR="0046215C" w:rsidRPr="0046215C">
          <w:rPr>
            <w:lang w:val="x-none"/>
            <w:rPrChange w:id="1085" w:author="Mahe" w:date="2020-12-22T01:38:00Z">
              <w:rPr/>
            </w:rPrChange>
          </w:rPr>
          <w:fldChar w:fldCharType="separate"/>
        </w:r>
        <w:r w:rsidR="0046215C" w:rsidRPr="0046215C">
          <w:rPr>
            <w:lang w:val="x-none"/>
            <w:rPrChange w:id="1086" w:author="Mahe" w:date="2020-12-22T01:38:00Z">
              <w:rPr>
                <w:rStyle w:val="Hyperlink"/>
                <w:rFonts w:ascii="Arial" w:hAnsi="Arial" w:cs="Arial"/>
                <w:color w:val="0B0080"/>
                <w:sz w:val="21"/>
                <w:szCs w:val="21"/>
                <w:shd w:val="clear" w:color="auto" w:fill="FFFFFF"/>
              </w:rPr>
            </w:rPrChange>
          </w:rPr>
          <w:t>multiplexes</w:t>
        </w:r>
        <w:r w:rsidR="0046215C" w:rsidRPr="0046215C">
          <w:rPr>
            <w:lang w:val="x-none"/>
            <w:rPrChange w:id="1087" w:author="Mahe" w:date="2020-12-22T01:38:00Z">
              <w:rPr/>
            </w:rPrChange>
          </w:rPr>
          <w:fldChar w:fldCharType="end"/>
        </w:r>
        <w:r w:rsidR="0046215C" w:rsidRPr="0046215C">
          <w:rPr>
            <w:lang w:val="x-none"/>
            <w:rPrChange w:id="1088" w:author="Mahe" w:date="2020-12-22T01:38:00Z">
              <w:rPr>
                <w:rFonts w:ascii="Arial" w:hAnsi="Arial" w:cs="Arial"/>
                <w:color w:val="202122"/>
                <w:sz w:val="21"/>
                <w:szCs w:val="21"/>
                <w:shd w:val="clear" w:color="auto" w:fill="FFFFFF"/>
              </w:rPr>
            </w:rPrChange>
          </w:rPr>
          <w:t> protocols running at the top of the data link layer, and optionally provides flow control, acknowledgment, and error notification. The LLC provides addressing and control of the data link. It specifies which mechanisms are to be used for addressing stations over the transmission medium and for controlling the data exchanged between the originator and recipient machines.</w:t>
        </w:r>
      </w:ins>
    </w:p>
    <w:p w14:paraId="743D3979" w14:textId="631C042D" w:rsidR="0046215C" w:rsidRPr="0046215C" w:rsidRDefault="00B477C0" w:rsidP="001A1EB4">
      <w:pPr>
        <w:pStyle w:val="Standard"/>
        <w:ind w:left="720" w:firstLine="0"/>
        <w:jc w:val="both"/>
        <w:rPr>
          <w:rPrChange w:id="1089" w:author="Mahe" w:date="2020-12-22T01:38:00Z">
            <w:rPr>
              <w:lang w:val="x-none"/>
            </w:rPr>
          </w:rPrChange>
        </w:rPr>
      </w:pPr>
      <w:ins w:id="1090" w:author="Mahe" w:date="2020-12-22T01:42:00Z">
        <w:r>
          <w:rPr>
            <w:noProof/>
            <w:lang w:bidi="ar-SA"/>
          </w:rPr>
          <w:drawing>
            <wp:inline distT="0" distB="0" distL="0" distR="0" wp14:anchorId="465D7776" wp14:editId="276CFBDC">
              <wp:extent cx="6400800" cy="2160884"/>
              <wp:effectExtent l="0" t="0" r="0" b="0"/>
              <wp:docPr id="24" name="Picture 24" descr="Logical Link Control (LLC) Protocol Data Uni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al Link Control (LLC) Protocol Data Unit - GeeksforGee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2160884"/>
                      </a:xfrm>
                      <a:prstGeom prst="rect">
                        <a:avLst/>
                      </a:prstGeom>
                      <a:noFill/>
                      <a:ln>
                        <a:noFill/>
                      </a:ln>
                    </pic:spPr>
                  </pic:pic>
                </a:graphicData>
              </a:graphic>
            </wp:inline>
          </w:drawing>
        </w:r>
      </w:ins>
    </w:p>
    <w:moveToRangeEnd w:id="1078"/>
    <w:p w14:paraId="79C0812D" w14:textId="61BBEEB2" w:rsidR="001A1EB4" w:rsidRDefault="00B477C0">
      <w:pPr>
        <w:pStyle w:val="Caption"/>
        <w:rPr>
          <w:ins w:id="1091" w:author="Mahe" w:date="2020-12-22T01:29:00Z"/>
          <w:lang w:val="x-none"/>
        </w:rPr>
        <w:pPrChange w:id="1092" w:author="Mahe" w:date="2020-12-22T01:42:00Z">
          <w:pPr>
            <w:pStyle w:val="Standard"/>
            <w:ind w:left="720" w:firstLine="0"/>
            <w:jc w:val="both"/>
          </w:pPr>
        </w:pPrChange>
      </w:pPr>
      <w:ins w:id="1093" w:author="Mahe" w:date="2020-12-22T01:42:00Z">
        <w:r>
          <w:tab/>
        </w:r>
        <w:r>
          <w:tab/>
        </w:r>
        <w:r>
          <w:tab/>
        </w:r>
        <w:r>
          <w:tab/>
        </w:r>
        <w:r>
          <w:tab/>
        </w:r>
        <w:r>
          <w:tab/>
        </w:r>
        <w:bookmarkStart w:id="1094" w:name="_Toc59555417"/>
        <w:r w:rsidR="0046215C">
          <w:t xml:space="preserve">Figure </w:t>
        </w:r>
        <w:r w:rsidR="0046215C">
          <w:fldChar w:fldCharType="begin"/>
        </w:r>
        <w:r w:rsidR="0046215C">
          <w:instrText xml:space="preserve"> SEQ Figure \* ARABIC </w:instrText>
        </w:r>
      </w:ins>
      <w:r w:rsidR="0046215C">
        <w:fldChar w:fldCharType="separate"/>
      </w:r>
      <w:ins w:id="1095" w:author="Mahe" w:date="2020-12-22T01:42:00Z">
        <w:r w:rsidR="0046215C">
          <w:rPr>
            <w:noProof/>
          </w:rPr>
          <w:t>5</w:t>
        </w:r>
        <w:r w:rsidR="0046215C">
          <w:fldChar w:fldCharType="end"/>
        </w:r>
        <w:r w:rsidR="0046215C">
          <w:t>: LLC PDU Format</w:t>
        </w:r>
      </w:ins>
      <w:bookmarkEnd w:id="1094"/>
    </w:p>
    <w:p w14:paraId="469329C2" w14:textId="5D56B34A" w:rsidR="001A1EB4" w:rsidRPr="001E1A37" w:rsidRDefault="001E1A37">
      <w:pPr>
        <w:pStyle w:val="Heading4"/>
        <w:rPr>
          <w:lang w:val="x-none"/>
        </w:rPr>
        <w:pPrChange w:id="1096" w:author="Mahe" w:date="2020-12-22T01:30:00Z">
          <w:pPr>
            <w:pStyle w:val="Standard"/>
            <w:ind w:left="720" w:firstLine="0"/>
            <w:jc w:val="both"/>
          </w:pPr>
        </w:pPrChange>
      </w:pPr>
      <w:del w:id="1097" w:author="Mahe" w:date="2020-12-22T01:29:00Z">
        <w:r w:rsidRPr="001E1A37" w:rsidDel="001A1EB4">
          <w:rPr>
            <w:lang w:val="x-none"/>
          </w:rPr>
          <w:delText xml:space="preserve"> and the </w:delText>
        </w:r>
      </w:del>
      <w:ins w:id="1098" w:author="Mahe" w:date="2020-12-22T01:29:00Z">
        <w:r w:rsidR="001A1EB4">
          <w:t>M</w:t>
        </w:r>
      </w:ins>
      <w:del w:id="1099" w:author="Mahe" w:date="2020-12-22T01:29:00Z">
        <w:r w:rsidRPr="001E1A37" w:rsidDel="001A1EB4">
          <w:rPr>
            <w:lang w:val="x-none"/>
          </w:rPr>
          <w:delText>media</w:delText>
        </w:r>
      </w:del>
      <w:ins w:id="1100" w:author="Mahe" w:date="2020-12-22T01:29:00Z">
        <w:r w:rsidR="001A1EB4" w:rsidRPr="001E1A37">
          <w:rPr>
            <w:lang w:val="x-none"/>
          </w:rPr>
          <w:t>edia</w:t>
        </w:r>
      </w:ins>
      <w:r w:rsidRPr="001E1A37">
        <w:rPr>
          <w:lang w:val="x-none"/>
        </w:rPr>
        <w:t xml:space="preserve"> access control (</w:t>
      </w:r>
      <w:r w:rsidR="003E3064">
        <w:fldChar w:fldCharType="begin"/>
      </w:r>
      <w:r w:rsidR="003E3064">
        <w:instrText xml:space="preserve"> HYPERLINK "https://searchsecurity.techtarget.com/definition/message-authentication-code-MAC" </w:instrText>
      </w:r>
      <w:r w:rsidR="003E3064">
        <w:fldChar w:fldCharType="separate"/>
      </w:r>
      <w:r w:rsidRPr="001E1A37">
        <w:rPr>
          <w:lang w:val="x-none"/>
        </w:rPr>
        <w:t>MAC</w:t>
      </w:r>
      <w:r w:rsidR="003E3064">
        <w:rPr>
          <w:lang w:val="x-none"/>
        </w:rPr>
        <w:fldChar w:fldCharType="end"/>
      </w:r>
      <w:r w:rsidRPr="001E1A37">
        <w:rPr>
          <w:lang w:val="x-none"/>
        </w:rPr>
        <w:t>) sublayer.</w:t>
      </w:r>
    </w:p>
    <w:p w14:paraId="6869916A" w14:textId="15BFCA4C" w:rsidR="001E1A37" w:rsidDel="001A1EB4" w:rsidRDefault="001E1A37" w:rsidP="0096785B">
      <w:pPr>
        <w:pStyle w:val="Standard"/>
        <w:ind w:left="720" w:firstLine="0"/>
        <w:jc w:val="both"/>
        <w:rPr>
          <w:lang w:val="x-none"/>
        </w:rPr>
      </w:pPr>
      <w:moveFromRangeStart w:id="1101" w:author="Mahe" w:date="2020-12-22T01:30:00Z" w:name="move59493041"/>
      <w:moveFrom w:id="1102" w:author="Mahe" w:date="2020-12-22T01:30:00Z">
        <w:r w:rsidDel="001A1EB4">
          <w:rPr>
            <w:lang w:val="x-none"/>
          </w:rPr>
          <w:t>T</w:t>
        </w:r>
        <w:r w:rsidRPr="001E1A37" w:rsidDel="001A1EB4">
          <w:rPr>
            <w:lang w:val="x-none"/>
          </w:rPr>
          <w:t>he role of the LLC sublayer is to control data flow among various applications and services, as well as provide acknowledgement and error notification mechanisms. The LLC sublayer can then talk to a number of IEEE 802 MAC sub</w:t>
        </w:r>
        <w:r w:rsidDel="001A1EB4">
          <w:t xml:space="preserve"> </w:t>
        </w:r>
        <w:r w:rsidRPr="001E1A37" w:rsidDel="001A1EB4">
          <w:rPr>
            <w:lang w:val="x-none"/>
          </w:rPr>
          <w:t>layers, which control access to the physical media for transport. It is also responsible for the physical addressing of frames.</w:t>
        </w:r>
      </w:moveFrom>
    </w:p>
    <w:moveFromRangeEnd w:id="1101"/>
    <w:p w14:paraId="69CDE346" w14:textId="77777777" w:rsidR="0093064A" w:rsidRDefault="001E1A37" w:rsidP="0096785B">
      <w:pPr>
        <w:pStyle w:val="Standard"/>
        <w:ind w:left="720" w:firstLine="0"/>
        <w:jc w:val="both"/>
        <w:rPr>
          <w:ins w:id="1103" w:author="Mahe" w:date="2020-12-22T01:55:00Z"/>
        </w:rPr>
      </w:pPr>
      <w:r w:rsidRPr="001E1A37">
        <w:rPr>
          <w:lang w:val="x-none"/>
        </w:rPr>
        <w:t>A media access control is a network data transfer policy that determines how data is transmitted between two computer termina</w:t>
      </w:r>
      <w:r>
        <w:rPr>
          <w:lang w:val="x-none"/>
        </w:rPr>
        <w:t xml:space="preserve">ls through a network cable. </w:t>
      </w:r>
      <w:r w:rsidRPr="001E1A37">
        <w:rPr>
          <w:lang w:val="x-none"/>
        </w:rPr>
        <w:t>The essence of the MAC protocol is to ensure non-collision and eases the transfer of data packets between two computer terminals.</w:t>
      </w:r>
      <w:r>
        <w:t xml:space="preserve"> MAC can be classified into two types – </w:t>
      </w:r>
    </w:p>
    <w:p w14:paraId="5B18AEF6" w14:textId="77777777" w:rsidR="0093064A" w:rsidRDefault="001E1A37">
      <w:pPr>
        <w:pStyle w:val="Heading5"/>
        <w:rPr>
          <w:ins w:id="1104" w:author="Mahe" w:date="2020-12-22T01:55:00Z"/>
        </w:rPr>
        <w:pPrChange w:id="1105" w:author="Mahe" w:date="2020-12-22T01:57:00Z">
          <w:pPr>
            <w:pStyle w:val="Standard"/>
            <w:ind w:left="720" w:firstLine="0"/>
            <w:jc w:val="both"/>
          </w:pPr>
        </w:pPrChange>
      </w:pPr>
      <w:del w:id="1106" w:author="Mahe" w:date="2020-12-22T01:55:00Z">
        <w:r w:rsidDel="0093064A">
          <w:delText xml:space="preserve">1.  </w:delText>
        </w:r>
      </w:del>
      <w:r w:rsidRPr="001E1A37">
        <w:t>Point Coordination Function (PCF)</w:t>
      </w:r>
      <w:r>
        <w:t xml:space="preserve"> </w:t>
      </w:r>
    </w:p>
    <w:p w14:paraId="3F59C363" w14:textId="019B5D88" w:rsidR="0093064A" w:rsidRPr="0093064A" w:rsidRDefault="0093064A" w:rsidP="0096785B">
      <w:pPr>
        <w:pStyle w:val="Standard"/>
        <w:ind w:left="720" w:firstLine="0"/>
        <w:jc w:val="both"/>
        <w:rPr>
          <w:ins w:id="1107" w:author="Mahe" w:date="2020-12-22T01:56:00Z"/>
          <w:lang w:val="x-none"/>
          <w:rPrChange w:id="1108" w:author="Mahe" w:date="2020-12-22T01:57:00Z">
            <w:rPr>
              <w:ins w:id="1109" w:author="Mahe" w:date="2020-12-22T01:56:00Z"/>
              <w:rFonts w:ascii="Arial" w:hAnsi="Arial" w:cs="Arial"/>
              <w:shd w:val="clear" w:color="auto" w:fill="FFFFFF"/>
            </w:rPr>
          </w:rPrChange>
        </w:rPr>
      </w:pPr>
      <w:ins w:id="1110" w:author="Mahe" w:date="2020-12-22T01:56:00Z">
        <w:r w:rsidRPr="0093064A">
          <w:rPr>
            <w:lang w:val="x-none"/>
            <w:rPrChange w:id="1111" w:author="Mahe" w:date="2020-12-22T01:57:00Z">
              <w:rPr>
                <w:rFonts w:ascii="Arial" w:hAnsi="Arial" w:cs="Arial"/>
                <w:shd w:val="clear" w:color="auto" w:fill="FFFFFF"/>
              </w:rPr>
            </w:rPrChange>
          </w:rPr>
          <w:t>PCP is implemented on top of DCF and mostly used for time-service transmission. It uses a centralized, contention-free polling access method. It offers both asynchronous and time-bounded service.</w:t>
        </w:r>
      </w:ins>
    </w:p>
    <w:p w14:paraId="405FD08C" w14:textId="77777777" w:rsidR="0093064A" w:rsidRDefault="0093064A" w:rsidP="0096785B">
      <w:pPr>
        <w:pStyle w:val="Standard"/>
        <w:ind w:left="720" w:firstLine="0"/>
        <w:jc w:val="both"/>
        <w:rPr>
          <w:ins w:id="1112" w:author="Mahe" w:date="2020-12-22T01:55:00Z"/>
        </w:rPr>
      </w:pPr>
    </w:p>
    <w:p w14:paraId="3BE5AA46" w14:textId="77777777" w:rsidR="0093064A" w:rsidRDefault="001E1A37">
      <w:pPr>
        <w:pStyle w:val="Heading5"/>
        <w:rPr>
          <w:ins w:id="1113" w:author="Mahe" w:date="2020-12-22T01:56:00Z"/>
        </w:rPr>
        <w:pPrChange w:id="1114" w:author="Mahe" w:date="2020-12-22T01:57:00Z">
          <w:pPr>
            <w:pStyle w:val="Standard"/>
            <w:ind w:left="720" w:firstLine="0"/>
            <w:jc w:val="both"/>
          </w:pPr>
        </w:pPrChange>
      </w:pPr>
      <w:del w:id="1115" w:author="Mahe" w:date="2020-12-22T01:55:00Z">
        <w:r w:rsidDel="0093064A">
          <w:delText xml:space="preserve">2. </w:delText>
        </w:r>
      </w:del>
      <w:r w:rsidRPr="0093064A">
        <w:rPr>
          <w:rPrChange w:id="1116" w:author="Mahe" w:date="2020-12-22T01:57:00Z">
            <w:rPr>
              <w:lang w:val="x-none"/>
            </w:rPr>
          </w:rPrChange>
        </w:rPr>
        <w:t>Distributed Coordination Function (DCF)</w:t>
      </w:r>
    </w:p>
    <w:p w14:paraId="6B3ACA3F" w14:textId="60DCDBE8" w:rsidR="001E1A37" w:rsidRPr="0093064A" w:rsidRDefault="0093064A" w:rsidP="0096785B">
      <w:pPr>
        <w:pStyle w:val="Standard"/>
        <w:ind w:left="720" w:firstLine="0"/>
        <w:jc w:val="both"/>
        <w:rPr>
          <w:lang w:val="x-none"/>
          <w:rPrChange w:id="1117" w:author="Mahe" w:date="2020-12-22T01:57:00Z">
            <w:rPr/>
          </w:rPrChange>
        </w:rPr>
      </w:pPr>
      <w:ins w:id="1118" w:author="Mahe" w:date="2020-12-22T01:56:00Z">
        <w:r w:rsidRPr="0093064A">
          <w:rPr>
            <w:lang w:val="x-none"/>
            <w:rPrChange w:id="1119" w:author="Mahe" w:date="2020-12-22T01:57:00Z">
              <w:rPr>
                <w:rFonts w:ascii="Arial" w:hAnsi="Arial" w:cs="Arial"/>
                <w:shd w:val="clear" w:color="auto" w:fill="FFFFFF"/>
              </w:rPr>
            </w:rPrChange>
          </w:rPr>
          <w:t>DCF uses CSMA/CA as access method as wireless LAN can’t implement CSMA/CD. It only offers asynchronous service.</w:t>
        </w:r>
      </w:ins>
      <w:del w:id="1120" w:author="Mahe" w:date="2020-12-22T01:56:00Z">
        <w:r w:rsidR="001E1A37" w:rsidDel="0093064A">
          <w:delText xml:space="preserve">. </w:delText>
        </w:r>
      </w:del>
    </w:p>
    <w:p w14:paraId="3AA5BC5E" w14:textId="752030C6" w:rsidR="001E1A37" w:rsidDel="00C8143C" w:rsidRDefault="001E1A37" w:rsidP="0096785B">
      <w:pPr>
        <w:pStyle w:val="Heading4"/>
        <w:jc w:val="both"/>
      </w:pPr>
      <w:moveFromRangeStart w:id="1121" w:author="Mahe" w:date="2020-12-22T02:04:00Z" w:name="move59495066"/>
      <w:moveFrom w:id="1122" w:author="Mahe" w:date="2020-12-22T02:04:00Z">
        <w:r w:rsidDel="00C8143C">
          <w:lastRenderedPageBreak/>
          <w:t>Functions of Data Link Layer</w:t>
        </w:r>
      </w:moveFrom>
    </w:p>
    <w:p w14:paraId="76EA4047" w14:textId="70ADEB71" w:rsidR="00F73C4E" w:rsidRPr="001E1A37" w:rsidDel="00C8143C" w:rsidRDefault="001E1A37" w:rsidP="0096785B">
      <w:pPr>
        <w:ind w:left="720" w:firstLine="0"/>
        <w:jc w:val="both"/>
      </w:pPr>
      <w:moveFrom w:id="1123" w:author="Mahe" w:date="2020-12-22T02:04:00Z">
        <w:r w:rsidDel="00C8143C">
          <w:rPr>
            <w:b/>
            <w:bCs/>
          </w:rPr>
          <w:t xml:space="preserve">1. </w:t>
        </w:r>
        <w:r w:rsidR="00A330B1" w:rsidRPr="001E1A37" w:rsidDel="00C8143C">
          <w:rPr>
            <w:b/>
            <w:bCs/>
            <w:lang w:val="x-none"/>
          </w:rPr>
          <w:t xml:space="preserve">Framing: </w:t>
        </w:r>
        <w:r w:rsidR="00A330B1" w:rsidRPr="001E1A37" w:rsidDel="00C8143C">
          <w:rPr>
            <w:lang w:val="x-none"/>
          </w:rPr>
          <w:t>Framing is a function of the data link layer. It provides a way for a sender to transmit a set of bits that are meaningful to the receiver. This can be accomplished by attaching special bit patterns to the beginning and end of the frame.</w:t>
        </w:r>
      </w:moveFrom>
    </w:p>
    <w:p w14:paraId="13B0E6FF" w14:textId="0887B1C3" w:rsidR="00F73C4E" w:rsidRPr="001E1A37" w:rsidDel="00C8143C" w:rsidRDefault="001E1A37" w:rsidP="0096785B">
      <w:pPr>
        <w:ind w:left="720" w:firstLine="0"/>
        <w:jc w:val="both"/>
      </w:pPr>
      <w:moveFrom w:id="1124" w:author="Mahe" w:date="2020-12-22T02:04:00Z">
        <w:r w:rsidDel="00C8143C">
          <w:rPr>
            <w:b/>
            <w:bCs/>
          </w:rPr>
          <w:t xml:space="preserve">2. </w:t>
        </w:r>
        <w:r w:rsidR="00A330B1" w:rsidRPr="001E1A37" w:rsidDel="00C8143C">
          <w:rPr>
            <w:b/>
            <w:bCs/>
            <w:lang w:val="x-none"/>
          </w:rPr>
          <w:t>Physical addressing:</w:t>
        </w:r>
        <w:r w:rsidR="00A330B1" w:rsidRPr="001E1A37" w:rsidDel="00C8143C">
          <w:rPr>
            <w:lang w:val="x-none"/>
          </w:rPr>
          <w:t xml:space="preserve"> After creating frames, Data link layer adds physical addresses (MAC address) of sender and/or receiver in the header of each frame.</w:t>
        </w:r>
      </w:moveFrom>
    </w:p>
    <w:p w14:paraId="049A7A37" w14:textId="4F10795F" w:rsidR="00F73C4E" w:rsidRPr="001E1A37" w:rsidDel="00C8143C" w:rsidRDefault="001E1A37" w:rsidP="0096785B">
      <w:pPr>
        <w:ind w:left="720" w:firstLine="0"/>
        <w:jc w:val="both"/>
      </w:pPr>
      <w:moveFrom w:id="1125" w:author="Mahe" w:date="2020-12-22T02:04:00Z">
        <w:r w:rsidDel="00C8143C">
          <w:rPr>
            <w:b/>
            <w:bCs/>
          </w:rPr>
          <w:t xml:space="preserve">3. </w:t>
        </w:r>
        <w:r w:rsidR="00A330B1" w:rsidRPr="001E1A37" w:rsidDel="00C8143C">
          <w:rPr>
            <w:b/>
            <w:bCs/>
            <w:lang w:val="x-none"/>
          </w:rPr>
          <w:t>Error control:</w:t>
        </w:r>
        <w:r w:rsidR="00A330B1" w:rsidRPr="001E1A37" w:rsidDel="00C8143C">
          <w:rPr>
            <w:lang w:val="x-none"/>
          </w:rPr>
          <w:t xml:space="preserve"> Data link layer provides the mechanism of error control in which it detects and retransmits damaged or lost frames.</w:t>
        </w:r>
      </w:moveFrom>
    </w:p>
    <w:p w14:paraId="354F3E96" w14:textId="7943B282" w:rsidR="00F73C4E" w:rsidRPr="001E1A37" w:rsidDel="00C8143C" w:rsidRDefault="001E1A37" w:rsidP="0096785B">
      <w:pPr>
        <w:ind w:left="720" w:firstLine="0"/>
        <w:jc w:val="both"/>
      </w:pPr>
      <w:moveFrom w:id="1126" w:author="Mahe" w:date="2020-12-22T02:04:00Z">
        <w:r w:rsidDel="00C8143C">
          <w:rPr>
            <w:b/>
            <w:bCs/>
          </w:rPr>
          <w:t xml:space="preserve">4. </w:t>
        </w:r>
        <w:r w:rsidR="00A330B1" w:rsidRPr="001E1A37" w:rsidDel="00C8143C">
          <w:rPr>
            <w:b/>
            <w:bCs/>
            <w:lang w:val="x-none"/>
          </w:rPr>
          <w:t>Flow Control:</w:t>
        </w:r>
        <w:r w:rsidR="00A330B1" w:rsidRPr="001E1A37" w:rsidDel="00C8143C">
          <w:rPr>
            <w:lang w:val="x-none"/>
          </w:rPr>
          <w:t xml:space="preserve"> The data rate must be constant on both sides else </w:t>
        </w:r>
        <w:r w:rsidR="000A7903" w:rsidDel="00C8143C">
          <w:rPr>
            <w:lang w:val="x-none"/>
          </w:rPr>
          <w:t>the data may get corrupted thus</w:t>
        </w:r>
        <w:r w:rsidR="00A330B1" w:rsidRPr="001E1A37" w:rsidDel="00C8143C">
          <w:rPr>
            <w:lang w:val="x-none"/>
          </w:rPr>
          <w:t>, flow control coordinates that amount of data that can be sent before receiving acknowledgement.</w:t>
        </w:r>
      </w:moveFrom>
    </w:p>
    <w:p w14:paraId="3C20D995" w14:textId="3C5FFD8B" w:rsidR="00F73C4E" w:rsidDel="00C8143C" w:rsidRDefault="001E1A37" w:rsidP="0096785B">
      <w:pPr>
        <w:ind w:left="720" w:firstLine="0"/>
        <w:jc w:val="both"/>
        <w:rPr>
          <w:lang w:val="x-none"/>
        </w:rPr>
      </w:pPr>
      <w:moveFrom w:id="1127" w:author="Mahe" w:date="2020-12-22T02:04:00Z">
        <w:r w:rsidDel="00C8143C">
          <w:rPr>
            <w:b/>
            <w:bCs/>
          </w:rPr>
          <w:t xml:space="preserve">5. </w:t>
        </w:r>
        <w:r w:rsidR="00A330B1" w:rsidRPr="001E1A37" w:rsidDel="00C8143C">
          <w:rPr>
            <w:b/>
            <w:bCs/>
            <w:lang w:val="x-none"/>
          </w:rPr>
          <w:t xml:space="preserve">Access control: </w:t>
        </w:r>
        <w:r w:rsidR="00A330B1" w:rsidRPr="001E1A37" w:rsidDel="00C8143C">
          <w:rPr>
            <w:lang w:val="x-none"/>
          </w:rPr>
          <w:t>When a single communication channel is shared by multiple devices, MAC sub-layer of data link layer helps to determine which device has control over the channel at a given time.</w:t>
        </w:r>
      </w:moveFrom>
    </w:p>
    <w:moveFromRangeEnd w:id="1121"/>
    <w:p w14:paraId="2DD0C5F2" w14:textId="77777777" w:rsidR="000A7903" w:rsidRDefault="000A7903" w:rsidP="0096785B">
      <w:pPr>
        <w:ind w:left="720" w:firstLine="0"/>
        <w:jc w:val="both"/>
        <w:rPr>
          <w:lang w:val="x-none"/>
        </w:rPr>
      </w:pPr>
    </w:p>
    <w:p w14:paraId="749BD5C7" w14:textId="77777777" w:rsidR="0093064A" w:rsidRDefault="000A7903" w:rsidP="0096785B">
      <w:pPr>
        <w:ind w:left="720" w:firstLine="0"/>
        <w:jc w:val="both"/>
        <w:rPr>
          <w:ins w:id="1128" w:author="Mahe" w:date="2020-12-22T02:03:00Z"/>
        </w:rPr>
      </w:pPr>
      <w:r>
        <w:tab/>
      </w:r>
      <w:r>
        <w:tab/>
      </w:r>
      <w:ins w:id="1129" w:author="Mahe" w:date="2020-12-22T02:03:00Z">
        <w:r w:rsidR="0093064A">
          <w:rPr>
            <w:noProof/>
            <w:lang w:bidi="ar-SA"/>
          </w:rPr>
          <w:drawing>
            <wp:inline distT="0" distB="0" distL="0" distR="0" wp14:anchorId="1DF2EC3C" wp14:editId="7F9E89C6">
              <wp:extent cx="5943600" cy="3343275"/>
              <wp:effectExtent l="0" t="0" r="0" b="9525"/>
              <wp:docPr id="48" name="Picture 48" descr="What Is A MAC Address And Why You Should Know About It? | by Lakshan  Mamalga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MAC Address And Why You Should Know About It? | by Lakshan  Mamalgaha | Mediu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7187" cy="3345293"/>
                      </a:xfrm>
                      <a:prstGeom prst="rect">
                        <a:avLst/>
                      </a:prstGeom>
                      <a:noFill/>
                      <a:ln>
                        <a:noFill/>
                      </a:ln>
                    </pic:spPr>
                  </pic:pic>
                </a:graphicData>
              </a:graphic>
            </wp:inline>
          </w:drawing>
        </w:r>
      </w:ins>
    </w:p>
    <w:p w14:paraId="232A2829" w14:textId="19652ACE" w:rsidR="00B477C0" w:rsidRPr="001E1A37" w:rsidRDefault="000A7903" w:rsidP="0096785B">
      <w:pPr>
        <w:ind w:left="720" w:firstLine="0"/>
        <w:jc w:val="both"/>
      </w:pPr>
      <w:del w:id="1130" w:author="Mahe" w:date="2020-12-22T02:02:00Z">
        <w:r w:rsidDel="0093064A">
          <w:rPr>
            <w:noProof/>
            <w:lang w:bidi="ar-SA"/>
          </w:rPr>
          <w:drawing>
            <wp:inline distT="0" distB="0" distL="0" distR="0" wp14:anchorId="23EFFB3B" wp14:editId="304537CF">
              <wp:extent cx="3295650" cy="2474320"/>
              <wp:effectExtent l="0" t="0" r="0" b="0"/>
              <wp:docPr id="19" name="Picture 19" descr="Framming data link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amming data link lay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5192" cy="2481484"/>
                      </a:xfrm>
                      <a:prstGeom prst="rect">
                        <a:avLst/>
                      </a:prstGeom>
                      <a:noFill/>
                      <a:ln>
                        <a:noFill/>
                      </a:ln>
                    </pic:spPr>
                  </pic:pic>
                </a:graphicData>
              </a:graphic>
            </wp:inline>
          </w:drawing>
        </w:r>
      </w:del>
    </w:p>
    <w:p w14:paraId="59AFF2BA" w14:textId="4101941C" w:rsidR="001E1A37" w:rsidRDefault="000A7903" w:rsidP="0096785B">
      <w:pPr>
        <w:pStyle w:val="Caption"/>
        <w:jc w:val="both"/>
        <w:rPr>
          <w:ins w:id="1131" w:author="Mahe" w:date="2020-12-22T01:46:00Z"/>
        </w:rPr>
      </w:pPr>
      <w:r>
        <w:tab/>
      </w:r>
      <w:r>
        <w:tab/>
      </w:r>
      <w:r>
        <w:tab/>
      </w:r>
      <w:r>
        <w:tab/>
      </w:r>
      <w:r>
        <w:tab/>
      </w:r>
      <w:ins w:id="1132" w:author="Mahe" w:date="2020-12-22T02:03:00Z">
        <w:r w:rsidR="0093064A">
          <w:tab/>
        </w:r>
      </w:ins>
      <w:bookmarkStart w:id="1133" w:name="_Toc59555418"/>
      <w:r>
        <w:t xml:space="preserve">Figure </w:t>
      </w:r>
      <w:r w:rsidR="00AB7198">
        <w:fldChar w:fldCharType="begin"/>
      </w:r>
      <w:r w:rsidR="00AB7198">
        <w:instrText xml:space="preserve"> SEQ Figure \* ARABIC </w:instrText>
      </w:r>
      <w:r w:rsidR="00AB7198">
        <w:fldChar w:fldCharType="separate"/>
      </w:r>
      <w:r w:rsidR="0028074F">
        <w:rPr>
          <w:noProof/>
        </w:rPr>
        <w:t>5</w:t>
      </w:r>
      <w:r w:rsidR="00AB7198">
        <w:rPr>
          <w:noProof/>
        </w:rPr>
        <w:fldChar w:fldCharType="end"/>
      </w:r>
      <w:r>
        <w:t>: Data Link Layer</w:t>
      </w:r>
      <w:bookmarkEnd w:id="1133"/>
    </w:p>
    <w:p w14:paraId="56284EAF" w14:textId="77777777" w:rsidR="00B477C0" w:rsidRPr="00B477C0" w:rsidRDefault="00B477C0">
      <w:pPr>
        <w:rPr>
          <w:ins w:id="1134" w:author="Mahe" w:date="2020-12-22T01:46:00Z"/>
          <w:rPrChange w:id="1135" w:author="Mahe" w:date="2020-12-22T01:46:00Z">
            <w:rPr>
              <w:ins w:id="1136" w:author="Mahe" w:date="2020-12-22T01:46:00Z"/>
            </w:rPr>
          </w:rPrChange>
        </w:rPr>
        <w:pPrChange w:id="1137" w:author="Mahe" w:date="2020-12-22T01:46:00Z">
          <w:pPr>
            <w:pStyle w:val="Caption"/>
            <w:jc w:val="both"/>
          </w:pPr>
        </w:pPrChange>
      </w:pPr>
    </w:p>
    <w:p w14:paraId="01C1189B" w14:textId="0D7E4936" w:rsidR="00B477C0" w:rsidRDefault="00B477C0">
      <w:pPr>
        <w:pStyle w:val="Heading4"/>
        <w:rPr>
          <w:ins w:id="1138" w:author="Mahe" w:date="2020-12-22T01:59:00Z"/>
        </w:rPr>
        <w:pPrChange w:id="1139" w:author="Mahe" w:date="2020-12-22T01:58:00Z">
          <w:pPr>
            <w:pStyle w:val="Caption"/>
            <w:jc w:val="both"/>
          </w:pPr>
        </w:pPrChange>
      </w:pPr>
      <w:ins w:id="1140" w:author="Mahe" w:date="2020-12-22T01:46:00Z">
        <w:r>
          <w:t>WLC MAC Fram</w:t>
        </w:r>
        <w:r w:rsidR="0093064A">
          <w:t>es</w:t>
        </w:r>
      </w:ins>
    </w:p>
    <w:p w14:paraId="1652DC1D" w14:textId="77777777" w:rsidR="0093064A" w:rsidRPr="00931971" w:rsidRDefault="0093064A" w:rsidP="0093064A">
      <w:pPr>
        <w:ind w:left="720" w:firstLine="0"/>
        <w:jc w:val="both"/>
        <w:rPr>
          <w:ins w:id="1141" w:author="Mahe" w:date="2020-12-22T01:59:00Z"/>
        </w:rPr>
      </w:pPr>
      <w:ins w:id="1142" w:author="Mahe" w:date="2020-12-22T01:59:00Z">
        <w:r>
          <w:t xml:space="preserve">MAC Frame </w:t>
        </w:r>
        <w:r w:rsidRPr="00931971">
          <w:rPr>
            <w:lang w:val="x-none"/>
          </w:rPr>
          <w:t>consist of Preamble, Header, and Payload Data.</w:t>
        </w:r>
        <w:r>
          <w:t xml:space="preserve"> </w:t>
        </w:r>
        <w:r w:rsidRPr="00931971">
          <w:rPr>
            <w:lang w:val="x-none"/>
          </w:rPr>
          <w:t>Preamble is used for time and frequency synchronization. Header for packet configuration, Payload is used for packet data.</w:t>
        </w:r>
        <w:r>
          <w:t xml:space="preserve"> </w:t>
        </w:r>
        <w:r w:rsidRPr="00931971">
          <w:rPr>
            <w:lang w:val="x-none"/>
          </w:rPr>
          <w:t>Each Frame consist of MAC header, payload and Frame Check Sequence.</w:t>
        </w:r>
        <w:r>
          <w:t xml:space="preserve"> </w:t>
        </w:r>
        <w:r w:rsidRPr="00931971">
          <w:rPr>
            <w:lang w:val="x-none"/>
          </w:rPr>
          <w:t>Each MAC header consist of Frame Control field, Duration ID field, Sequence Control field and Quality Service Control Field</w:t>
        </w:r>
      </w:ins>
    </w:p>
    <w:p w14:paraId="03D2F3E5" w14:textId="77777777" w:rsidR="0093064A" w:rsidRPr="00931971" w:rsidRDefault="0093064A" w:rsidP="0093064A">
      <w:pPr>
        <w:ind w:left="720" w:firstLine="0"/>
        <w:jc w:val="both"/>
        <w:rPr>
          <w:ins w:id="1143" w:author="Mahe" w:date="2020-12-22T01:59:00Z"/>
        </w:rPr>
      </w:pPr>
      <w:ins w:id="1144" w:author="Mahe" w:date="2020-12-22T01:59:00Z">
        <w:r w:rsidRPr="00931971">
          <w:rPr>
            <w:lang w:val="x-none"/>
          </w:rPr>
          <w:t>Frame – 1. Management Frame 2. Control Frame 3. Data Frame.</w:t>
        </w:r>
      </w:ins>
    </w:p>
    <w:p w14:paraId="4E413BFB" w14:textId="77777777" w:rsidR="0093064A" w:rsidRPr="00931971" w:rsidRDefault="0093064A" w:rsidP="0093064A">
      <w:pPr>
        <w:ind w:left="720" w:firstLine="0"/>
        <w:jc w:val="both"/>
        <w:rPr>
          <w:ins w:id="1145" w:author="Mahe" w:date="2020-12-22T01:59:00Z"/>
        </w:rPr>
      </w:pPr>
    </w:p>
    <w:p w14:paraId="37A6ED37" w14:textId="77777777" w:rsidR="0093064A" w:rsidRDefault="0093064A" w:rsidP="0093064A">
      <w:pPr>
        <w:ind w:left="720" w:firstLine="0"/>
        <w:jc w:val="both"/>
        <w:rPr>
          <w:ins w:id="1146" w:author="Mahe" w:date="2020-12-22T01:59:00Z"/>
        </w:rPr>
      </w:pPr>
      <w:ins w:id="1147" w:author="Mahe" w:date="2020-12-22T01:59:00Z">
        <w:r>
          <w:lastRenderedPageBreak/>
          <w:tab/>
        </w:r>
        <w:r>
          <w:tab/>
        </w:r>
        <w:r w:rsidRPr="00931971">
          <w:rPr>
            <w:noProof/>
            <w:lang w:bidi="ar-SA"/>
          </w:rPr>
          <w:drawing>
            <wp:inline distT="0" distB="0" distL="0" distR="0" wp14:anchorId="7227A992" wp14:editId="76A13F7F">
              <wp:extent cx="3533775" cy="2644473"/>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lum bright="-50000"/>
                        <a:alphaModFix/>
                      </a:blip>
                      <a:srcRect/>
                      <a:stretch>
                        <a:fillRect/>
                      </a:stretch>
                    </pic:blipFill>
                    <pic:spPr>
                      <a:xfrm>
                        <a:off x="0" y="0"/>
                        <a:ext cx="3539029" cy="2648404"/>
                      </a:xfrm>
                      <a:prstGeom prst="rect">
                        <a:avLst/>
                      </a:prstGeom>
                      <a:noFill/>
                      <a:ln>
                        <a:noFill/>
                      </a:ln>
                    </pic:spPr>
                  </pic:pic>
                </a:graphicData>
              </a:graphic>
            </wp:inline>
          </w:drawing>
        </w:r>
      </w:ins>
    </w:p>
    <w:p w14:paraId="19E73970" w14:textId="77777777" w:rsidR="0093064A" w:rsidRPr="00931971" w:rsidRDefault="0093064A" w:rsidP="0093064A">
      <w:pPr>
        <w:ind w:left="720" w:firstLine="0"/>
        <w:jc w:val="both"/>
        <w:rPr>
          <w:ins w:id="1148" w:author="Mahe" w:date="2020-12-22T01:59:00Z"/>
        </w:rPr>
      </w:pPr>
    </w:p>
    <w:p w14:paraId="56934B16" w14:textId="77777777" w:rsidR="0093064A" w:rsidRPr="00E62F43" w:rsidRDefault="0093064A" w:rsidP="0093064A">
      <w:pPr>
        <w:pStyle w:val="Caption"/>
        <w:jc w:val="both"/>
        <w:rPr>
          <w:ins w:id="1149" w:author="Mahe" w:date="2020-12-22T01:59:00Z"/>
        </w:rPr>
      </w:pPr>
      <w:ins w:id="1150" w:author="Mahe" w:date="2020-12-22T01:59:00Z">
        <w:r>
          <w:tab/>
        </w:r>
        <w:r>
          <w:tab/>
        </w:r>
        <w:r>
          <w:tab/>
        </w:r>
        <w:r>
          <w:tab/>
        </w:r>
        <w:bookmarkStart w:id="1151" w:name="_Toc59555419"/>
        <w:r>
          <w:t xml:space="preserve">Figure </w:t>
        </w:r>
        <w:r>
          <w:fldChar w:fldCharType="begin"/>
        </w:r>
        <w:r>
          <w:instrText xml:space="preserve"> SEQ Figure \* ARABIC </w:instrText>
        </w:r>
        <w:r>
          <w:fldChar w:fldCharType="separate"/>
        </w:r>
        <w:r>
          <w:rPr>
            <w:noProof/>
          </w:rPr>
          <w:t>4</w:t>
        </w:r>
        <w:r>
          <w:rPr>
            <w:noProof/>
          </w:rPr>
          <w:fldChar w:fldCharType="end"/>
        </w:r>
        <w:r>
          <w:t>: Physical Layer Frame Structure</w:t>
        </w:r>
        <w:bookmarkEnd w:id="1151"/>
        <w:r>
          <w:t xml:space="preserve"> </w:t>
        </w:r>
      </w:ins>
    </w:p>
    <w:p w14:paraId="6BB47D2E" w14:textId="77777777" w:rsidR="0093064A" w:rsidRDefault="0093064A" w:rsidP="0093064A">
      <w:pPr>
        <w:jc w:val="both"/>
        <w:rPr>
          <w:ins w:id="1152" w:author="Mahe" w:date="2020-12-22T01:59:00Z"/>
        </w:rPr>
      </w:pPr>
    </w:p>
    <w:p w14:paraId="06334706" w14:textId="77777777" w:rsidR="0093064A" w:rsidRDefault="0093064A" w:rsidP="0093064A">
      <w:pPr>
        <w:ind w:left="360"/>
        <w:jc w:val="both"/>
        <w:rPr>
          <w:ins w:id="1153" w:author="Mahe" w:date="2020-12-22T01:59:00Z"/>
        </w:rPr>
      </w:pPr>
    </w:p>
    <w:p w14:paraId="783867A6" w14:textId="77777777" w:rsidR="0093064A" w:rsidRDefault="0093064A">
      <w:pPr>
        <w:pStyle w:val="Heading5"/>
        <w:rPr>
          <w:ins w:id="1154" w:author="Mahe" w:date="2020-12-22T01:59:00Z"/>
        </w:rPr>
        <w:pPrChange w:id="1155" w:author="Mahe" w:date="2020-12-22T02:00:00Z">
          <w:pPr>
            <w:pStyle w:val="Heading4"/>
            <w:jc w:val="both"/>
          </w:pPr>
        </w:pPrChange>
      </w:pPr>
      <w:ins w:id="1156" w:author="Mahe" w:date="2020-12-22T01:59:00Z">
        <w:r>
          <w:t>Management Frame</w:t>
        </w:r>
      </w:ins>
    </w:p>
    <w:p w14:paraId="26ED4D88" w14:textId="77777777" w:rsidR="0093064A" w:rsidRDefault="0093064A" w:rsidP="0093064A">
      <w:pPr>
        <w:ind w:left="720" w:firstLine="0"/>
        <w:jc w:val="both"/>
        <w:rPr>
          <w:ins w:id="1157" w:author="Mahe" w:date="2020-12-22T01:59:00Z"/>
          <w:lang w:val="x-none"/>
        </w:rPr>
      </w:pPr>
      <w:ins w:id="1158" w:author="Mahe" w:date="2020-12-22T01:59:00Z">
        <w:r w:rsidRPr="00931971">
          <w:rPr>
            <w:lang w:val="x-none"/>
          </w:rPr>
          <w:t xml:space="preserve">Allow for the maintenance of Communication. </w:t>
        </w:r>
      </w:ins>
    </w:p>
    <w:p w14:paraId="78C4288E" w14:textId="77777777" w:rsidR="0093064A" w:rsidRDefault="0093064A" w:rsidP="0093064A">
      <w:pPr>
        <w:ind w:left="720" w:firstLine="0"/>
        <w:jc w:val="both"/>
        <w:rPr>
          <w:ins w:id="1159" w:author="Mahe" w:date="2020-12-22T01:59:00Z"/>
          <w:lang w:val="x-none"/>
        </w:rPr>
      </w:pPr>
      <w:ins w:id="1160" w:author="Mahe" w:date="2020-12-22T01:59:00Z">
        <w:r w:rsidRPr="00931971">
          <w:rPr>
            <w:lang w:val="x-none"/>
          </w:rPr>
          <w:t>T</w:t>
        </w:r>
        <w:r>
          <w:rPr>
            <w:lang w:val="x-none"/>
          </w:rPr>
          <w:t>hey are of 10 types,</w:t>
        </w:r>
      </w:ins>
    </w:p>
    <w:p w14:paraId="1854BABC" w14:textId="77777777" w:rsidR="0093064A" w:rsidRPr="001E1A37" w:rsidRDefault="0093064A" w:rsidP="0093064A">
      <w:pPr>
        <w:ind w:left="720" w:firstLine="0"/>
        <w:jc w:val="both"/>
        <w:rPr>
          <w:ins w:id="1161" w:author="Mahe" w:date="2020-12-22T01:59:00Z"/>
        </w:rPr>
      </w:pPr>
      <w:ins w:id="1162" w:author="Mahe" w:date="2020-12-22T01:59:00Z">
        <w:r>
          <w:t xml:space="preserve">1. </w:t>
        </w:r>
        <w:r w:rsidRPr="001E1A37">
          <w:rPr>
            <w:lang w:val="x-none"/>
          </w:rPr>
          <w:t>Authentication Frame</w:t>
        </w:r>
      </w:ins>
    </w:p>
    <w:p w14:paraId="058C8E8D" w14:textId="77777777" w:rsidR="0093064A" w:rsidRPr="001E1A37" w:rsidRDefault="0093064A" w:rsidP="0093064A">
      <w:pPr>
        <w:ind w:left="720" w:firstLine="0"/>
        <w:jc w:val="both"/>
        <w:rPr>
          <w:ins w:id="1163" w:author="Mahe" w:date="2020-12-22T01:59:00Z"/>
        </w:rPr>
      </w:pPr>
      <w:ins w:id="1164" w:author="Mahe" w:date="2020-12-22T01:59:00Z">
        <w:r>
          <w:t xml:space="preserve">2. </w:t>
        </w:r>
        <w:r w:rsidRPr="001E1A37">
          <w:rPr>
            <w:lang w:val="x-none"/>
          </w:rPr>
          <w:t>Association Request Frame</w:t>
        </w:r>
      </w:ins>
    </w:p>
    <w:p w14:paraId="7C4558F0" w14:textId="77777777" w:rsidR="0093064A" w:rsidRPr="001E1A37" w:rsidRDefault="0093064A" w:rsidP="0093064A">
      <w:pPr>
        <w:ind w:left="720" w:firstLine="0"/>
        <w:jc w:val="both"/>
        <w:rPr>
          <w:ins w:id="1165" w:author="Mahe" w:date="2020-12-22T01:59:00Z"/>
        </w:rPr>
      </w:pPr>
      <w:ins w:id="1166" w:author="Mahe" w:date="2020-12-22T01:59:00Z">
        <w:r>
          <w:t xml:space="preserve">3. </w:t>
        </w:r>
        <w:r w:rsidRPr="001E1A37">
          <w:rPr>
            <w:lang w:val="x-none"/>
          </w:rPr>
          <w:t>Association Response Frame</w:t>
        </w:r>
      </w:ins>
    </w:p>
    <w:p w14:paraId="0B71E55A" w14:textId="77777777" w:rsidR="0093064A" w:rsidRPr="001E1A37" w:rsidRDefault="0093064A" w:rsidP="0093064A">
      <w:pPr>
        <w:ind w:left="720" w:firstLine="0"/>
        <w:jc w:val="both"/>
        <w:rPr>
          <w:ins w:id="1167" w:author="Mahe" w:date="2020-12-22T01:59:00Z"/>
        </w:rPr>
      </w:pPr>
      <w:ins w:id="1168" w:author="Mahe" w:date="2020-12-22T01:59:00Z">
        <w:r>
          <w:t xml:space="preserve">4. </w:t>
        </w:r>
        <w:r w:rsidRPr="001E1A37">
          <w:rPr>
            <w:lang w:val="x-none"/>
          </w:rPr>
          <w:t>Beacon Frame</w:t>
        </w:r>
      </w:ins>
    </w:p>
    <w:p w14:paraId="2B787268" w14:textId="77777777" w:rsidR="0093064A" w:rsidRPr="001E1A37" w:rsidRDefault="0093064A" w:rsidP="0093064A">
      <w:pPr>
        <w:ind w:left="720" w:firstLine="0"/>
        <w:jc w:val="both"/>
        <w:rPr>
          <w:ins w:id="1169" w:author="Mahe" w:date="2020-12-22T01:59:00Z"/>
        </w:rPr>
      </w:pPr>
      <w:ins w:id="1170" w:author="Mahe" w:date="2020-12-22T01:59:00Z">
        <w:r>
          <w:t xml:space="preserve">5. </w:t>
        </w:r>
        <w:r w:rsidRPr="001E1A37">
          <w:rPr>
            <w:lang w:val="x-none"/>
          </w:rPr>
          <w:t>De-authentication Frame</w:t>
        </w:r>
      </w:ins>
    </w:p>
    <w:p w14:paraId="46C9C8E9" w14:textId="77777777" w:rsidR="0093064A" w:rsidRPr="001E1A37" w:rsidRDefault="0093064A" w:rsidP="0093064A">
      <w:pPr>
        <w:ind w:left="720" w:firstLine="0"/>
        <w:jc w:val="both"/>
        <w:rPr>
          <w:ins w:id="1171" w:author="Mahe" w:date="2020-12-22T01:59:00Z"/>
        </w:rPr>
      </w:pPr>
      <w:ins w:id="1172" w:author="Mahe" w:date="2020-12-22T01:59:00Z">
        <w:r>
          <w:t xml:space="preserve">6. </w:t>
        </w:r>
        <w:r w:rsidRPr="001E1A37">
          <w:rPr>
            <w:lang w:val="x-none"/>
          </w:rPr>
          <w:t>Di-Association Frame</w:t>
        </w:r>
      </w:ins>
    </w:p>
    <w:p w14:paraId="462D7746" w14:textId="77777777" w:rsidR="0093064A" w:rsidRPr="001E1A37" w:rsidRDefault="0093064A" w:rsidP="0093064A">
      <w:pPr>
        <w:ind w:left="720" w:firstLine="0"/>
        <w:jc w:val="both"/>
        <w:rPr>
          <w:ins w:id="1173" w:author="Mahe" w:date="2020-12-22T01:59:00Z"/>
        </w:rPr>
      </w:pPr>
      <w:ins w:id="1174" w:author="Mahe" w:date="2020-12-22T01:59:00Z">
        <w:r>
          <w:t xml:space="preserve">7. </w:t>
        </w:r>
        <w:r w:rsidRPr="001E1A37">
          <w:rPr>
            <w:lang w:val="x-none"/>
          </w:rPr>
          <w:t>Probe Request Frame</w:t>
        </w:r>
      </w:ins>
    </w:p>
    <w:p w14:paraId="59459018" w14:textId="77777777" w:rsidR="0093064A" w:rsidRPr="001E1A37" w:rsidRDefault="0093064A" w:rsidP="0093064A">
      <w:pPr>
        <w:ind w:left="720" w:firstLine="0"/>
        <w:jc w:val="both"/>
        <w:rPr>
          <w:ins w:id="1175" w:author="Mahe" w:date="2020-12-22T01:59:00Z"/>
        </w:rPr>
      </w:pPr>
      <w:ins w:id="1176" w:author="Mahe" w:date="2020-12-22T01:59:00Z">
        <w:r>
          <w:t xml:space="preserve">8. </w:t>
        </w:r>
        <w:r w:rsidRPr="001E1A37">
          <w:rPr>
            <w:lang w:val="x-none"/>
          </w:rPr>
          <w:t>Probe Response Frame</w:t>
        </w:r>
      </w:ins>
    </w:p>
    <w:p w14:paraId="5CB5D67D" w14:textId="77777777" w:rsidR="0093064A" w:rsidRPr="001E1A37" w:rsidRDefault="0093064A" w:rsidP="0093064A">
      <w:pPr>
        <w:ind w:left="720" w:firstLine="0"/>
        <w:jc w:val="both"/>
        <w:rPr>
          <w:ins w:id="1177" w:author="Mahe" w:date="2020-12-22T01:59:00Z"/>
        </w:rPr>
      </w:pPr>
      <w:ins w:id="1178" w:author="Mahe" w:date="2020-12-22T01:59:00Z">
        <w:r>
          <w:t xml:space="preserve">9. </w:t>
        </w:r>
        <w:r w:rsidRPr="001E1A37">
          <w:rPr>
            <w:lang w:val="x-none"/>
          </w:rPr>
          <w:t>Re-Association Request Frame</w:t>
        </w:r>
      </w:ins>
    </w:p>
    <w:p w14:paraId="46F25738" w14:textId="77777777" w:rsidR="0093064A" w:rsidRDefault="0093064A" w:rsidP="0093064A">
      <w:pPr>
        <w:ind w:left="720" w:firstLine="0"/>
        <w:jc w:val="both"/>
        <w:rPr>
          <w:ins w:id="1179" w:author="Mahe" w:date="2020-12-22T01:59:00Z"/>
          <w:lang w:val="x-none"/>
        </w:rPr>
      </w:pPr>
      <w:ins w:id="1180" w:author="Mahe" w:date="2020-12-22T01:59:00Z">
        <w:r>
          <w:t xml:space="preserve">10. </w:t>
        </w:r>
        <w:r w:rsidRPr="001E1A37">
          <w:rPr>
            <w:lang w:val="x-none"/>
          </w:rPr>
          <w:t>Re-Association Response Frame</w:t>
        </w:r>
      </w:ins>
    </w:p>
    <w:p w14:paraId="5A08E911" w14:textId="77777777" w:rsidR="0093064A" w:rsidRDefault="0093064A" w:rsidP="0093064A">
      <w:pPr>
        <w:ind w:left="720" w:firstLine="0"/>
        <w:jc w:val="both"/>
        <w:rPr>
          <w:ins w:id="1181" w:author="Mahe" w:date="2020-12-22T01:59:00Z"/>
        </w:rPr>
      </w:pPr>
    </w:p>
    <w:p w14:paraId="22E21655" w14:textId="77777777" w:rsidR="0093064A" w:rsidRDefault="0093064A" w:rsidP="0093064A">
      <w:pPr>
        <w:ind w:left="720" w:firstLine="0"/>
        <w:jc w:val="both"/>
        <w:rPr>
          <w:ins w:id="1182" w:author="Mahe" w:date="2020-12-22T01:59:00Z"/>
          <w:lang w:val="x-none"/>
        </w:rPr>
      </w:pPr>
      <w:ins w:id="1183" w:author="Mahe" w:date="2020-12-22T01:59:00Z">
        <w:r w:rsidRPr="001E1A37">
          <w:rPr>
            <w:lang w:val="x-none"/>
          </w:rPr>
          <w:t xml:space="preserve">Link: </w:t>
        </w:r>
        <w:r>
          <w:fldChar w:fldCharType="begin"/>
        </w:r>
        <w:r>
          <w:instrText xml:space="preserve"> HYPERLINK "https://www.cnrood.com/en/media/solutions/Wi-Fi_Overview_of_the_802.11_Physical_Layer.pdf" </w:instrText>
        </w:r>
        <w:r>
          <w:fldChar w:fldCharType="separate"/>
        </w:r>
        <w:r w:rsidRPr="001E1A37">
          <w:rPr>
            <w:rStyle w:val="Hyperlink"/>
            <w:lang w:val="x-none"/>
          </w:rPr>
          <w:t>https://www.cnrood.com/en/media/solutions/Wi-Fi_Overview_of_the_802.11_Physical_Layer.pdf</w:t>
        </w:r>
        <w:r>
          <w:rPr>
            <w:rStyle w:val="Hyperlink"/>
            <w:lang w:val="x-none"/>
          </w:rPr>
          <w:fldChar w:fldCharType="end"/>
        </w:r>
        <w:r w:rsidRPr="001E1A37">
          <w:rPr>
            <w:lang w:val="x-none"/>
          </w:rPr>
          <w:t xml:space="preserve"> </w:t>
        </w:r>
      </w:ins>
    </w:p>
    <w:p w14:paraId="567F7699" w14:textId="77777777" w:rsidR="0093064A" w:rsidRDefault="0093064A" w:rsidP="0093064A">
      <w:pPr>
        <w:ind w:left="720" w:firstLine="0"/>
        <w:jc w:val="both"/>
        <w:rPr>
          <w:ins w:id="1184" w:author="Mahe" w:date="2020-12-22T01:59:00Z"/>
          <w:lang w:val="x-none"/>
        </w:rPr>
      </w:pPr>
    </w:p>
    <w:p w14:paraId="72F59C80" w14:textId="77777777" w:rsidR="0093064A" w:rsidRDefault="0093064A">
      <w:pPr>
        <w:pStyle w:val="Heading5"/>
        <w:rPr>
          <w:ins w:id="1185" w:author="Mahe" w:date="2020-12-22T01:59:00Z"/>
        </w:rPr>
        <w:pPrChange w:id="1186" w:author="Mahe" w:date="2020-12-22T02:00:00Z">
          <w:pPr>
            <w:pStyle w:val="Heading4"/>
            <w:jc w:val="both"/>
          </w:pPr>
        </w:pPrChange>
      </w:pPr>
      <w:ins w:id="1187" w:author="Mahe" w:date="2020-12-22T01:59:00Z">
        <w:r>
          <w:t xml:space="preserve">Control Frame </w:t>
        </w:r>
      </w:ins>
    </w:p>
    <w:p w14:paraId="5381E14C" w14:textId="77777777" w:rsidR="0093064A" w:rsidRDefault="0093064A" w:rsidP="0093064A">
      <w:pPr>
        <w:ind w:left="720" w:firstLine="0"/>
        <w:jc w:val="both"/>
        <w:rPr>
          <w:ins w:id="1188" w:author="Mahe" w:date="2020-12-22T01:59:00Z"/>
          <w:lang w:val="x-none"/>
        </w:rPr>
      </w:pPr>
      <w:ins w:id="1189" w:author="Mahe" w:date="2020-12-22T01:59:00Z">
        <w:r w:rsidRPr="001E1A37">
          <w:rPr>
            <w:lang w:val="x-none"/>
          </w:rPr>
          <w:t>Faci</w:t>
        </w:r>
        <w:r>
          <w:rPr>
            <w:lang w:val="x-none"/>
          </w:rPr>
          <w:t xml:space="preserve">litates in the exchange of Data. </w:t>
        </w:r>
      </w:ins>
    </w:p>
    <w:p w14:paraId="38ACF1C2" w14:textId="77777777" w:rsidR="0093064A" w:rsidRDefault="0093064A" w:rsidP="0093064A">
      <w:pPr>
        <w:ind w:left="720" w:firstLine="0"/>
        <w:jc w:val="both"/>
        <w:rPr>
          <w:ins w:id="1190" w:author="Mahe" w:date="2020-12-22T01:59:00Z"/>
        </w:rPr>
      </w:pPr>
      <w:ins w:id="1191" w:author="Mahe" w:date="2020-12-22T01:59:00Z">
        <w:r>
          <w:t>Types are,</w:t>
        </w:r>
      </w:ins>
    </w:p>
    <w:p w14:paraId="5DC36E73" w14:textId="77777777" w:rsidR="0093064A" w:rsidRDefault="0093064A" w:rsidP="0093064A">
      <w:pPr>
        <w:ind w:left="720" w:firstLine="0"/>
        <w:jc w:val="both"/>
        <w:rPr>
          <w:ins w:id="1192" w:author="Mahe" w:date="2020-12-22T01:59:00Z"/>
        </w:rPr>
      </w:pPr>
      <w:ins w:id="1193" w:author="Mahe" w:date="2020-12-22T01:59:00Z">
        <w:r>
          <w:t>1. ACK Frame</w:t>
        </w:r>
      </w:ins>
    </w:p>
    <w:p w14:paraId="2D711CDA" w14:textId="77777777" w:rsidR="0093064A" w:rsidRDefault="0093064A" w:rsidP="0093064A">
      <w:pPr>
        <w:ind w:left="720" w:firstLine="0"/>
        <w:jc w:val="both"/>
        <w:rPr>
          <w:ins w:id="1194" w:author="Mahe" w:date="2020-12-22T01:59:00Z"/>
        </w:rPr>
      </w:pPr>
      <w:ins w:id="1195" w:author="Mahe" w:date="2020-12-22T01:59:00Z">
        <w:r>
          <w:t xml:space="preserve">2. </w:t>
        </w:r>
        <w:r>
          <w:rPr>
            <w:lang w:val="x-none"/>
          </w:rPr>
          <w:t>Request to Send Frame (RTS)</w:t>
        </w:r>
        <w:r w:rsidRPr="001E1A37">
          <w:rPr>
            <w:lang w:val="x-none"/>
          </w:rPr>
          <w:t>: provide collision Reduction stream for AP with hidden stations</w:t>
        </w:r>
        <w:r>
          <w:t>.</w:t>
        </w:r>
      </w:ins>
    </w:p>
    <w:p w14:paraId="676CA053" w14:textId="77777777" w:rsidR="0093064A" w:rsidRDefault="0093064A" w:rsidP="0093064A">
      <w:pPr>
        <w:ind w:left="720" w:firstLine="0"/>
        <w:jc w:val="both"/>
        <w:rPr>
          <w:ins w:id="1196" w:author="Mahe" w:date="2020-12-22T01:59:00Z"/>
        </w:rPr>
      </w:pPr>
      <w:ins w:id="1197" w:author="Mahe" w:date="2020-12-22T01:59:00Z">
        <w:r>
          <w:t xml:space="preserve">3. </w:t>
        </w:r>
        <w:r w:rsidRPr="001E1A37">
          <w:rPr>
            <w:lang w:val="x-none"/>
          </w:rPr>
          <w:t>Clear to Send (CTS): provide clearance for the requesting station to send a data frame.</w:t>
        </w:r>
      </w:ins>
    </w:p>
    <w:p w14:paraId="4D4F74C8" w14:textId="77777777" w:rsidR="0093064A" w:rsidRDefault="0093064A">
      <w:pPr>
        <w:pStyle w:val="Heading5"/>
        <w:rPr>
          <w:ins w:id="1198" w:author="Mahe" w:date="2020-12-22T01:59:00Z"/>
        </w:rPr>
        <w:pPrChange w:id="1199" w:author="Mahe" w:date="2020-12-22T02:00:00Z">
          <w:pPr>
            <w:pStyle w:val="Heading4"/>
            <w:jc w:val="both"/>
          </w:pPr>
        </w:pPrChange>
      </w:pPr>
      <w:ins w:id="1200" w:author="Mahe" w:date="2020-12-22T01:59:00Z">
        <w:r>
          <w:t>Data Frame</w:t>
        </w:r>
      </w:ins>
    </w:p>
    <w:p w14:paraId="7C3FF452" w14:textId="77777777" w:rsidR="0093064A" w:rsidRDefault="0093064A" w:rsidP="0093064A">
      <w:pPr>
        <w:jc w:val="both"/>
        <w:rPr>
          <w:ins w:id="1201" w:author="Mahe" w:date="2020-12-22T01:59:00Z"/>
        </w:rPr>
      </w:pPr>
      <w:ins w:id="1202" w:author="Mahe" w:date="2020-12-22T01:59:00Z">
        <w:r>
          <w:lastRenderedPageBreak/>
          <w:t xml:space="preserve">They carry higher –level protocol data in the frame body. </w:t>
        </w:r>
      </w:ins>
    </w:p>
    <w:p w14:paraId="3C8CDB8F" w14:textId="77777777" w:rsidR="0093064A" w:rsidRDefault="0093064A" w:rsidP="0093064A">
      <w:pPr>
        <w:jc w:val="both"/>
        <w:rPr>
          <w:ins w:id="1203" w:author="Mahe" w:date="2020-12-22T01:59:00Z"/>
        </w:rPr>
      </w:pPr>
    </w:p>
    <w:p w14:paraId="02CFDAD7" w14:textId="77777777" w:rsidR="0093064A" w:rsidRDefault="0093064A" w:rsidP="0093064A">
      <w:pPr>
        <w:ind w:left="720" w:firstLine="0"/>
        <w:jc w:val="both"/>
        <w:rPr>
          <w:ins w:id="1204" w:author="Mahe" w:date="2020-12-22T01:59:00Z"/>
        </w:rPr>
      </w:pPr>
      <w:ins w:id="1205" w:author="Mahe" w:date="2020-12-22T01:59:00Z">
        <w:r>
          <w:t xml:space="preserve">Link: </w:t>
        </w:r>
        <w:r>
          <w:fldChar w:fldCharType="begin"/>
        </w:r>
        <w:r>
          <w:instrText xml:space="preserve"> HYPERLINK "https://www.oreilly.com/library/view/80211-wireless-networks/0596100523/ch04.html" </w:instrText>
        </w:r>
        <w:r>
          <w:fldChar w:fldCharType="separate"/>
        </w:r>
        <w:r w:rsidRPr="001E1A37">
          <w:rPr>
            <w:rStyle w:val="Hyperlink"/>
            <w:lang w:val="x-none"/>
          </w:rPr>
          <w:t>https://www.oreilly.com/library/view/80211-wireless-networks/0596100523/ch04.html</w:t>
        </w:r>
        <w:r>
          <w:rPr>
            <w:rStyle w:val="Hyperlink"/>
            <w:lang w:val="x-none"/>
          </w:rPr>
          <w:fldChar w:fldCharType="end"/>
        </w:r>
      </w:ins>
    </w:p>
    <w:p w14:paraId="7B0B0E11" w14:textId="77777777" w:rsidR="0093064A" w:rsidRPr="001E1A37" w:rsidRDefault="0093064A" w:rsidP="0093064A">
      <w:pPr>
        <w:ind w:left="720" w:firstLine="0"/>
        <w:jc w:val="both"/>
        <w:rPr>
          <w:ins w:id="1206" w:author="Mahe" w:date="2020-12-22T01:59:00Z"/>
        </w:rPr>
      </w:pPr>
      <w:ins w:id="1207" w:author="Mahe" w:date="2020-12-22T01:59:00Z">
        <w:r w:rsidRPr="001E1A37">
          <w:rPr>
            <w:lang w:val="x-none"/>
          </w:rPr>
          <w:t xml:space="preserve">Link: </w:t>
        </w:r>
        <w:r>
          <w:fldChar w:fldCharType="begin"/>
        </w:r>
        <w:r>
          <w:instrText xml:space="preserve"> HYPERLINK "https://www.cnrood.com/en/media/solutions/Wi-Fi_Overview_of_the_802.11_Physical_Layer.pdf" </w:instrText>
        </w:r>
        <w:r>
          <w:fldChar w:fldCharType="separate"/>
        </w:r>
        <w:r w:rsidRPr="001E1A37">
          <w:rPr>
            <w:rStyle w:val="Hyperlink"/>
            <w:lang w:val="x-none"/>
          </w:rPr>
          <w:t>https://www.cnrood.com/en/media/solutions/Wi-Fi_Overview_of_the_802.11_Physical_Layer.pdf</w:t>
        </w:r>
        <w:r>
          <w:rPr>
            <w:rStyle w:val="Hyperlink"/>
            <w:lang w:val="x-none"/>
          </w:rPr>
          <w:fldChar w:fldCharType="end"/>
        </w:r>
        <w:r w:rsidRPr="001E1A37">
          <w:rPr>
            <w:lang w:val="x-none"/>
          </w:rPr>
          <w:t xml:space="preserve"> </w:t>
        </w:r>
      </w:ins>
    </w:p>
    <w:p w14:paraId="32738F72" w14:textId="77777777" w:rsidR="0093064A" w:rsidRPr="0093064A" w:rsidRDefault="0093064A">
      <w:pPr>
        <w:rPr>
          <w:ins w:id="1208" w:author="Mahe" w:date="2020-12-22T01:58:00Z"/>
          <w:rPrChange w:id="1209" w:author="Mahe" w:date="2020-12-22T01:59:00Z">
            <w:rPr>
              <w:ins w:id="1210" w:author="Mahe" w:date="2020-12-22T01:58:00Z"/>
            </w:rPr>
          </w:rPrChange>
        </w:rPr>
        <w:pPrChange w:id="1211" w:author="Mahe" w:date="2020-12-22T01:59:00Z">
          <w:pPr>
            <w:pStyle w:val="Caption"/>
            <w:jc w:val="both"/>
          </w:pPr>
        </w:pPrChange>
      </w:pPr>
    </w:p>
    <w:p w14:paraId="46295D32" w14:textId="77777777" w:rsidR="0093064A" w:rsidRPr="0093064A" w:rsidRDefault="0093064A">
      <w:pPr>
        <w:rPr>
          <w:rPrChange w:id="1212" w:author="Mahe" w:date="2020-12-22T01:58:00Z">
            <w:rPr/>
          </w:rPrChange>
        </w:rPr>
        <w:pPrChange w:id="1213" w:author="Mahe" w:date="2020-12-22T01:58:00Z">
          <w:pPr>
            <w:pStyle w:val="Caption"/>
            <w:jc w:val="both"/>
          </w:pPr>
        </w:pPrChange>
      </w:pPr>
    </w:p>
    <w:p w14:paraId="1803E6C1" w14:textId="77777777" w:rsidR="001E1A37" w:rsidRPr="001E1A37" w:rsidRDefault="001E1A37" w:rsidP="0096785B">
      <w:pPr>
        <w:pStyle w:val="Standard"/>
        <w:ind w:left="720" w:firstLine="0"/>
        <w:jc w:val="both"/>
        <w:rPr>
          <w:lang w:val="x-none"/>
        </w:rPr>
      </w:pPr>
    </w:p>
    <w:p w14:paraId="31B3A6F1" w14:textId="77777777" w:rsidR="00E51687" w:rsidRDefault="00E51687" w:rsidP="001F7FE2">
      <w:pPr>
        <w:pStyle w:val="Heading2"/>
      </w:pPr>
      <w:bookmarkStart w:id="1214" w:name="_Toc59555344"/>
      <w:r>
        <w:t>6. Wi-Fi Standard Evolution</w:t>
      </w:r>
      <w:bookmarkEnd w:id="1214"/>
    </w:p>
    <w:p w14:paraId="69D307F8" w14:textId="6ACA00A5" w:rsidR="00F73C4E" w:rsidRPr="00347901" w:rsidRDefault="00347901" w:rsidP="0096785B">
      <w:pPr>
        <w:ind w:left="720" w:firstLine="0"/>
        <w:jc w:val="both"/>
      </w:pPr>
      <w:r>
        <w:rPr>
          <w:b/>
          <w:bCs/>
        </w:rPr>
        <w:t xml:space="preserve">1. </w:t>
      </w:r>
      <w:r w:rsidRPr="00347901">
        <w:rPr>
          <w:b/>
          <w:bCs/>
          <w:lang w:val="x-none"/>
        </w:rPr>
        <w:t>802.11a</w:t>
      </w:r>
      <w:r w:rsidRPr="00347901">
        <w:rPr>
          <w:lang w:val="x-none"/>
        </w:rPr>
        <w:t xml:space="preserve"> was more costly and a little more difficult to implement as it operated at 5 GHz and it was difficult for the hardware implementation as a result initially not widely accepted because higher frequency was involved and led rise to 802.11b</w:t>
      </w:r>
      <w:r>
        <w:t xml:space="preserve">. </w:t>
      </w:r>
    </w:p>
    <w:p w14:paraId="5FE5A350" w14:textId="24AAF0C5" w:rsidR="00F73C4E" w:rsidRPr="00347901" w:rsidRDefault="00347901" w:rsidP="0096785B">
      <w:pPr>
        <w:ind w:left="720" w:firstLine="0"/>
        <w:jc w:val="both"/>
      </w:pPr>
      <w:r>
        <w:rPr>
          <w:b/>
          <w:bCs/>
        </w:rPr>
        <w:t xml:space="preserve">2. </w:t>
      </w:r>
      <w:r w:rsidRPr="00347901">
        <w:rPr>
          <w:b/>
          <w:bCs/>
          <w:lang w:val="x-none"/>
        </w:rPr>
        <w:t>in 802.11b,</w:t>
      </w:r>
      <w:r w:rsidRPr="00347901">
        <w:rPr>
          <w:lang w:val="x-none"/>
        </w:rPr>
        <w:t xml:space="preserve"> speed and interference was the problem hence 802.11g was established.</w:t>
      </w:r>
    </w:p>
    <w:p w14:paraId="07B71553" w14:textId="202EFE52" w:rsidR="00F73C4E" w:rsidRPr="00347901" w:rsidRDefault="00347901" w:rsidP="0096785B">
      <w:pPr>
        <w:ind w:left="720" w:firstLine="0"/>
        <w:jc w:val="both"/>
      </w:pPr>
      <w:r>
        <w:rPr>
          <w:b/>
          <w:bCs/>
        </w:rPr>
        <w:t xml:space="preserve">3. </w:t>
      </w:r>
      <w:r w:rsidRPr="00347901">
        <w:rPr>
          <w:b/>
          <w:bCs/>
          <w:lang w:val="x-none"/>
        </w:rPr>
        <w:t>802.11g</w:t>
      </w:r>
      <w:r w:rsidRPr="00347901">
        <w:rPr>
          <w:lang w:val="x-none"/>
        </w:rPr>
        <w:t xml:space="preserve"> was fully backwards compatible with 802.11b hardware hence the presence of 802.11b device significantly reduced the speed of the overall 802.11g network, also suffered from same interference in the existing crowd of 2.4 GHz, hence to improve WLAN Range, Reliability and throughput amendments were done and 802.11n was established.</w:t>
      </w:r>
    </w:p>
    <w:p w14:paraId="15B9BBCA" w14:textId="4CE372EF" w:rsidR="00F73C4E" w:rsidRPr="00347901" w:rsidRDefault="00347901" w:rsidP="0096785B">
      <w:pPr>
        <w:ind w:left="720" w:firstLine="0"/>
        <w:jc w:val="both"/>
      </w:pPr>
      <w:r>
        <w:t xml:space="preserve">4. </w:t>
      </w:r>
      <w:r w:rsidRPr="00347901">
        <w:rPr>
          <w:lang w:val="x-none"/>
        </w:rPr>
        <w:t xml:space="preserve">Need of new usage Models which would require higher throughput such as wireless display, In home distribution of IPCV, Rapid upload and download of large files and backhaul traffic, </w:t>
      </w:r>
      <w:r w:rsidRPr="00347901">
        <w:rPr>
          <w:b/>
          <w:bCs/>
          <w:lang w:val="x-none"/>
        </w:rPr>
        <w:t>802.11ac</w:t>
      </w:r>
      <w:r w:rsidRPr="00347901">
        <w:rPr>
          <w:lang w:val="x-none"/>
        </w:rPr>
        <w:t xml:space="preserve"> was established</w:t>
      </w:r>
    </w:p>
    <w:p w14:paraId="1165F56C" w14:textId="4CBD0B99" w:rsidR="00F73C4E" w:rsidRPr="00347901" w:rsidRDefault="00347901" w:rsidP="0096785B">
      <w:pPr>
        <w:ind w:left="720" w:firstLine="0"/>
        <w:jc w:val="both"/>
      </w:pPr>
      <w:r>
        <w:rPr>
          <w:u w:val="single"/>
        </w:rPr>
        <w:t xml:space="preserve">Link: </w:t>
      </w:r>
      <w:hyperlink r:id="rId32" w:history="1">
        <w:r w:rsidR="00A330B1" w:rsidRPr="00347901">
          <w:rPr>
            <w:rStyle w:val="Hyperlink"/>
            <w:lang w:val="x-none"/>
          </w:rPr>
          <w:t>https://www.cnrood.com/en/media/solutions/Wi-Fi_Overview_of_the_802.11_Physical_Layer.pdf</w:t>
        </w:r>
      </w:hyperlink>
    </w:p>
    <w:p w14:paraId="0F84FD30" w14:textId="0B72BF15" w:rsidR="00F73C4E" w:rsidRPr="00347901" w:rsidRDefault="00347901" w:rsidP="0096785B">
      <w:pPr>
        <w:ind w:left="720" w:firstLine="0"/>
        <w:jc w:val="both"/>
      </w:pPr>
      <w:r>
        <w:rPr>
          <w:u w:val="single"/>
        </w:rPr>
        <w:t xml:space="preserve">Link: </w:t>
      </w:r>
      <w:hyperlink r:id="rId33" w:history="1">
        <w:r w:rsidR="00A330B1" w:rsidRPr="00347901">
          <w:rPr>
            <w:rStyle w:val="Hyperlink"/>
            <w:lang w:val="x-none"/>
          </w:rPr>
          <w:t>https://www.netspotapp.com/explaining-wifi-standards.html</w:t>
        </w:r>
      </w:hyperlink>
    </w:p>
    <w:p w14:paraId="305C497A" w14:textId="77777777" w:rsidR="00347901" w:rsidRPr="00347901" w:rsidRDefault="00347901" w:rsidP="0096785B">
      <w:pPr>
        <w:jc w:val="both"/>
      </w:pPr>
    </w:p>
    <w:p w14:paraId="54184B9C" w14:textId="77777777" w:rsidR="00E51687" w:rsidRDefault="00E51687" w:rsidP="001F7FE2">
      <w:pPr>
        <w:pStyle w:val="Heading2"/>
      </w:pPr>
      <w:bookmarkStart w:id="1215" w:name="_Toc59555345"/>
      <w:r>
        <w:t>7. OFDMA, DSSS, FHSS</w:t>
      </w:r>
      <w:bookmarkEnd w:id="1215"/>
    </w:p>
    <w:p w14:paraId="77723EF8" w14:textId="77777777" w:rsidR="00516F9C" w:rsidRDefault="00516F9C" w:rsidP="0096785B">
      <w:pPr>
        <w:pStyle w:val="Heading4"/>
        <w:jc w:val="both"/>
      </w:pPr>
      <w:r>
        <w:t>OFDMA (Orthogonal Frequency Division Multiple Access)</w:t>
      </w:r>
    </w:p>
    <w:p w14:paraId="70A04E54" w14:textId="77777777" w:rsidR="00516F9C" w:rsidRPr="00516F9C" w:rsidRDefault="00516F9C" w:rsidP="0096785B">
      <w:pPr>
        <w:pStyle w:val="Standard"/>
        <w:ind w:left="720" w:firstLine="0"/>
        <w:jc w:val="both"/>
        <w:rPr>
          <w:lang w:val="x-none"/>
        </w:rPr>
      </w:pPr>
      <w:r w:rsidRPr="00516F9C">
        <w:rPr>
          <w:lang w:val="x-none"/>
        </w:rPr>
        <w:t>Orthogonal Frequency Division Multiplex, OFDM is a form of signal format that uses a large number of close spaced carriers that are each modulated with low rate data stream. The close spaced signals would normally be expected to interfere with each other, but by making the signals orthogonal to each other there is no mutual interference. The data to be transmitted is shared across all the carriers and this provides resilience against selective fading from multi-path effects.</w:t>
      </w:r>
    </w:p>
    <w:p w14:paraId="50E9F137" w14:textId="77777777" w:rsidR="00516F9C" w:rsidRDefault="00516F9C" w:rsidP="0096785B">
      <w:pPr>
        <w:pStyle w:val="Standard"/>
        <w:ind w:left="720" w:firstLine="0"/>
        <w:jc w:val="both"/>
        <w:rPr>
          <w:lang w:val="x-none"/>
        </w:rPr>
      </w:pPr>
      <w:r w:rsidRPr="00516F9C">
        <w:rPr>
          <w:lang w:val="x-none"/>
        </w:rPr>
        <w:t>The use of OFDMA with 802.11ax increases the capacity of the system by segmenting the channels into smaller sub-channels that overlap in frequency. Previous generations of Wi-Fi would wait until there was an available slot for the whole channel, but 802.11ax enables different devices to use sections of the channel.</w:t>
      </w:r>
    </w:p>
    <w:p w14:paraId="5F776E9C" w14:textId="47D8D7C7" w:rsidR="00931971" w:rsidRDefault="00931971" w:rsidP="0096785B">
      <w:pPr>
        <w:pStyle w:val="Standard"/>
        <w:ind w:left="720" w:firstLine="0"/>
        <w:jc w:val="both"/>
        <w:rPr>
          <w:lang w:val="x-none"/>
        </w:rPr>
      </w:pPr>
      <w:r>
        <w:rPr>
          <w:noProof/>
          <w:lang w:bidi="ar-SA"/>
        </w:rPr>
        <w:lastRenderedPageBreak/>
        <w:drawing>
          <wp:inline distT="0" distB="0" distL="0" distR="0" wp14:anchorId="46F068F0" wp14:editId="122D9591">
            <wp:extent cx="6457950" cy="3007336"/>
            <wp:effectExtent l="0" t="0" r="0" b="0"/>
            <wp:docPr id="14" name="Picture 14" descr="Wi-Fi 6's OFDMA Challenges Make Verification Cru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Fi 6's OFDMA Challenges Make Verification Cruc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7950" cy="3007336"/>
                    </a:xfrm>
                    <a:prstGeom prst="rect">
                      <a:avLst/>
                    </a:prstGeom>
                    <a:noFill/>
                    <a:ln>
                      <a:noFill/>
                    </a:ln>
                  </pic:spPr>
                </pic:pic>
              </a:graphicData>
            </a:graphic>
          </wp:inline>
        </w:drawing>
      </w:r>
    </w:p>
    <w:p w14:paraId="46DFC0AF" w14:textId="165B02C1" w:rsidR="00931971" w:rsidRPr="00516F9C" w:rsidRDefault="00931971" w:rsidP="0096785B">
      <w:pPr>
        <w:pStyle w:val="Caption"/>
        <w:jc w:val="both"/>
        <w:rPr>
          <w:sz w:val="22"/>
          <w:szCs w:val="22"/>
          <w:lang w:val="x-none"/>
        </w:rPr>
      </w:pPr>
      <w:r>
        <w:tab/>
      </w:r>
      <w:r>
        <w:tab/>
      </w:r>
      <w:r>
        <w:tab/>
      </w:r>
      <w:r>
        <w:tab/>
      </w:r>
      <w:r>
        <w:tab/>
      </w:r>
      <w:r>
        <w:tab/>
      </w:r>
      <w:bookmarkStart w:id="1216" w:name="_Toc59555420"/>
      <w:r>
        <w:t xml:space="preserve">Figure </w:t>
      </w:r>
      <w:r w:rsidR="00AB7198">
        <w:fldChar w:fldCharType="begin"/>
      </w:r>
      <w:r w:rsidR="00AB7198">
        <w:instrText xml:space="preserve"> SEQ Figure \* ARABIC </w:instrText>
      </w:r>
      <w:r w:rsidR="00AB7198">
        <w:fldChar w:fldCharType="separate"/>
      </w:r>
      <w:r w:rsidR="0028074F">
        <w:rPr>
          <w:noProof/>
        </w:rPr>
        <w:t>6</w:t>
      </w:r>
      <w:r w:rsidR="00AB7198">
        <w:rPr>
          <w:noProof/>
        </w:rPr>
        <w:fldChar w:fldCharType="end"/>
      </w:r>
      <w:r>
        <w:t>: OFDMA</w:t>
      </w:r>
      <w:bookmarkEnd w:id="1216"/>
    </w:p>
    <w:p w14:paraId="13EEA80B" w14:textId="77777777" w:rsidR="00516F9C" w:rsidRDefault="00516F9C" w:rsidP="0096785B">
      <w:pPr>
        <w:pStyle w:val="Heading4"/>
        <w:jc w:val="both"/>
      </w:pPr>
      <w:r>
        <w:t>DSSS (Direct Sequence Spread Spectrum)</w:t>
      </w:r>
    </w:p>
    <w:p w14:paraId="08BF7802" w14:textId="35EF6013" w:rsidR="00F73C4E" w:rsidRPr="00516F9C" w:rsidRDefault="00516F9C" w:rsidP="0096785B">
      <w:pPr>
        <w:pStyle w:val="Standard"/>
        <w:ind w:left="720" w:firstLine="0"/>
        <w:jc w:val="both"/>
        <w:rPr>
          <w:lang w:val="x-none"/>
        </w:rPr>
      </w:pPr>
      <w:r w:rsidRPr="00516F9C">
        <w:rPr>
          <w:lang w:val="x-none"/>
        </w:rPr>
        <w:t>Spreading technique which extends bandwidth of input Signal.</w:t>
      </w:r>
      <w:r w:rsidR="00E7665A">
        <w:t xml:space="preserve"> </w:t>
      </w:r>
      <w:r w:rsidRPr="00516F9C">
        <w:rPr>
          <w:lang w:val="x-none"/>
        </w:rPr>
        <w:t xml:space="preserve">Here Input signal can be modulated by PSK/QPSK/QAM then it is </w:t>
      </w:r>
      <w:r w:rsidR="00E7665A" w:rsidRPr="00516F9C">
        <w:rPr>
          <w:lang w:val="x-none"/>
        </w:rPr>
        <w:t>speeded</w:t>
      </w:r>
      <w:r w:rsidRPr="00516F9C">
        <w:rPr>
          <w:lang w:val="x-none"/>
        </w:rPr>
        <w:t xml:space="preserve"> using signal generated by Chip generator or barker code using XNOR operation or any relevant operation.</w:t>
      </w:r>
      <w:r w:rsidR="00E7665A">
        <w:t xml:space="preserve"> </w:t>
      </w:r>
      <w:r w:rsidRPr="00516F9C">
        <w:rPr>
          <w:lang w:val="x-none"/>
        </w:rPr>
        <w:t>It is digital spread spectrum technique.</w:t>
      </w:r>
      <w:r w:rsidR="00E7665A">
        <w:t xml:space="preserve"> </w:t>
      </w:r>
      <w:r w:rsidRPr="00516F9C">
        <w:rPr>
          <w:lang w:val="x-none"/>
        </w:rPr>
        <w:t>It has better security and immunity against Jamming compared to FHSS.</w:t>
      </w:r>
      <w:r w:rsidR="00E7665A">
        <w:t xml:space="preserve"> </w:t>
      </w:r>
      <w:r w:rsidRPr="00516F9C">
        <w:rPr>
          <w:lang w:val="x-none"/>
        </w:rPr>
        <w:t>It is applied in CDMA.</w:t>
      </w:r>
    </w:p>
    <w:p w14:paraId="346B9881" w14:textId="4A2D6D43" w:rsidR="00F73C4E" w:rsidRPr="00E7665A" w:rsidRDefault="00516F9C" w:rsidP="0096785B">
      <w:pPr>
        <w:pStyle w:val="Standard"/>
        <w:ind w:left="720" w:firstLine="0"/>
        <w:jc w:val="both"/>
      </w:pPr>
      <w:r w:rsidRPr="00516F9C">
        <w:rPr>
          <w:lang w:val="x-none"/>
        </w:rPr>
        <w:t xml:space="preserve">Link: </w:t>
      </w:r>
      <w:hyperlink r:id="rId35" w:history="1">
        <w:r w:rsidR="00A330B1" w:rsidRPr="00E7665A">
          <w:rPr>
            <w:rFonts w:eastAsiaTheme="minorEastAsia"/>
            <w:u w:val="single"/>
            <w:lang w:val="x-none"/>
          </w:rPr>
          <w:t>https://www.youtube.com/watch?v=MqnzaHsQ90U</w:t>
        </w:r>
      </w:hyperlink>
      <w:r w:rsidR="00E7665A">
        <w:rPr>
          <w:u w:val="single"/>
        </w:rPr>
        <w:t xml:space="preserve"> </w:t>
      </w:r>
    </w:p>
    <w:p w14:paraId="1EC6540C" w14:textId="77777777" w:rsidR="00F73C4E" w:rsidRDefault="00516F9C" w:rsidP="0096785B">
      <w:pPr>
        <w:pStyle w:val="Standard"/>
        <w:ind w:left="720" w:firstLine="0"/>
        <w:jc w:val="both"/>
        <w:rPr>
          <w:lang w:val="x-none"/>
        </w:rPr>
      </w:pPr>
      <w:r w:rsidRPr="00516F9C">
        <w:rPr>
          <w:lang w:val="x-none"/>
        </w:rPr>
        <w:t xml:space="preserve">Link: </w:t>
      </w:r>
      <w:hyperlink r:id="rId36" w:history="1">
        <w:r w:rsidR="00A330B1" w:rsidRPr="00516F9C">
          <w:rPr>
            <w:rFonts w:eastAsiaTheme="minorEastAsia"/>
            <w:lang w:val="x-none"/>
          </w:rPr>
          <w:t>https://www.electronics-notes.com/articles/radio/dsss/what-is-direct-sequence-spread-spectrum.php</w:t>
        </w:r>
      </w:hyperlink>
    </w:p>
    <w:p w14:paraId="30102D76" w14:textId="2A5EB24F" w:rsidR="00931971" w:rsidRDefault="00931971" w:rsidP="0096785B">
      <w:pPr>
        <w:pStyle w:val="Standard"/>
        <w:ind w:left="720" w:firstLine="0"/>
        <w:jc w:val="both"/>
        <w:rPr>
          <w:lang w:val="x-none"/>
        </w:rPr>
      </w:pPr>
      <w:r>
        <w:rPr>
          <w:lang w:val="x-none"/>
        </w:rPr>
        <w:lastRenderedPageBreak/>
        <w:tab/>
      </w:r>
      <w:r>
        <w:rPr>
          <w:noProof/>
          <w:lang w:bidi="ar-SA"/>
        </w:rPr>
        <w:drawing>
          <wp:inline distT="0" distB="0" distL="0" distR="0" wp14:anchorId="0AAB838B" wp14:editId="3849079A">
            <wp:extent cx="4914900" cy="3781425"/>
            <wp:effectExtent l="19050" t="19050" r="19050" b="28575"/>
            <wp:docPr id="15" name="Picture 15" descr="Understanding Spread Spectrum for Communications - 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standing Spread Spectrum for Communications - N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4900" cy="3781425"/>
                    </a:xfrm>
                    <a:prstGeom prst="rect">
                      <a:avLst/>
                    </a:prstGeom>
                    <a:noFill/>
                    <a:ln>
                      <a:solidFill>
                        <a:schemeClr val="tx1"/>
                      </a:solidFill>
                    </a:ln>
                  </pic:spPr>
                </pic:pic>
              </a:graphicData>
            </a:graphic>
          </wp:inline>
        </w:drawing>
      </w:r>
    </w:p>
    <w:p w14:paraId="6EEB3C5D" w14:textId="4871FCC8" w:rsidR="00931971" w:rsidRPr="00516F9C" w:rsidRDefault="00931971" w:rsidP="0096785B">
      <w:pPr>
        <w:pStyle w:val="Caption"/>
        <w:jc w:val="both"/>
        <w:rPr>
          <w:rFonts w:ascii="Cambria" w:hAnsi="Cambria"/>
          <w:i/>
          <w:iCs/>
          <w:color w:val="629DD1"/>
          <w:sz w:val="24"/>
          <w:szCs w:val="24"/>
        </w:rPr>
      </w:pPr>
      <w:r>
        <w:tab/>
      </w:r>
      <w:r>
        <w:tab/>
      </w:r>
      <w:r>
        <w:tab/>
      </w:r>
      <w:r>
        <w:tab/>
      </w:r>
      <w:r>
        <w:tab/>
      </w:r>
      <w:ins w:id="1217" w:author="Mahe" w:date="2020-12-22T02:04:00Z">
        <w:r w:rsidR="00C8143C">
          <w:tab/>
        </w:r>
      </w:ins>
      <w:bookmarkStart w:id="1218" w:name="_Toc59555421"/>
      <w:r>
        <w:t xml:space="preserve">Figure </w:t>
      </w:r>
      <w:r w:rsidR="00AB7198">
        <w:fldChar w:fldCharType="begin"/>
      </w:r>
      <w:r w:rsidR="00AB7198">
        <w:instrText xml:space="preserve"> SEQ Figure \* ARABIC </w:instrText>
      </w:r>
      <w:r w:rsidR="00AB7198">
        <w:fldChar w:fldCharType="separate"/>
      </w:r>
      <w:r w:rsidR="0028074F">
        <w:rPr>
          <w:noProof/>
        </w:rPr>
        <w:t>7</w:t>
      </w:r>
      <w:r w:rsidR="00AB7198">
        <w:rPr>
          <w:noProof/>
        </w:rPr>
        <w:fldChar w:fldCharType="end"/>
      </w:r>
      <w:r>
        <w:t>: DSSS</w:t>
      </w:r>
      <w:bookmarkEnd w:id="1218"/>
    </w:p>
    <w:p w14:paraId="0F021BFC" w14:textId="77777777" w:rsidR="00516F9C" w:rsidRDefault="00516F9C" w:rsidP="0096785B">
      <w:pPr>
        <w:pStyle w:val="Heading4"/>
        <w:jc w:val="both"/>
      </w:pPr>
      <w:r>
        <w:t>FHSS (Frequency Hopping Spread Spectrum)</w:t>
      </w:r>
    </w:p>
    <w:p w14:paraId="461C6F4C" w14:textId="520FCBAC" w:rsidR="00F73C4E" w:rsidRDefault="00516F9C" w:rsidP="0096785B">
      <w:pPr>
        <w:pStyle w:val="Standard"/>
        <w:ind w:left="720" w:firstLine="0"/>
        <w:jc w:val="both"/>
        <w:rPr>
          <w:rFonts w:eastAsiaTheme="minorEastAsia"/>
          <w:lang w:val="x-none"/>
        </w:rPr>
      </w:pPr>
      <w:r w:rsidRPr="00516F9C">
        <w:rPr>
          <w:rFonts w:eastAsiaTheme="minorEastAsia"/>
          <w:lang w:val="x-none"/>
        </w:rPr>
        <w:t>Here original signal is modulated with Frequency Shift Keying as other methods like QAM etc are costly.</w:t>
      </w:r>
      <w:r w:rsidR="00E7665A">
        <w:rPr>
          <w:rFonts w:eastAsiaTheme="minorEastAsia"/>
        </w:rPr>
        <w:t xml:space="preserve"> </w:t>
      </w:r>
      <w:r w:rsidRPr="00516F9C">
        <w:rPr>
          <w:rFonts w:eastAsiaTheme="minorEastAsia"/>
          <w:lang w:val="x-none"/>
        </w:rPr>
        <w:t>Then it is passed to a spreader, where it is modulated with carrier from frequency synthesizer using code generated from PN Generator.</w:t>
      </w:r>
      <w:r w:rsidR="00E7665A">
        <w:rPr>
          <w:rFonts w:eastAsiaTheme="minorEastAsia"/>
        </w:rPr>
        <w:t xml:space="preserve"> </w:t>
      </w:r>
      <w:r w:rsidRPr="00516F9C">
        <w:rPr>
          <w:rFonts w:eastAsiaTheme="minorEastAsia"/>
          <w:lang w:val="x-none"/>
        </w:rPr>
        <w:t>Here with respect to time frequency gets changed. Frequency hopping occurs for set of frequencies for particular cycle and it repeats for next cycle.</w:t>
      </w:r>
    </w:p>
    <w:p w14:paraId="430570EF" w14:textId="77777777" w:rsidR="00E7665A" w:rsidRPr="00516F9C" w:rsidRDefault="00E7665A" w:rsidP="0096785B">
      <w:pPr>
        <w:pStyle w:val="Standard"/>
        <w:ind w:left="720" w:firstLine="0"/>
        <w:jc w:val="both"/>
        <w:rPr>
          <w:rFonts w:eastAsiaTheme="minorEastAsia"/>
          <w:lang w:val="x-none"/>
        </w:rPr>
      </w:pPr>
    </w:p>
    <w:p w14:paraId="4BE6A102" w14:textId="77777777" w:rsidR="00F73C4E" w:rsidRPr="00516F9C" w:rsidRDefault="00516F9C" w:rsidP="0096785B">
      <w:pPr>
        <w:pStyle w:val="Standard"/>
        <w:ind w:left="720" w:firstLine="0"/>
        <w:jc w:val="both"/>
        <w:rPr>
          <w:rFonts w:eastAsiaTheme="minorEastAsia"/>
          <w:lang w:val="x-none"/>
        </w:rPr>
      </w:pPr>
      <w:r w:rsidRPr="00516F9C">
        <w:rPr>
          <w:rFonts w:eastAsiaTheme="minorEastAsia"/>
          <w:lang w:val="x-none"/>
        </w:rPr>
        <w:t>FDM -&gt; Here channel will not change frequency with respect to time.</w:t>
      </w:r>
    </w:p>
    <w:p w14:paraId="69BBA0DE" w14:textId="77777777" w:rsidR="00F73C4E" w:rsidRPr="00516F9C" w:rsidRDefault="00516F9C" w:rsidP="0096785B">
      <w:pPr>
        <w:pStyle w:val="Standard"/>
        <w:ind w:left="720" w:firstLine="0"/>
        <w:jc w:val="both"/>
        <w:rPr>
          <w:rFonts w:eastAsiaTheme="minorEastAsia"/>
          <w:lang w:val="x-none"/>
        </w:rPr>
      </w:pPr>
      <w:r w:rsidRPr="00516F9C">
        <w:rPr>
          <w:rFonts w:eastAsiaTheme="minorEastAsia"/>
          <w:lang w:val="x-none"/>
        </w:rPr>
        <w:t>FHSS -&gt; Here channel are changing frequency w.r.t to time, in other words, frequency is hopping w.r.t to time for particular channel.</w:t>
      </w:r>
    </w:p>
    <w:p w14:paraId="5E174800" w14:textId="77777777" w:rsidR="00F73C4E" w:rsidRPr="00516F9C" w:rsidRDefault="00516F9C" w:rsidP="0096785B">
      <w:pPr>
        <w:pStyle w:val="Standard"/>
        <w:ind w:left="720" w:firstLine="0"/>
        <w:jc w:val="both"/>
        <w:rPr>
          <w:rFonts w:eastAsiaTheme="minorEastAsia"/>
          <w:lang w:val="x-none"/>
        </w:rPr>
      </w:pPr>
      <w:r w:rsidRPr="00516F9C">
        <w:rPr>
          <w:rFonts w:eastAsiaTheme="minorEastAsia"/>
          <w:lang w:val="x-none"/>
        </w:rPr>
        <w:t>Chip Period &gt; Bit Period → Slow Hopping, Chip Period &lt; Bit Period → Fast Hopping.</w:t>
      </w:r>
    </w:p>
    <w:p w14:paraId="3E3222A8" w14:textId="77777777" w:rsidR="00F73C4E" w:rsidRDefault="00516F9C" w:rsidP="0096785B">
      <w:pPr>
        <w:pStyle w:val="Standard"/>
        <w:ind w:left="720" w:firstLine="0"/>
        <w:jc w:val="both"/>
        <w:rPr>
          <w:rFonts w:eastAsiaTheme="minorEastAsia"/>
          <w:lang w:val="x-none"/>
        </w:rPr>
      </w:pPr>
      <w:r w:rsidRPr="00516F9C">
        <w:rPr>
          <w:rFonts w:eastAsiaTheme="minorEastAsia"/>
          <w:lang w:val="x-none"/>
        </w:rPr>
        <w:t>Applied in Bluetooth, Joint Tactical Radio System (JTRS) etc.</w:t>
      </w:r>
    </w:p>
    <w:p w14:paraId="42CA466F" w14:textId="77777777" w:rsidR="00E7665A" w:rsidRPr="00516F9C" w:rsidRDefault="00E7665A" w:rsidP="0096785B">
      <w:pPr>
        <w:pStyle w:val="Standard"/>
        <w:ind w:left="720" w:firstLine="0"/>
        <w:jc w:val="both"/>
        <w:rPr>
          <w:rFonts w:eastAsiaTheme="minorEastAsia"/>
          <w:lang w:val="x-none"/>
        </w:rPr>
      </w:pPr>
    </w:p>
    <w:p w14:paraId="24686E22" w14:textId="6B439D30" w:rsidR="00F73C4E" w:rsidRDefault="007D700C" w:rsidP="0096785B">
      <w:pPr>
        <w:pStyle w:val="Standard"/>
        <w:ind w:left="720" w:firstLine="0"/>
        <w:jc w:val="both"/>
        <w:rPr>
          <w:rFonts w:eastAsiaTheme="minorEastAsia"/>
          <w:lang w:val="x-none"/>
        </w:rPr>
      </w:pPr>
      <w:r>
        <w:rPr>
          <w:rFonts w:eastAsiaTheme="minorEastAsia"/>
          <w:lang w:val="x-none"/>
        </w:rPr>
        <w:t xml:space="preserve">Link: </w:t>
      </w:r>
      <w:hyperlink r:id="rId38" w:history="1">
        <w:r w:rsidR="00A330B1" w:rsidRPr="00516F9C">
          <w:rPr>
            <w:rFonts w:eastAsiaTheme="minorEastAsia"/>
            <w:lang w:val="x-none"/>
          </w:rPr>
          <w:t>https://www.youtube.com/watch?v=PUQMKrtUYz8</w:t>
        </w:r>
      </w:hyperlink>
      <w:r>
        <w:rPr>
          <w:rFonts w:eastAsiaTheme="minorEastAsia"/>
          <w:lang w:val="x-none"/>
        </w:rPr>
        <w:t xml:space="preserve"> </w:t>
      </w:r>
    </w:p>
    <w:p w14:paraId="110710AD" w14:textId="34D944DC" w:rsidR="00931971" w:rsidRPr="00516F9C" w:rsidRDefault="00931971" w:rsidP="0096785B">
      <w:pPr>
        <w:pStyle w:val="Standard"/>
        <w:ind w:left="720" w:firstLine="0"/>
        <w:jc w:val="both"/>
        <w:rPr>
          <w:rFonts w:eastAsiaTheme="minorEastAsia"/>
          <w:lang w:val="x-none"/>
        </w:rPr>
      </w:pPr>
      <w:r>
        <w:rPr>
          <w:rFonts w:eastAsiaTheme="minorEastAsia"/>
          <w:lang w:val="x-none"/>
        </w:rPr>
        <w:lastRenderedPageBreak/>
        <w:tab/>
      </w:r>
      <w:r>
        <w:rPr>
          <w:noProof/>
          <w:lang w:bidi="ar-SA"/>
        </w:rPr>
        <w:drawing>
          <wp:inline distT="0" distB="0" distL="0" distR="0" wp14:anchorId="5059394D" wp14:editId="3155C01C">
            <wp:extent cx="4572000" cy="3362325"/>
            <wp:effectExtent l="19050" t="19050" r="19050" b="28575"/>
            <wp:docPr id="16" name="Picture 16" descr="FS-FH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FHSS - Wikip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3362325"/>
                    </a:xfrm>
                    <a:prstGeom prst="rect">
                      <a:avLst/>
                    </a:prstGeom>
                    <a:noFill/>
                    <a:ln>
                      <a:solidFill>
                        <a:schemeClr val="tx1"/>
                      </a:solidFill>
                    </a:ln>
                  </pic:spPr>
                </pic:pic>
              </a:graphicData>
            </a:graphic>
          </wp:inline>
        </w:drawing>
      </w:r>
    </w:p>
    <w:p w14:paraId="70B9C7DC" w14:textId="1B303826" w:rsidR="00516F9C" w:rsidRPr="00516F9C" w:rsidRDefault="00931971" w:rsidP="0096785B">
      <w:pPr>
        <w:pStyle w:val="Caption"/>
      </w:pPr>
      <w:r>
        <w:tab/>
      </w:r>
      <w:r>
        <w:tab/>
      </w:r>
      <w:r>
        <w:tab/>
      </w:r>
      <w:r>
        <w:tab/>
      </w:r>
      <w:r>
        <w:tab/>
      </w:r>
      <w:bookmarkStart w:id="1219" w:name="_Toc59555422"/>
      <w:r>
        <w:t>Figure</w:t>
      </w:r>
      <w:r w:rsidR="0096785B">
        <w:t xml:space="preserve"> </w:t>
      </w:r>
      <w:r w:rsidR="00AB7198">
        <w:fldChar w:fldCharType="begin"/>
      </w:r>
      <w:r w:rsidR="00AB7198">
        <w:instrText xml:space="preserve"> SEQ Figure \* ARABIC </w:instrText>
      </w:r>
      <w:r w:rsidR="00AB7198">
        <w:fldChar w:fldCharType="separate"/>
      </w:r>
      <w:r w:rsidR="0028074F">
        <w:rPr>
          <w:noProof/>
        </w:rPr>
        <w:t>8</w:t>
      </w:r>
      <w:r w:rsidR="00AB7198">
        <w:rPr>
          <w:noProof/>
        </w:rPr>
        <w:fldChar w:fldCharType="end"/>
      </w:r>
      <w:r>
        <w:t>: FHSS</w:t>
      </w:r>
      <w:bookmarkEnd w:id="1219"/>
      <w:r w:rsidR="00516F9C" w:rsidRPr="00516F9C">
        <w:rPr>
          <w:rFonts w:eastAsiaTheme="minorEastAsia"/>
          <w:lang w:val="x-none"/>
        </w:rPr>
        <w:br/>
      </w:r>
    </w:p>
    <w:p w14:paraId="43197444" w14:textId="77777777" w:rsidR="00E51687" w:rsidRDefault="00E51687" w:rsidP="001F7FE2">
      <w:pPr>
        <w:pStyle w:val="Heading2"/>
      </w:pPr>
      <w:bookmarkStart w:id="1220" w:name="_Toc59555346"/>
      <w:r>
        <w:t>8. 802.11 MIMO</w:t>
      </w:r>
      <w:bookmarkEnd w:id="1220"/>
    </w:p>
    <w:p w14:paraId="0D0B7F35" w14:textId="0D1BBC0B" w:rsidR="00516F9C" w:rsidRPr="00516F9C" w:rsidRDefault="00516F9C" w:rsidP="0096785B">
      <w:pPr>
        <w:pStyle w:val="Heading4"/>
        <w:jc w:val="both"/>
      </w:pPr>
      <w:r>
        <w:t>MIMO</w:t>
      </w:r>
    </w:p>
    <w:p w14:paraId="3DDB0CB1" w14:textId="77777777" w:rsidR="00516F9C" w:rsidRDefault="00516F9C" w:rsidP="0096785B">
      <w:pPr>
        <w:pStyle w:val="Standard"/>
        <w:ind w:left="720" w:firstLine="0"/>
        <w:jc w:val="both"/>
        <w:rPr>
          <w:lang w:val="x-none"/>
        </w:rPr>
      </w:pPr>
      <w:r w:rsidRPr="00516F9C">
        <w:rPr>
          <w:lang w:val="x-none"/>
        </w:rPr>
        <w:t>MIMO is a form of antenna technology that uses multiple antennas to enable signals travelling via different paths as a result of reflections, etc., to be separated and their capability used to improve the data throughput and / or the signal to noise ratio, thereby improving system performance.</w:t>
      </w:r>
    </w:p>
    <w:p w14:paraId="767F4F20" w14:textId="77777777" w:rsidR="00516F9C" w:rsidRPr="00516F9C" w:rsidRDefault="00516F9C" w:rsidP="0096785B">
      <w:pPr>
        <w:pStyle w:val="Standard"/>
        <w:ind w:left="720" w:firstLine="0"/>
        <w:jc w:val="both"/>
        <w:rPr>
          <w:lang w:val="x-none"/>
        </w:rPr>
      </w:pPr>
    </w:p>
    <w:p w14:paraId="1782BE51" w14:textId="77777777" w:rsidR="00516F9C" w:rsidRPr="00516F9C" w:rsidRDefault="00516F9C" w:rsidP="0096785B">
      <w:pPr>
        <w:pStyle w:val="Standard"/>
        <w:ind w:left="720" w:firstLine="0"/>
        <w:jc w:val="both"/>
        <w:rPr>
          <w:lang w:val="x-none"/>
        </w:rPr>
      </w:pPr>
      <w:r w:rsidRPr="00516F9C">
        <w:rPr>
          <w:lang w:val="x-none"/>
        </w:rPr>
        <w:t>The 802.11n standard allows for up to four spatial streams to give a significant improvement in the available data rate available as it allows a number of different data streams to be carried over the same channel.</w:t>
      </w:r>
    </w:p>
    <w:p w14:paraId="0DCBDF01" w14:textId="77777777" w:rsidR="00516F9C" w:rsidRPr="00516F9C" w:rsidRDefault="00516F9C" w:rsidP="0096785B">
      <w:pPr>
        <w:pStyle w:val="Standard"/>
        <w:ind w:left="720" w:firstLine="0"/>
        <w:jc w:val="both"/>
        <w:rPr>
          <w:lang w:val="x-none"/>
        </w:rPr>
      </w:pPr>
      <w:r w:rsidRPr="00516F9C">
        <w:rPr>
          <w:lang w:val="x-none"/>
        </w:rPr>
        <w:t>The number of data streams and hence the overall data capacity is limited by the number of spatial streams that can be carried - one of the limits for this is the number of antennas that are available at either end.</w:t>
      </w:r>
    </w:p>
    <w:p w14:paraId="21504DD0" w14:textId="153FDCC2" w:rsidR="00516F9C" w:rsidRDefault="00516F9C" w:rsidP="0096785B">
      <w:pPr>
        <w:pStyle w:val="Heading4"/>
        <w:jc w:val="both"/>
      </w:pPr>
      <w:r>
        <w:t>Antenna Technology</w:t>
      </w:r>
    </w:p>
    <w:p w14:paraId="1EA3DAF5" w14:textId="524C0BEA" w:rsidR="00516F9C" w:rsidRDefault="00516F9C" w:rsidP="0096785B">
      <w:pPr>
        <w:pStyle w:val="Standard"/>
        <w:ind w:left="720" w:firstLine="0"/>
        <w:jc w:val="both"/>
        <w:rPr>
          <w:lang w:val="x-none"/>
        </w:rPr>
      </w:pPr>
      <w:r w:rsidRPr="00516F9C">
        <w:rPr>
          <w:lang w:val="x-none"/>
        </w:rPr>
        <w:t>The antenna associated technologies have been significantly improved by the introduction of beam forming and diversity.</w:t>
      </w:r>
      <w:r w:rsidR="0096785B">
        <w:t xml:space="preserve"> </w:t>
      </w:r>
      <w:r w:rsidRPr="00516F9C">
        <w:rPr>
          <w:lang w:val="x-none"/>
        </w:rPr>
        <w:t>Beam forming focuses the radio signals directly along the path for the receiving antenna to improve the range and overall performance. A higher signal level and better signal to noise ratio will mean that the full use can be made of the channel.</w:t>
      </w:r>
    </w:p>
    <w:p w14:paraId="59A58566" w14:textId="75D68ED4" w:rsidR="0096785B" w:rsidRDefault="0096785B" w:rsidP="0096785B">
      <w:pPr>
        <w:pStyle w:val="Standard"/>
        <w:ind w:left="720" w:firstLine="0"/>
        <w:jc w:val="both"/>
        <w:rPr>
          <w:lang w:val="x-none"/>
        </w:rPr>
      </w:pPr>
    </w:p>
    <w:p w14:paraId="43325017" w14:textId="0916486E" w:rsidR="0096785B" w:rsidRDefault="0096785B" w:rsidP="0096785B">
      <w:pPr>
        <w:pStyle w:val="Standard"/>
        <w:ind w:left="720" w:firstLine="0"/>
        <w:jc w:val="both"/>
        <w:rPr>
          <w:lang w:val="x-none"/>
        </w:rPr>
      </w:pPr>
    </w:p>
    <w:p w14:paraId="36E56AFE" w14:textId="767F7B1C" w:rsidR="0096785B" w:rsidRDefault="0096785B" w:rsidP="0096785B">
      <w:pPr>
        <w:pStyle w:val="Standard"/>
        <w:ind w:left="720" w:firstLine="0"/>
        <w:jc w:val="both"/>
        <w:rPr>
          <w:lang w:val="x-none"/>
        </w:rPr>
      </w:pPr>
    </w:p>
    <w:p w14:paraId="13A2C834" w14:textId="77777777" w:rsidR="0096785B" w:rsidRPr="00516F9C" w:rsidRDefault="0096785B" w:rsidP="0096785B">
      <w:pPr>
        <w:pStyle w:val="Standard"/>
        <w:ind w:left="720" w:firstLine="0"/>
        <w:jc w:val="both"/>
        <w:rPr>
          <w:lang w:val="x-none"/>
        </w:rPr>
      </w:pPr>
    </w:p>
    <w:p w14:paraId="0F139870" w14:textId="77777777" w:rsidR="00516F9C" w:rsidRPr="00516F9C" w:rsidRDefault="00516F9C" w:rsidP="0096785B">
      <w:pPr>
        <w:pStyle w:val="Standard"/>
        <w:ind w:left="720" w:firstLine="0"/>
        <w:jc w:val="both"/>
        <w:rPr>
          <w:lang w:val="x-none"/>
        </w:rPr>
      </w:pPr>
      <w:r w:rsidRPr="00516F9C">
        <w:rPr>
          <w:lang w:val="x-none"/>
        </w:rPr>
        <w:t>Diversity uses the multiple antennas available and combines or selects the best subset from a larger number of antennas to obtain the optimum signal conditions. This can be achieved because there are often surplus antennas in a MIMO system. As 802.11n supports any number of antennas between one and four, it is possible that one device may have three antennas while another with which it is communicating will only have two. The supposedly surplus antenna can be used to provide diversity reception or transmission as appropriate.</w:t>
      </w:r>
    </w:p>
    <w:p w14:paraId="4F46777B" w14:textId="77777777" w:rsidR="00516F9C" w:rsidRPr="00516F9C" w:rsidRDefault="00516F9C" w:rsidP="0096785B">
      <w:pPr>
        <w:jc w:val="both"/>
      </w:pPr>
    </w:p>
    <w:p w14:paraId="428E3151" w14:textId="77777777" w:rsidR="00E51687" w:rsidRDefault="00E51687" w:rsidP="001F7FE2">
      <w:pPr>
        <w:pStyle w:val="Heading2"/>
      </w:pPr>
      <w:bookmarkStart w:id="1221" w:name="_Toc59555347"/>
      <w:r>
        <w:t>9. Channel Bonding</w:t>
      </w:r>
      <w:bookmarkEnd w:id="1221"/>
    </w:p>
    <w:p w14:paraId="4DF14D97" w14:textId="167B7665" w:rsidR="00B50A5D" w:rsidRPr="00EB5B9F" w:rsidRDefault="00EB5B9F" w:rsidP="0096785B">
      <w:pPr>
        <w:ind w:left="720" w:firstLine="0"/>
        <w:jc w:val="both"/>
      </w:pPr>
      <w:r w:rsidRPr="00EB5B9F">
        <w:rPr>
          <w:lang w:val="x-none"/>
        </w:rPr>
        <w:t>In simple terms channel bonding is use of more than one frequency or channel in the same bandwidth to increase throughput (Like going from 2 Lane to 4 Lane Highway).</w:t>
      </w:r>
      <w:r>
        <w:t xml:space="preserve"> </w:t>
      </w:r>
      <w:r w:rsidRPr="00EB5B9F">
        <w:rPr>
          <w:lang w:val="x-none"/>
        </w:rPr>
        <w:t>Came with 802.11n for 40 MHz Channels.</w:t>
      </w:r>
      <w:r>
        <w:t xml:space="preserve"> </w:t>
      </w:r>
      <w:r w:rsidRPr="00EB5B9F">
        <w:rPr>
          <w:lang w:val="x-none"/>
        </w:rPr>
        <w:t>Achievable data rate between 2 radios is a function of the Signal-to-Noise ratio (SNR) at a receiver. A higher Noise floor results in lower effective maximum transmission speed.</w:t>
      </w:r>
    </w:p>
    <w:p w14:paraId="6EAB1426" w14:textId="77777777" w:rsidR="00EB5B9F" w:rsidRDefault="00EB5B9F" w:rsidP="0096785B">
      <w:pPr>
        <w:ind w:left="720" w:firstLine="0"/>
        <w:jc w:val="both"/>
        <w:rPr>
          <w:lang w:val="x-none"/>
        </w:rPr>
      </w:pPr>
      <w:r w:rsidRPr="00EB5B9F">
        <w:rPr>
          <w:lang w:val="x-none"/>
        </w:rPr>
        <w:t>There are t</w:t>
      </w:r>
      <w:r>
        <w:rPr>
          <w:lang w:val="x-none"/>
        </w:rPr>
        <w:t>wo types of band</w:t>
      </w:r>
    </w:p>
    <w:p w14:paraId="5C0D1549" w14:textId="77777777" w:rsidR="00EB5B9F" w:rsidRDefault="00EB5B9F" w:rsidP="0096785B">
      <w:pPr>
        <w:ind w:left="720" w:firstLine="0"/>
        <w:jc w:val="both"/>
        <w:rPr>
          <w:lang w:val="x-none"/>
        </w:rPr>
      </w:pPr>
      <w:r w:rsidRPr="00EB5B9F">
        <w:rPr>
          <w:lang w:val="x-none"/>
        </w:rPr>
        <w:t xml:space="preserve">1. 2.4 Ghz  </w:t>
      </w:r>
    </w:p>
    <w:p w14:paraId="3D3A7964" w14:textId="7CF66CDB" w:rsidR="00B50A5D" w:rsidRDefault="00EB5B9F" w:rsidP="0096785B">
      <w:pPr>
        <w:ind w:left="720" w:firstLine="0"/>
        <w:jc w:val="both"/>
        <w:rPr>
          <w:lang w:val="x-none"/>
        </w:rPr>
      </w:pPr>
      <w:r w:rsidRPr="00EB5B9F">
        <w:rPr>
          <w:lang w:val="x-none"/>
        </w:rPr>
        <w:t>2. 5 Ghz</w:t>
      </w:r>
    </w:p>
    <w:p w14:paraId="14BAF783" w14:textId="77777777" w:rsidR="00EB5B9F" w:rsidRPr="00EB5B9F" w:rsidRDefault="00EB5B9F" w:rsidP="0096785B">
      <w:pPr>
        <w:ind w:left="720" w:firstLine="0"/>
        <w:jc w:val="both"/>
      </w:pPr>
    </w:p>
    <w:p w14:paraId="59AD3831" w14:textId="77777777" w:rsidR="00EB5B9F" w:rsidRDefault="00EB5B9F" w:rsidP="0096785B">
      <w:pPr>
        <w:ind w:left="720" w:firstLine="0"/>
        <w:jc w:val="both"/>
      </w:pPr>
      <w:r w:rsidRPr="00EB5B9F">
        <w:rPr>
          <w:lang w:val="x-none"/>
        </w:rPr>
        <w:t>The following link explains in depth about channel bonding and its rules and regulations</w:t>
      </w:r>
    </w:p>
    <w:p w14:paraId="7D4E6839" w14:textId="77777777" w:rsidR="00EB5B9F" w:rsidRDefault="00EB5B9F" w:rsidP="0096785B">
      <w:pPr>
        <w:ind w:left="720" w:firstLine="0"/>
        <w:jc w:val="both"/>
      </w:pPr>
      <w:r>
        <w:t xml:space="preserve">Link1: </w:t>
      </w:r>
      <w:hyperlink r:id="rId40" w:history="1">
        <w:r w:rsidR="00B50A5D" w:rsidRPr="00EB5B9F">
          <w:rPr>
            <w:rStyle w:val="Hyperlink"/>
            <w:lang w:val="x-none"/>
          </w:rPr>
          <w:t>https://www.networkcomputing.com/wireless-infrastructure/channel-bonding-wifi-rules-and-regulations</w:t>
        </w:r>
      </w:hyperlink>
    </w:p>
    <w:p w14:paraId="61125D7C" w14:textId="036EB408" w:rsidR="00B50A5D" w:rsidRPr="00EB5B9F" w:rsidRDefault="00EB5B9F" w:rsidP="0096785B">
      <w:pPr>
        <w:ind w:left="720" w:firstLine="0"/>
        <w:jc w:val="both"/>
      </w:pPr>
      <w:r>
        <w:t xml:space="preserve">Link2: </w:t>
      </w:r>
      <w:hyperlink r:id="rId41" w:history="1">
        <w:r w:rsidR="00B50A5D" w:rsidRPr="00EB5B9F">
          <w:rPr>
            <w:rStyle w:val="Hyperlink"/>
            <w:lang w:val="x-none"/>
          </w:rPr>
          <w:t>https://www.sourceonetechnology.com/802-11ac-wireless-channel-bonding-mimo-spatial-streams-and-beamforming/</w:t>
        </w:r>
      </w:hyperlink>
    </w:p>
    <w:p w14:paraId="5FA5DBA1" w14:textId="304749D7" w:rsidR="00EB5B9F" w:rsidRDefault="00EB5B9F" w:rsidP="0096785B">
      <w:pPr>
        <w:pStyle w:val="Heading4"/>
        <w:jc w:val="both"/>
      </w:pPr>
      <w:r>
        <w:t>2.4 GHz</w:t>
      </w:r>
    </w:p>
    <w:p w14:paraId="60DE70C2" w14:textId="77777777" w:rsidR="00EB5B9F" w:rsidRPr="00EB5B9F" w:rsidRDefault="00EB5B9F" w:rsidP="0096785B">
      <w:pPr>
        <w:jc w:val="both"/>
      </w:pPr>
    </w:p>
    <w:p w14:paraId="0C8D9542" w14:textId="36BE1447" w:rsidR="00B50A5D" w:rsidRDefault="00EB5B9F" w:rsidP="0096785B">
      <w:pPr>
        <w:ind w:left="720" w:firstLine="0"/>
        <w:jc w:val="both"/>
        <w:rPr>
          <w:lang w:val="x-none"/>
        </w:rPr>
      </w:pPr>
      <w:r w:rsidRPr="00EB5B9F">
        <w:rPr>
          <w:lang w:val="x-none"/>
        </w:rPr>
        <w:t xml:space="preserve">802.11 WLAN Standards specify a bandwidth of 20 </w:t>
      </w:r>
      <w:r w:rsidR="00B50A5D" w:rsidRPr="00EB5B9F">
        <w:rPr>
          <w:lang w:val="x-none"/>
        </w:rPr>
        <w:t>MHz</w:t>
      </w:r>
      <w:r w:rsidRPr="00EB5B9F">
        <w:rPr>
          <w:lang w:val="x-none"/>
        </w:rPr>
        <w:t xml:space="preserve"> and channels are on 5 </w:t>
      </w:r>
      <w:r w:rsidR="00B50A5D" w:rsidRPr="00EB5B9F">
        <w:rPr>
          <w:lang w:val="x-none"/>
        </w:rPr>
        <w:t>MHz</w:t>
      </w:r>
      <w:r w:rsidRPr="00EB5B9F">
        <w:rPr>
          <w:lang w:val="x-none"/>
        </w:rPr>
        <w:t xml:space="preserve"> incremental steps.</w:t>
      </w:r>
      <w:r w:rsidR="00B50A5D">
        <w:t xml:space="preserve"> </w:t>
      </w:r>
      <w:r w:rsidRPr="00EB5B9F">
        <w:rPr>
          <w:lang w:val="x-none"/>
        </w:rPr>
        <w:t>There are 14 channels defined in 2.4 Ghz</w:t>
      </w:r>
      <w:r w:rsidR="00B50A5D">
        <w:t xml:space="preserve">. </w:t>
      </w:r>
      <w:r w:rsidRPr="00EB5B9F">
        <w:rPr>
          <w:lang w:val="x-none"/>
        </w:rPr>
        <w:t xml:space="preserve">The </w:t>
      </w:r>
      <w:r w:rsidR="00D979B8" w:rsidRPr="00EB5B9F">
        <w:rPr>
          <w:lang w:val="x-none"/>
        </w:rPr>
        <w:t>differences</w:t>
      </w:r>
      <w:r w:rsidRPr="00EB5B9F">
        <w:rPr>
          <w:lang w:val="x-none"/>
        </w:rPr>
        <w:t xml:space="preserve"> occur in RF Modulation schemes used, but the WLAN channels are identical across all the Applicable 802.11 standards. Longer Range than 5 Ghz.</w:t>
      </w:r>
      <w:r w:rsidR="00B50A5D">
        <w:t xml:space="preserve"> </w:t>
      </w:r>
      <w:r w:rsidRPr="00EB5B9F">
        <w:rPr>
          <w:lang w:val="x-none"/>
        </w:rPr>
        <w:t>Non-Overlapping Channels for 2.4 Ghz band are 1,6 and 11. That is 2.41, 2.</w:t>
      </w:r>
      <w:r w:rsidRPr="00B50A5D">
        <w:rPr>
          <w:lang w:val="x-none"/>
        </w:rPr>
        <w:t>43 and 2.46 Ghz.</w:t>
      </w:r>
    </w:p>
    <w:p w14:paraId="351CAFE0" w14:textId="77777777" w:rsidR="00B50A5D" w:rsidRPr="00EB5B9F" w:rsidRDefault="00B50A5D" w:rsidP="0096785B">
      <w:pPr>
        <w:ind w:left="720" w:firstLine="0"/>
        <w:jc w:val="both"/>
      </w:pPr>
    </w:p>
    <w:p w14:paraId="2EA3CD5C" w14:textId="105224FE" w:rsidR="00B50A5D" w:rsidRPr="00B50A5D" w:rsidRDefault="00D979B8" w:rsidP="0096785B">
      <w:pPr>
        <w:ind w:left="720" w:firstLine="0"/>
        <w:jc w:val="both"/>
      </w:pPr>
      <w:r w:rsidRPr="00EB5B9F">
        <w:rPr>
          <w:lang w:val="x-none"/>
        </w:rPr>
        <w:t>Graphical</w:t>
      </w:r>
      <w:r w:rsidR="00EB5B9F" w:rsidRPr="00EB5B9F">
        <w:rPr>
          <w:lang w:val="x-none"/>
        </w:rPr>
        <w:t xml:space="preserve"> </w:t>
      </w:r>
      <w:r w:rsidRPr="00EB5B9F">
        <w:rPr>
          <w:lang w:val="x-none"/>
        </w:rPr>
        <w:t>representation</w:t>
      </w:r>
      <w:r w:rsidR="00EB5B9F" w:rsidRPr="00EB5B9F">
        <w:rPr>
          <w:lang w:val="x-none"/>
        </w:rPr>
        <w:t xml:space="preserve"> of 2.4 Ghz Band Channels Overlapping is shown</w:t>
      </w:r>
    </w:p>
    <w:p w14:paraId="5192EA8F" w14:textId="77777777" w:rsidR="00B50A5D" w:rsidRPr="00B50A5D" w:rsidRDefault="00B50A5D" w:rsidP="0096785B">
      <w:pPr>
        <w:ind w:left="720" w:firstLine="0"/>
        <w:jc w:val="both"/>
      </w:pPr>
    </w:p>
    <w:p w14:paraId="4FC2F498" w14:textId="3D096B49" w:rsidR="00B50A5D" w:rsidRPr="00EB5B9F" w:rsidRDefault="00B50A5D" w:rsidP="0096785B">
      <w:pPr>
        <w:ind w:left="720" w:firstLine="0"/>
        <w:jc w:val="both"/>
      </w:pPr>
      <w:r>
        <w:tab/>
      </w:r>
      <w:r w:rsidRPr="00B50A5D">
        <w:rPr>
          <w:noProof/>
          <w:lang w:bidi="ar-SA"/>
        </w:rPr>
        <w:drawing>
          <wp:inline distT="0" distB="0" distL="0" distR="0" wp14:anchorId="0C905F56" wp14:editId="19A61F6A">
            <wp:extent cx="4689000" cy="2107080"/>
            <wp:effectExtent l="0" t="0" r="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lum bright="-50000"/>
                      <a:alphaModFix/>
                    </a:blip>
                    <a:srcRect/>
                    <a:stretch>
                      <a:fillRect/>
                    </a:stretch>
                  </pic:blipFill>
                  <pic:spPr>
                    <a:xfrm>
                      <a:off x="0" y="0"/>
                      <a:ext cx="4689000" cy="2107080"/>
                    </a:xfrm>
                    <a:prstGeom prst="rect">
                      <a:avLst/>
                    </a:prstGeom>
                    <a:noFill/>
                    <a:ln>
                      <a:noFill/>
                    </a:ln>
                  </pic:spPr>
                </pic:pic>
              </a:graphicData>
            </a:graphic>
          </wp:inline>
        </w:drawing>
      </w:r>
    </w:p>
    <w:p w14:paraId="3B4B1F75" w14:textId="3A411DDC" w:rsidR="00EB5B9F" w:rsidRPr="00EB5B9F" w:rsidRDefault="00B50A5D" w:rsidP="0096785B">
      <w:pPr>
        <w:pStyle w:val="Caption"/>
        <w:jc w:val="both"/>
      </w:pPr>
      <w:r>
        <w:lastRenderedPageBreak/>
        <w:tab/>
      </w:r>
      <w:r>
        <w:tab/>
      </w:r>
      <w:r>
        <w:tab/>
      </w:r>
      <w:r>
        <w:tab/>
      </w:r>
      <w:r>
        <w:tab/>
      </w:r>
      <w:bookmarkStart w:id="1222" w:name="_Toc59555423"/>
      <w:r>
        <w:t xml:space="preserve">Figure </w:t>
      </w:r>
      <w:r w:rsidR="00AB7198">
        <w:fldChar w:fldCharType="begin"/>
      </w:r>
      <w:r w:rsidR="00AB7198">
        <w:instrText xml:space="preserve"> SEQ Figure \* ARABIC </w:instrText>
      </w:r>
      <w:r w:rsidR="00AB7198">
        <w:fldChar w:fldCharType="separate"/>
      </w:r>
      <w:r w:rsidR="0028074F">
        <w:rPr>
          <w:noProof/>
        </w:rPr>
        <w:t>9</w:t>
      </w:r>
      <w:r w:rsidR="00AB7198">
        <w:rPr>
          <w:noProof/>
        </w:rPr>
        <w:fldChar w:fldCharType="end"/>
      </w:r>
      <w:r>
        <w:t>: 2.4 GHz Band Frequency Allocation</w:t>
      </w:r>
      <w:bookmarkEnd w:id="1222"/>
    </w:p>
    <w:p w14:paraId="39E88CC1" w14:textId="296CA52D" w:rsidR="00EB5B9F" w:rsidRDefault="00EB5B9F" w:rsidP="0096785B">
      <w:pPr>
        <w:pStyle w:val="Heading4"/>
        <w:jc w:val="both"/>
      </w:pPr>
      <w:r>
        <w:t>5 GHz</w:t>
      </w:r>
    </w:p>
    <w:p w14:paraId="3716CAB4" w14:textId="7B47F6A3" w:rsidR="00B50A5D" w:rsidRDefault="00B50A5D" w:rsidP="0096785B">
      <w:pPr>
        <w:ind w:left="720" w:firstLine="0"/>
        <w:jc w:val="both"/>
        <w:rPr>
          <w:lang w:val="x-none"/>
        </w:rPr>
      </w:pPr>
      <w:r w:rsidRPr="00B50A5D">
        <w:rPr>
          <w:lang w:val="x-none"/>
        </w:rPr>
        <w:t>All  25 of the available 5 Ghz channels non-overlapping at 20 MHz incremental width.</w:t>
      </w:r>
      <w:r>
        <w:t xml:space="preserve"> </w:t>
      </w:r>
      <w:r w:rsidRPr="00B50A5D">
        <w:rPr>
          <w:lang w:val="x-none"/>
        </w:rPr>
        <w:t>Band is divided into several different sections, they are as follows: Unlicensed National Information Infrastructure (U-N II) – 1, 2a, 2c, 3, Industrial Scientific &amp; Medical (ISM).</w:t>
      </w:r>
    </w:p>
    <w:p w14:paraId="3285F1B6" w14:textId="77777777" w:rsidR="00B50A5D" w:rsidRDefault="00B50A5D" w:rsidP="0096785B">
      <w:pPr>
        <w:ind w:left="720" w:firstLine="0"/>
        <w:jc w:val="both"/>
        <w:rPr>
          <w:lang w:val="x-none"/>
        </w:rPr>
      </w:pPr>
    </w:p>
    <w:p w14:paraId="31E20996" w14:textId="582C2F55" w:rsidR="00B50A5D" w:rsidRDefault="00B50A5D" w:rsidP="0096785B">
      <w:pPr>
        <w:ind w:left="720" w:firstLine="0"/>
        <w:jc w:val="both"/>
      </w:pPr>
      <w:r>
        <w:t xml:space="preserve">1. </w:t>
      </w:r>
      <w:r w:rsidRPr="00B50A5D">
        <w:rPr>
          <w:lang w:val="x-none"/>
        </w:rPr>
        <w:t xml:space="preserve">UNII -1 = It is regulated by </w:t>
      </w:r>
      <w:hyperlink r:id="rId43" w:history="1">
        <w:r w:rsidRPr="00B50A5D">
          <w:rPr>
            <w:rStyle w:val="Hyperlink"/>
            <w:lang w:val="x-none"/>
          </w:rPr>
          <w:t>Federal Communication Commission (FCC)</w:t>
        </w:r>
      </w:hyperlink>
      <w:r w:rsidRPr="00B50A5D">
        <w:rPr>
          <w:lang w:val="x-none"/>
        </w:rPr>
        <w:t>. Allowed for Outdoor and Indoor Wi-Fi at the same power.  802.11ac and 802.11n client devices use this band.</w:t>
      </w:r>
      <w:r>
        <w:t xml:space="preserve"> </w:t>
      </w:r>
    </w:p>
    <w:p w14:paraId="1B638313" w14:textId="76996E27" w:rsidR="00B50A5D" w:rsidRPr="00B50A5D" w:rsidRDefault="00B50A5D" w:rsidP="0096785B">
      <w:pPr>
        <w:ind w:left="720" w:firstLine="0"/>
        <w:jc w:val="both"/>
      </w:pPr>
      <w:r>
        <w:t xml:space="preserve">2. </w:t>
      </w:r>
      <w:r w:rsidRPr="00B50A5D">
        <w:rPr>
          <w:lang w:val="x-none"/>
        </w:rPr>
        <w:t>UNII -2 = Reserved by FCC for weather radar system. Dynamic Frequency switching (DFS) is required by Access Point and Client services. Only higher end 802.11ac and older 802.11n.</w:t>
      </w:r>
    </w:p>
    <w:p w14:paraId="53A838F5" w14:textId="7723C693" w:rsidR="00B50A5D" w:rsidRPr="00B50A5D" w:rsidRDefault="00B50A5D" w:rsidP="0096785B">
      <w:pPr>
        <w:ind w:left="720" w:firstLine="0"/>
        <w:jc w:val="both"/>
      </w:pPr>
      <w:r>
        <w:t xml:space="preserve">3. </w:t>
      </w:r>
      <w:r w:rsidRPr="00B50A5D">
        <w:rPr>
          <w:lang w:val="x-none"/>
        </w:rPr>
        <w:t>UNII -2 Extended = Reserved by FCC for govt weather radar system.</w:t>
      </w:r>
    </w:p>
    <w:p w14:paraId="779DECA9" w14:textId="77777777" w:rsidR="00B50A5D" w:rsidRPr="00B50A5D" w:rsidRDefault="00B50A5D" w:rsidP="0096785B">
      <w:pPr>
        <w:ind w:left="720" w:firstLine="0"/>
        <w:jc w:val="both"/>
      </w:pPr>
      <w:r w:rsidRPr="00B50A5D">
        <w:rPr>
          <w:lang w:val="x-none"/>
        </w:rPr>
        <w:t>UNII -3 = Designed for Indoor &amp; Outdoor Usage by FCC. Supported by 802.11n and 802.11ac.</w:t>
      </w:r>
    </w:p>
    <w:p w14:paraId="008D118D" w14:textId="3220A825" w:rsidR="00B50A5D" w:rsidRPr="00B50A5D" w:rsidRDefault="00B50A5D" w:rsidP="0096785B">
      <w:pPr>
        <w:ind w:left="720" w:firstLine="0"/>
        <w:jc w:val="both"/>
      </w:pPr>
      <w:r>
        <w:t xml:space="preserve">4. </w:t>
      </w:r>
      <w:r w:rsidRPr="00B50A5D">
        <w:rPr>
          <w:lang w:val="x-none"/>
        </w:rPr>
        <w:t>ISM = Supported by 802.11a, 802.11n, 802.11ac</w:t>
      </w:r>
    </w:p>
    <w:p w14:paraId="6EE6FC48" w14:textId="63F80572" w:rsidR="00B50A5D" w:rsidRDefault="00B50A5D" w:rsidP="0096785B">
      <w:pPr>
        <w:ind w:left="720" w:firstLine="0"/>
        <w:jc w:val="both"/>
      </w:pPr>
      <w:r>
        <w:t xml:space="preserve">     </w:t>
      </w:r>
      <w:r w:rsidRPr="00B50A5D">
        <w:rPr>
          <w:noProof/>
          <w:lang w:bidi="ar-SA"/>
        </w:rPr>
        <w:drawing>
          <wp:inline distT="0" distB="0" distL="0" distR="0" wp14:anchorId="70444462" wp14:editId="06006442">
            <wp:extent cx="5472000" cy="236448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lum bright="-50000"/>
                      <a:alphaModFix/>
                    </a:blip>
                    <a:srcRect/>
                    <a:stretch>
                      <a:fillRect/>
                    </a:stretch>
                  </pic:blipFill>
                  <pic:spPr>
                    <a:xfrm>
                      <a:off x="0" y="0"/>
                      <a:ext cx="5472000" cy="2364480"/>
                    </a:xfrm>
                    <a:prstGeom prst="rect">
                      <a:avLst/>
                    </a:prstGeom>
                    <a:noFill/>
                    <a:ln>
                      <a:noFill/>
                    </a:ln>
                  </pic:spPr>
                </pic:pic>
              </a:graphicData>
            </a:graphic>
          </wp:inline>
        </w:drawing>
      </w:r>
    </w:p>
    <w:p w14:paraId="0A9F084C" w14:textId="77777777" w:rsidR="00B50A5D" w:rsidRPr="00B50A5D" w:rsidRDefault="00B50A5D" w:rsidP="0096785B">
      <w:pPr>
        <w:ind w:left="720" w:firstLine="0"/>
        <w:jc w:val="both"/>
      </w:pPr>
    </w:p>
    <w:p w14:paraId="612B76AE" w14:textId="5EC015E7" w:rsidR="00B50A5D" w:rsidRPr="00B50A5D" w:rsidRDefault="00B50A5D" w:rsidP="0096785B">
      <w:pPr>
        <w:pStyle w:val="Caption"/>
        <w:jc w:val="both"/>
      </w:pPr>
      <w:r>
        <w:tab/>
      </w:r>
      <w:r>
        <w:tab/>
      </w:r>
      <w:r>
        <w:tab/>
      </w:r>
      <w:r>
        <w:tab/>
      </w:r>
      <w:r>
        <w:tab/>
      </w:r>
      <w:bookmarkStart w:id="1223" w:name="_Toc59555424"/>
      <w:r>
        <w:t xml:space="preserve">Figure </w:t>
      </w:r>
      <w:r w:rsidR="00AB7198">
        <w:fldChar w:fldCharType="begin"/>
      </w:r>
      <w:r w:rsidR="00AB7198">
        <w:instrText xml:space="preserve"> SEQ Figure \* ARABIC </w:instrText>
      </w:r>
      <w:r w:rsidR="00AB7198">
        <w:fldChar w:fldCharType="separate"/>
      </w:r>
      <w:r w:rsidR="0028074F">
        <w:rPr>
          <w:noProof/>
        </w:rPr>
        <w:t>10</w:t>
      </w:r>
      <w:r w:rsidR="00AB7198">
        <w:rPr>
          <w:noProof/>
        </w:rPr>
        <w:fldChar w:fldCharType="end"/>
      </w:r>
      <w:r>
        <w:t>: 5 GHz band Frequency Allocation</w:t>
      </w:r>
      <w:bookmarkEnd w:id="1223"/>
    </w:p>
    <w:p w14:paraId="0BB0F292" w14:textId="3C6DE98F" w:rsidR="00EB5B9F" w:rsidRPr="00EB5B9F" w:rsidRDefault="00E51687" w:rsidP="001F7FE2">
      <w:pPr>
        <w:pStyle w:val="Heading2"/>
      </w:pPr>
      <w:bookmarkStart w:id="1224" w:name="_Toc59555348"/>
      <w:r>
        <w:t>10. Active and Passive Scanning</w:t>
      </w:r>
      <w:bookmarkEnd w:id="1224"/>
    </w:p>
    <w:p w14:paraId="00EBB86B" w14:textId="77777777" w:rsidR="00EB5B9F" w:rsidRDefault="00EB5B9F" w:rsidP="0096785B">
      <w:pPr>
        <w:pStyle w:val="Heading4"/>
        <w:jc w:val="both"/>
      </w:pPr>
      <w:r>
        <w:t>Reason</w:t>
      </w:r>
    </w:p>
    <w:p w14:paraId="3EE7952C" w14:textId="6E0E83C9" w:rsidR="00EB5B9F" w:rsidRDefault="00EB5B9F" w:rsidP="0096785B">
      <w:pPr>
        <w:ind w:left="720" w:firstLine="0"/>
        <w:jc w:val="both"/>
        <w:rPr>
          <w:lang w:val="x-none"/>
        </w:rPr>
      </w:pPr>
      <w:r>
        <w:t xml:space="preserve"> </w:t>
      </w:r>
      <w:r w:rsidRPr="00EB5B9F">
        <w:rPr>
          <w:lang w:val="x-none"/>
        </w:rPr>
        <w:t>Determine the suitable AP to which the client may need to co</w:t>
      </w:r>
      <w:r>
        <w:rPr>
          <w:lang w:val="x-none"/>
        </w:rPr>
        <w:t>nnect/roam now or in the future.</w:t>
      </w:r>
    </w:p>
    <w:p w14:paraId="16F37733" w14:textId="77777777" w:rsidR="00EB5B9F" w:rsidRDefault="00EB5B9F" w:rsidP="0096785B">
      <w:pPr>
        <w:ind w:left="720" w:firstLine="0"/>
        <w:jc w:val="both"/>
        <w:rPr>
          <w:lang w:val="x-none"/>
        </w:rPr>
      </w:pPr>
    </w:p>
    <w:p w14:paraId="0E21DD84" w14:textId="1992C670" w:rsidR="00EB5B9F" w:rsidRDefault="00EB5B9F" w:rsidP="0096785B">
      <w:pPr>
        <w:pStyle w:val="Heading4"/>
        <w:jc w:val="both"/>
      </w:pPr>
      <w:r>
        <w:t>Types of Scanning</w:t>
      </w:r>
    </w:p>
    <w:p w14:paraId="11AB23AA" w14:textId="77777777" w:rsidR="00EB5B9F" w:rsidRDefault="00EB5B9F" w:rsidP="0096785B">
      <w:pPr>
        <w:ind w:left="720" w:firstLine="0"/>
        <w:jc w:val="both"/>
        <w:rPr>
          <w:lang w:val="x-none"/>
        </w:rPr>
      </w:pPr>
      <w:r>
        <w:rPr>
          <w:lang w:val="x-none"/>
        </w:rPr>
        <w:tab/>
      </w:r>
      <w:r w:rsidRPr="00EB5B9F">
        <w:rPr>
          <w:lang w:val="x-none"/>
        </w:rPr>
        <w:t xml:space="preserve">1. Active Scanning </w:t>
      </w:r>
    </w:p>
    <w:p w14:paraId="79120AAC" w14:textId="77872716" w:rsidR="00B50A5D" w:rsidRDefault="00EB5B9F" w:rsidP="0096785B">
      <w:pPr>
        <w:ind w:left="720" w:firstLine="0"/>
        <w:jc w:val="both"/>
        <w:rPr>
          <w:lang w:val="x-none"/>
        </w:rPr>
      </w:pPr>
      <w:r>
        <w:rPr>
          <w:lang w:val="x-none"/>
        </w:rPr>
        <w:tab/>
      </w:r>
      <w:r w:rsidRPr="00EB5B9F">
        <w:rPr>
          <w:lang w:val="x-none"/>
        </w:rPr>
        <w:t>2. Passive Scanning</w:t>
      </w:r>
    </w:p>
    <w:p w14:paraId="15308AEA" w14:textId="77777777" w:rsidR="00EB5B9F" w:rsidRPr="00EB5B9F" w:rsidRDefault="00EB5B9F" w:rsidP="0096785B">
      <w:pPr>
        <w:ind w:left="720" w:firstLine="0"/>
        <w:jc w:val="both"/>
      </w:pPr>
    </w:p>
    <w:p w14:paraId="028A0979" w14:textId="77777777" w:rsidR="00EB5B9F" w:rsidRDefault="00EB5B9F" w:rsidP="0096785B">
      <w:pPr>
        <w:pStyle w:val="Heading4"/>
        <w:jc w:val="both"/>
      </w:pPr>
      <w:r>
        <w:t xml:space="preserve">Active Scanning </w:t>
      </w:r>
    </w:p>
    <w:p w14:paraId="443058CD" w14:textId="4C1B1B52" w:rsidR="00B50A5D" w:rsidRDefault="00EB5B9F" w:rsidP="0096785B">
      <w:pPr>
        <w:ind w:left="720" w:firstLine="0"/>
        <w:jc w:val="both"/>
        <w:rPr>
          <w:ins w:id="1225" w:author="Mahe" w:date="2020-12-22T02:06:00Z"/>
          <w:lang w:val="x-none"/>
        </w:rPr>
      </w:pPr>
      <w:r w:rsidRPr="00EB5B9F">
        <w:rPr>
          <w:lang w:val="x-none"/>
        </w:rPr>
        <w:t>Here Client Radio transmits probe request  to AP. A P sends probe response to Client where it ask about password. After successful authentication of password, AP gives acknowledgement to client.</w:t>
      </w:r>
    </w:p>
    <w:p w14:paraId="413E08E7" w14:textId="77777777" w:rsidR="00C8143C" w:rsidRPr="00EB5B9F" w:rsidRDefault="00C8143C">
      <w:pPr>
        <w:pStyle w:val="Heading5"/>
        <w:pPrChange w:id="1226" w:author="Mahe" w:date="2020-12-22T02:06:00Z">
          <w:pPr>
            <w:pStyle w:val="Heading4"/>
            <w:jc w:val="both"/>
          </w:pPr>
        </w:pPrChange>
      </w:pPr>
      <w:moveToRangeStart w:id="1227" w:author="Mahe" w:date="2020-12-22T02:06:00Z" w:name="move59495212"/>
      <w:moveTo w:id="1228" w:author="Mahe" w:date="2020-12-22T02:06:00Z">
        <w:r>
          <w:lastRenderedPageBreak/>
          <w:t>Probe Request</w:t>
        </w:r>
      </w:moveTo>
    </w:p>
    <w:p w14:paraId="03E859D7" w14:textId="77777777" w:rsidR="00C8143C" w:rsidRDefault="00C8143C" w:rsidP="00C8143C">
      <w:pPr>
        <w:ind w:left="720" w:firstLine="0"/>
        <w:jc w:val="both"/>
        <w:rPr>
          <w:lang w:val="x-none"/>
        </w:rPr>
      </w:pPr>
      <w:moveTo w:id="1229" w:author="Mahe" w:date="2020-12-22T02:06:00Z">
        <w:r w:rsidRPr="00EB5B9F">
          <w:rPr>
            <w:lang w:val="x-none"/>
          </w:rPr>
          <w:t>Probe Request are sent to the broadcast DA address (ff:ff:ff:ff:ff:ff).</w:t>
        </w:r>
        <w:r>
          <w:t xml:space="preserve"> </w:t>
        </w:r>
        <w:r w:rsidRPr="00EB5B9F">
          <w:rPr>
            <w:lang w:val="x-none"/>
          </w:rPr>
          <w:t>Probe request are of two kinds, 1. Wildcard SSID or Null Probe Request 2. Directed Probe request.</w:t>
        </w:r>
        <w:r>
          <w:t xml:space="preserve"> </w:t>
        </w:r>
        <w:r w:rsidRPr="00EB5B9F">
          <w:rPr>
            <w:lang w:val="x-none"/>
          </w:rPr>
          <w:t>If the SSID value specified by STA is set to 0, it’s called Wild</w:t>
        </w:r>
        <w:r>
          <w:rPr>
            <w:lang w:val="x-none"/>
          </w:rPr>
          <w:t xml:space="preserve">card SSID or Null Probe Request. </w:t>
        </w:r>
        <w:r w:rsidRPr="00EB5B9F">
          <w:rPr>
            <w:lang w:val="x-none"/>
          </w:rPr>
          <w:t>SSID field is set to ‘OPEN’ indicating it is a directed probe request. It list all supported rates, HT capabilities, VHT capabilities and other vendor specific attributes of the client.</w:t>
        </w:r>
      </w:moveTo>
    </w:p>
    <w:p w14:paraId="03CB515F" w14:textId="77777777" w:rsidR="00C8143C" w:rsidRPr="00EB5B9F" w:rsidRDefault="00C8143C" w:rsidP="00C8143C">
      <w:pPr>
        <w:ind w:left="720" w:firstLine="0"/>
        <w:jc w:val="both"/>
      </w:pPr>
    </w:p>
    <w:p w14:paraId="29FD48D5" w14:textId="77777777" w:rsidR="00C8143C" w:rsidRPr="00EB5B9F" w:rsidRDefault="00C8143C" w:rsidP="00C8143C">
      <w:pPr>
        <w:ind w:left="720" w:firstLine="0"/>
        <w:jc w:val="both"/>
      </w:pPr>
      <w:moveTo w:id="1230" w:author="Mahe" w:date="2020-12-22T02:06:00Z">
        <w:r w:rsidRPr="00EB5B9F">
          <w:rPr>
            <w:lang w:val="x-none"/>
          </w:rPr>
          <w:t xml:space="preserve">Link: </w:t>
        </w:r>
        <w:r>
          <w:fldChar w:fldCharType="begin"/>
        </w:r>
        <w:r>
          <w:instrText xml:space="preserve"> HYPERLINK "https://mrncciew.com/2014/10/27/cwap-802-11-probe-requestresponse/" </w:instrText>
        </w:r>
        <w:r>
          <w:fldChar w:fldCharType="separate"/>
        </w:r>
        <w:r w:rsidRPr="00EB5B9F">
          <w:rPr>
            <w:rStyle w:val="Hyperlink"/>
            <w:lang w:val="x-none"/>
          </w:rPr>
          <w:t>https://mrncciew.com/2014/10/27/cwap-802-11-probe-requestresponse/</w:t>
        </w:r>
        <w:r>
          <w:rPr>
            <w:rStyle w:val="Hyperlink"/>
            <w:lang w:val="x-none"/>
          </w:rPr>
          <w:fldChar w:fldCharType="end"/>
        </w:r>
        <w:r w:rsidRPr="00EB5B9F">
          <w:rPr>
            <w:lang w:val="x-none"/>
          </w:rPr>
          <w:t xml:space="preserve"> </w:t>
        </w:r>
        <w:r w:rsidRPr="00EB5B9F">
          <w:rPr>
            <w:lang w:val="x-none"/>
          </w:rPr>
          <w:tab/>
        </w:r>
      </w:moveTo>
    </w:p>
    <w:p w14:paraId="74DFEA5E" w14:textId="77777777" w:rsidR="00C8143C" w:rsidRPr="00EB5B9F" w:rsidRDefault="00C8143C">
      <w:pPr>
        <w:pStyle w:val="Heading5"/>
        <w:pPrChange w:id="1231" w:author="Mahe" w:date="2020-12-22T02:06:00Z">
          <w:pPr>
            <w:pStyle w:val="Heading4"/>
            <w:jc w:val="both"/>
          </w:pPr>
        </w:pPrChange>
      </w:pPr>
      <w:moveTo w:id="1232" w:author="Mahe" w:date="2020-12-22T02:06:00Z">
        <w:r>
          <w:t>Probe Response</w:t>
        </w:r>
      </w:moveTo>
    </w:p>
    <w:p w14:paraId="4D2F13EE" w14:textId="77777777" w:rsidR="00C8143C" w:rsidRDefault="00C8143C" w:rsidP="00C8143C">
      <w:pPr>
        <w:ind w:left="720" w:firstLine="0"/>
        <w:jc w:val="both"/>
        <w:rPr>
          <w:lang w:val="x-none"/>
        </w:rPr>
      </w:pPr>
      <w:moveTo w:id="1233" w:author="Mahe" w:date="2020-12-22T02:06:00Z">
        <w:r w:rsidRPr="00EB5B9F">
          <w:rPr>
            <w:lang w:val="x-none"/>
          </w:rPr>
          <w:t>Access Point to station. It sends 24 Mbps (As AP does not support any other rates below that.</w:t>
        </w:r>
        <w:r>
          <w:t xml:space="preserve"> </w:t>
        </w:r>
        <w:r w:rsidRPr="00EB5B9F">
          <w:rPr>
            <w:lang w:val="x-none"/>
          </w:rPr>
          <w:t>DA field is set to the STA MAC address for whic</w:t>
        </w:r>
        <w:r>
          <w:rPr>
            <w:lang w:val="x-none"/>
          </w:rPr>
          <w:t xml:space="preserve">h the probe request was send. </w:t>
        </w:r>
        <w:r w:rsidRPr="00EB5B9F">
          <w:rPr>
            <w:lang w:val="x-none"/>
          </w:rPr>
          <w:t>ACK is given by Station to AP.</w:t>
        </w:r>
      </w:moveTo>
    </w:p>
    <w:p w14:paraId="221C6E00" w14:textId="77777777" w:rsidR="00C8143C" w:rsidRPr="00EB5B9F" w:rsidRDefault="00C8143C" w:rsidP="00C8143C">
      <w:pPr>
        <w:ind w:left="720" w:firstLine="0"/>
        <w:jc w:val="both"/>
      </w:pPr>
    </w:p>
    <w:p w14:paraId="37B4B5FD" w14:textId="77777777" w:rsidR="00C8143C" w:rsidRDefault="00C8143C" w:rsidP="00C8143C">
      <w:pPr>
        <w:ind w:left="720" w:firstLine="0"/>
        <w:jc w:val="both"/>
        <w:rPr>
          <w:ins w:id="1234" w:author="Mahe" w:date="2020-12-22T02:07:00Z"/>
          <w:lang w:val="x-none"/>
        </w:rPr>
      </w:pPr>
      <w:moveTo w:id="1235" w:author="Mahe" w:date="2020-12-22T02:06:00Z">
        <w:r w:rsidRPr="00EB5B9F">
          <w:rPr>
            <w:lang w:val="x-none"/>
          </w:rPr>
          <w:t xml:space="preserve">Link: </w:t>
        </w:r>
        <w:r>
          <w:fldChar w:fldCharType="begin"/>
        </w:r>
        <w:r>
          <w:instrText xml:space="preserve"> HYPERLINK "https://mrncciew.com/2014/10/27/cwap-802-11-probe-requestresponse/" </w:instrText>
        </w:r>
        <w:r>
          <w:fldChar w:fldCharType="separate"/>
        </w:r>
        <w:r w:rsidRPr="00EB5B9F">
          <w:rPr>
            <w:rStyle w:val="Hyperlink"/>
            <w:lang w:val="x-none"/>
          </w:rPr>
          <w:t>https://mrncciew.com/2014/10/27/cwap-802-11-probe-requestresponse/</w:t>
        </w:r>
        <w:r>
          <w:rPr>
            <w:rStyle w:val="Hyperlink"/>
            <w:lang w:val="x-none"/>
          </w:rPr>
          <w:fldChar w:fldCharType="end"/>
        </w:r>
        <w:r w:rsidRPr="00EB5B9F">
          <w:rPr>
            <w:lang w:val="x-none"/>
          </w:rPr>
          <w:t xml:space="preserve"> </w:t>
        </w:r>
      </w:moveTo>
    </w:p>
    <w:p w14:paraId="5050541C" w14:textId="77777777" w:rsidR="00C8143C" w:rsidRPr="00EB5B9F" w:rsidRDefault="00C8143C">
      <w:pPr>
        <w:pStyle w:val="Heading5"/>
        <w:rPr>
          <w:ins w:id="1236" w:author="Mahe" w:date="2020-12-22T02:07:00Z"/>
        </w:rPr>
        <w:pPrChange w:id="1237" w:author="Mahe" w:date="2020-12-22T02:07:00Z">
          <w:pPr>
            <w:pStyle w:val="Heading4"/>
            <w:jc w:val="both"/>
          </w:pPr>
        </w:pPrChange>
      </w:pPr>
      <w:ins w:id="1238" w:author="Mahe" w:date="2020-12-22T02:07:00Z">
        <w:r>
          <w:t>Scanning Duration</w:t>
        </w:r>
      </w:ins>
    </w:p>
    <w:p w14:paraId="34B7A2F8" w14:textId="77777777" w:rsidR="00C8143C" w:rsidRPr="00EB5B9F" w:rsidRDefault="00C8143C" w:rsidP="00C8143C">
      <w:pPr>
        <w:ind w:left="720" w:firstLine="0"/>
        <w:jc w:val="both"/>
        <w:rPr>
          <w:ins w:id="1239" w:author="Mahe" w:date="2020-12-22T02:07:00Z"/>
        </w:rPr>
      </w:pPr>
      <w:ins w:id="1240" w:author="Mahe" w:date="2020-12-22T02:07:00Z">
        <w:r w:rsidRPr="00EB5B9F">
          <w:rPr>
            <w:lang w:val="x-none"/>
          </w:rPr>
          <w:t>Scanning is sensitive to high priority (voice or video) traffic or heavy data traffic.</w:t>
        </w:r>
        <w:r>
          <w:t xml:space="preserve"> </w:t>
        </w:r>
        <w:r w:rsidRPr="00EB5B9F">
          <w:rPr>
            <w:lang w:val="x-none"/>
          </w:rPr>
          <w:t>If (voice or video traffic) at 64 Kbps or higher, in this case active- scanning scans for 30 ms every 60 seconds</w:t>
        </w:r>
        <w:r>
          <w:t xml:space="preserve">. </w:t>
        </w:r>
        <w:r w:rsidRPr="00EB5B9F">
          <w:rPr>
            <w:lang w:val="x-none"/>
          </w:rPr>
          <w:t>Heavy Data traffic is present at 4 Mbps or high, In this case, active scanning scans for 30 ms every 5 seconds</w:t>
        </w:r>
        <w:r>
          <w:t xml:space="preserve">. </w:t>
        </w:r>
        <w:r w:rsidRPr="00EB5B9F">
          <w:rPr>
            <w:lang w:val="x-none"/>
          </w:rPr>
          <w:t>In all other cases, it scans for 30 ms every seconds.</w:t>
        </w:r>
      </w:ins>
    </w:p>
    <w:p w14:paraId="5EC029F7" w14:textId="77777777" w:rsidR="00C8143C" w:rsidRPr="00EB5B9F" w:rsidRDefault="00C8143C" w:rsidP="00C8143C">
      <w:pPr>
        <w:ind w:left="720" w:firstLine="0"/>
        <w:jc w:val="both"/>
      </w:pPr>
    </w:p>
    <w:moveToRangeEnd w:id="1227"/>
    <w:p w14:paraId="2EAD1652" w14:textId="77777777" w:rsidR="00C8143C" w:rsidRDefault="00C8143C" w:rsidP="0096785B">
      <w:pPr>
        <w:ind w:left="720" w:firstLine="0"/>
        <w:jc w:val="both"/>
        <w:rPr>
          <w:lang w:val="x-none"/>
        </w:rPr>
      </w:pPr>
    </w:p>
    <w:p w14:paraId="4B44D957" w14:textId="77777777" w:rsidR="00EB5B9F" w:rsidRPr="00EB5B9F" w:rsidRDefault="00EB5B9F" w:rsidP="0096785B">
      <w:pPr>
        <w:ind w:left="720" w:firstLine="0"/>
        <w:jc w:val="both"/>
      </w:pPr>
    </w:p>
    <w:p w14:paraId="1F7C2EFC" w14:textId="77777777" w:rsidR="00EB5B9F" w:rsidRDefault="00EB5B9F" w:rsidP="0096785B">
      <w:pPr>
        <w:pStyle w:val="Heading4"/>
        <w:jc w:val="both"/>
      </w:pPr>
      <w:r w:rsidRPr="00EB5B9F">
        <w:t>P</w:t>
      </w:r>
      <w:r>
        <w:t>assive Scanning</w:t>
      </w:r>
    </w:p>
    <w:p w14:paraId="0DCB951B" w14:textId="1FC67F6A" w:rsidR="00B50A5D" w:rsidRDefault="00EB5B9F" w:rsidP="0096785B">
      <w:pPr>
        <w:ind w:left="720" w:firstLine="0"/>
        <w:jc w:val="both"/>
        <w:rPr>
          <w:lang w:val="x-none"/>
        </w:rPr>
      </w:pPr>
      <w:r w:rsidRPr="00EB5B9F">
        <w:rPr>
          <w:lang w:val="x-none"/>
        </w:rPr>
        <w:t>Client radio listens on each channel for beacons sent periodically by an AP. A passive scan generally takes more time, since the client m</w:t>
      </w:r>
      <w:r>
        <w:rPr>
          <w:lang w:val="x-none"/>
        </w:rPr>
        <w:t>ust listen and wait for beacon.</w:t>
      </w:r>
    </w:p>
    <w:p w14:paraId="7A92F87A" w14:textId="77777777" w:rsidR="00EB5B9F" w:rsidRDefault="00EB5B9F" w:rsidP="0096785B">
      <w:pPr>
        <w:ind w:left="720" w:firstLine="0"/>
        <w:jc w:val="both"/>
      </w:pPr>
    </w:p>
    <w:p w14:paraId="5623DE1C" w14:textId="16E6B247" w:rsidR="00B50A5D" w:rsidRPr="00EB5B9F" w:rsidRDefault="001F7FE2" w:rsidP="0096785B">
      <w:pPr>
        <w:ind w:left="720" w:firstLine="0"/>
        <w:jc w:val="both"/>
      </w:pPr>
      <w:r>
        <w:rPr>
          <w:lang w:val="x-none"/>
        </w:rPr>
        <w:t>Link:</w:t>
      </w:r>
      <w:hyperlink r:id="rId45" w:history="1">
        <w:r w:rsidR="00B50A5D" w:rsidRPr="00EB5B9F">
          <w:rPr>
            <w:rStyle w:val="Hyperlink"/>
            <w:lang w:val="x-none"/>
          </w:rPr>
          <w:t>https://www.wi-fi.org/knowledge-center/faq/what-are-passive-and-active-scanning#:~:text=During%20an%20active%20scan%2C%20the,sent%20periodically%20by%20an%20AP</w:t>
        </w:r>
      </w:hyperlink>
      <w:r w:rsidR="00EB5B9F" w:rsidRPr="00EB5B9F">
        <w:rPr>
          <w:lang w:val="x-none"/>
        </w:rPr>
        <w:t xml:space="preserve"> </w:t>
      </w:r>
    </w:p>
    <w:p w14:paraId="6F59338B" w14:textId="69F2B35B" w:rsidR="00EB5B9F" w:rsidRPr="00EB5B9F" w:rsidDel="00C8143C" w:rsidRDefault="00EB5B9F" w:rsidP="0096785B">
      <w:pPr>
        <w:pStyle w:val="Heading4"/>
        <w:jc w:val="both"/>
        <w:rPr>
          <w:del w:id="1241" w:author="Mahe" w:date="2020-12-22T02:07:00Z"/>
        </w:rPr>
      </w:pPr>
      <w:del w:id="1242" w:author="Mahe" w:date="2020-12-22T02:07:00Z">
        <w:r w:rsidDel="00C8143C">
          <w:delText>Scanning Duration</w:delText>
        </w:r>
      </w:del>
    </w:p>
    <w:p w14:paraId="5B75FD5E" w14:textId="0DF6B611" w:rsidR="00B50A5D" w:rsidRPr="00EB5B9F" w:rsidDel="00C8143C" w:rsidRDefault="00EB5B9F" w:rsidP="0096785B">
      <w:pPr>
        <w:ind w:left="720" w:firstLine="0"/>
        <w:jc w:val="both"/>
        <w:rPr>
          <w:del w:id="1243" w:author="Mahe" w:date="2020-12-22T02:07:00Z"/>
        </w:rPr>
      </w:pPr>
      <w:del w:id="1244" w:author="Mahe" w:date="2020-12-22T02:07:00Z">
        <w:r w:rsidRPr="00EB5B9F" w:rsidDel="00C8143C">
          <w:rPr>
            <w:lang w:val="x-none"/>
          </w:rPr>
          <w:delText>Scanning is sensitive to high priority (voice or video) traffic or heavy data traffic.</w:delText>
        </w:r>
        <w:r w:rsidDel="00C8143C">
          <w:delText xml:space="preserve"> </w:delText>
        </w:r>
        <w:r w:rsidRPr="00EB5B9F" w:rsidDel="00C8143C">
          <w:rPr>
            <w:lang w:val="x-none"/>
          </w:rPr>
          <w:delText>If (voice or video traffic) at 64 Kbps or higher, in this case active- scanning scans for 30 ms every 60 seconds</w:delText>
        </w:r>
        <w:r w:rsidDel="00C8143C">
          <w:delText xml:space="preserve">. </w:delText>
        </w:r>
        <w:r w:rsidRPr="00EB5B9F" w:rsidDel="00C8143C">
          <w:rPr>
            <w:lang w:val="x-none"/>
          </w:rPr>
          <w:delText>Heavy Data traffic is present at 4 Mbps or high, In this case, active scanning scans for 30 ms every 5 seconds</w:delText>
        </w:r>
        <w:r w:rsidDel="00C8143C">
          <w:delText xml:space="preserve">. </w:delText>
        </w:r>
        <w:r w:rsidRPr="00EB5B9F" w:rsidDel="00C8143C">
          <w:rPr>
            <w:lang w:val="x-none"/>
          </w:rPr>
          <w:delText>In all other cases, it scans for 30 ms every seconds.</w:delText>
        </w:r>
      </w:del>
    </w:p>
    <w:p w14:paraId="6B02140D" w14:textId="1F40061B" w:rsidR="00EB5B9F" w:rsidRPr="00EB5B9F" w:rsidDel="00C8143C" w:rsidRDefault="00EB5B9F" w:rsidP="0096785B">
      <w:pPr>
        <w:pStyle w:val="Heading4"/>
        <w:jc w:val="both"/>
      </w:pPr>
      <w:moveFromRangeStart w:id="1245" w:author="Mahe" w:date="2020-12-22T02:06:00Z" w:name="move59495212"/>
      <w:moveFrom w:id="1246" w:author="Mahe" w:date="2020-12-22T02:06:00Z">
        <w:r w:rsidDel="00C8143C">
          <w:t>Probe Request</w:t>
        </w:r>
      </w:moveFrom>
    </w:p>
    <w:p w14:paraId="4BC71071" w14:textId="60AF95C4" w:rsidR="00B50A5D" w:rsidDel="00C8143C" w:rsidRDefault="00EB5B9F" w:rsidP="0096785B">
      <w:pPr>
        <w:ind w:left="720" w:firstLine="0"/>
        <w:jc w:val="both"/>
        <w:rPr>
          <w:lang w:val="x-none"/>
        </w:rPr>
      </w:pPr>
      <w:moveFrom w:id="1247" w:author="Mahe" w:date="2020-12-22T02:06:00Z">
        <w:r w:rsidRPr="00EB5B9F" w:rsidDel="00C8143C">
          <w:rPr>
            <w:lang w:val="x-none"/>
          </w:rPr>
          <w:t>Probe Request are sent to the broadcast DA address (ff:ff:ff:ff:ff:ff).</w:t>
        </w:r>
        <w:r w:rsidDel="00C8143C">
          <w:t xml:space="preserve"> </w:t>
        </w:r>
        <w:r w:rsidRPr="00EB5B9F" w:rsidDel="00C8143C">
          <w:rPr>
            <w:lang w:val="x-none"/>
          </w:rPr>
          <w:t>Probe request are of two kinds, 1. Wildcard SSID or Null Probe Request 2. Directed Probe request.</w:t>
        </w:r>
        <w:r w:rsidDel="00C8143C">
          <w:t xml:space="preserve"> </w:t>
        </w:r>
        <w:r w:rsidRPr="00EB5B9F" w:rsidDel="00C8143C">
          <w:rPr>
            <w:lang w:val="x-none"/>
          </w:rPr>
          <w:t>If the SSID value specified by STA is set to 0, it’s called Wild</w:t>
        </w:r>
        <w:r w:rsidDel="00C8143C">
          <w:rPr>
            <w:lang w:val="x-none"/>
          </w:rPr>
          <w:t xml:space="preserve">card SSID or Null Probe Request. </w:t>
        </w:r>
        <w:r w:rsidRPr="00EB5B9F" w:rsidDel="00C8143C">
          <w:rPr>
            <w:lang w:val="x-none"/>
          </w:rPr>
          <w:t>SSID field is set to ‘OPEN’ indicating it is a directed probe request. It list all supported rates, HT capabilities, VHT capabilities and other vendor specific attributes of the client.</w:t>
        </w:r>
      </w:moveFrom>
    </w:p>
    <w:p w14:paraId="7DB60640" w14:textId="4B116AC0" w:rsidR="00EB5B9F" w:rsidRPr="00EB5B9F" w:rsidDel="00C8143C" w:rsidRDefault="00EB5B9F" w:rsidP="0096785B">
      <w:pPr>
        <w:ind w:left="720" w:firstLine="0"/>
        <w:jc w:val="both"/>
      </w:pPr>
    </w:p>
    <w:p w14:paraId="2ECEAAF3" w14:textId="188BE48F" w:rsidR="00B50A5D" w:rsidRPr="00EB5B9F" w:rsidDel="00C8143C" w:rsidRDefault="00EB5B9F" w:rsidP="0096785B">
      <w:pPr>
        <w:ind w:left="720" w:firstLine="0"/>
        <w:jc w:val="both"/>
      </w:pPr>
      <w:moveFrom w:id="1248" w:author="Mahe" w:date="2020-12-22T02:06:00Z">
        <w:r w:rsidRPr="00EB5B9F" w:rsidDel="00C8143C">
          <w:rPr>
            <w:lang w:val="x-none"/>
          </w:rPr>
          <w:t xml:space="preserve">Link: </w:t>
        </w:r>
        <w:r w:rsidR="003E3064" w:rsidDel="00C8143C">
          <w:fldChar w:fldCharType="begin"/>
        </w:r>
        <w:r w:rsidR="003E3064" w:rsidDel="00C8143C">
          <w:instrText xml:space="preserve"> HYPERLINK "https://mrncciew.com/2014/10/27/cwap-802-11-probe-requestresponse/" </w:instrText>
        </w:r>
        <w:r w:rsidR="003E3064" w:rsidDel="00C8143C">
          <w:fldChar w:fldCharType="separate"/>
        </w:r>
        <w:r w:rsidR="00B50A5D" w:rsidRPr="00EB5B9F" w:rsidDel="00C8143C">
          <w:rPr>
            <w:rStyle w:val="Hyperlink"/>
            <w:lang w:val="x-none"/>
          </w:rPr>
          <w:t>https://mrncciew.com/2014/10/27/cwap-802-11-probe-requestresponse/</w:t>
        </w:r>
        <w:r w:rsidR="003E3064" w:rsidDel="00C8143C">
          <w:rPr>
            <w:rStyle w:val="Hyperlink"/>
            <w:lang w:val="x-none"/>
          </w:rPr>
          <w:fldChar w:fldCharType="end"/>
        </w:r>
        <w:r w:rsidRPr="00EB5B9F" w:rsidDel="00C8143C">
          <w:rPr>
            <w:lang w:val="x-none"/>
          </w:rPr>
          <w:t xml:space="preserve"> </w:t>
        </w:r>
        <w:r w:rsidRPr="00EB5B9F" w:rsidDel="00C8143C">
          <w:rPr>
            <w:lang w:val="x-none"/>
          </w:rPr>
          <w:tab/>
        </w:r>
      </w:moveFrom>
    </w:p>
    <w:p w14:paraId="232CC70A" w14:textId="2E4250E8" w:rsidR="00EB5B9F" w:rsidRPr="00EB5B9F" w:rsidDel="00C8143C" w:rsidRDefault="00EB5B9F" w:rsidP="0096785B">
      <w:pPr>
        <w:pStyle w:val="Heading4"/>
        <w:jc w:val="both"/>
      </w:pPr>
      <w:moveFrom w:id="1249" w:author="Mahe" w:date="2020-12-22T02:06:00Z">
        <w:r w:rsidDel="00C8143C">
          <w:t>Probe Response</w:t>
        </w:r>
      </w:moveFrom>
    </w:p>
    <w:p w14:paraId="1EF3DFBD" w14:textId="56E01FE7" w:rsidR="00B50A5D" w:rsidDel="00C8143C" w:rsidRDefault="00EB5B9F" w:rsidP="0096785B">
      <w:pPr>
        <w:ind w:left="720" w:firstLine="0"/>
        <w:jc w:val="both"/>
        <w:rPr>
          <w:lang w:val="x-none"/>
        </w:rPr>
      </w:pPr>
      <w:moveFrom w:id="1250" w:author="Mahe" w:date="2020-12-22T02:06:00Z">
        <w:r w:rsidRPr="00EB5B9F" w:rsidDel="00C8143C">
          <w:rPr>
            <w:lang w:val="x-none"/>
          </w:rPr>
          <w:t>Access Point to station. It sends 24 Mbps (As AP does not support any other rates below that.</w:t>
        </w:r>
        <w:r w:rsidDel="00C8143C">
          <w:t xml:space="preserve"> </w:t>
        </w:r>
        <w:r w:rsidRPr="00EB5B9F" w:rsidDel="00C8143C">
          <w:rPr>
            <w:lang w:val="x-none"/>
          </w:rPr>
          <w:t>DA field is set to the STA MAC address for whic</w:t>
        </w:r>
        <w:r w:rsidDel="00C8143C">
          <w:rPr>
            <w:lang w:val="x-none"/>
          </w:rPr>
          <w:t xml:space="preserve">h the probe request was send. </w:t>
        </w:r>
        <w:r w:rsidRPr="00EB5B9F" w:rsidDel="00C8143C">
          <w:rPr>
            <w:lang w:val="x-none"/>
          </w:rPr>
          <w:t>ACK is given by Station to AP.</w:t>
        </w:r>
      </w:moveFrom>
    </w:p>
    <w:p w14:paraId="5FF2B927" w14:textId="6F34C2D9" w:rsidR="00EB5B9F" w:rsidRPr="00EB5B9F" w:rsidDel="00C8143C" w:rsidRDefault="00EB5B9F" w:rsidP="0096785B">
      <w:pPr>
        <w:ind w:left="720" w:firstLine="0"/>
        <w:jc w:val="both"/>
      </w:pPr>
    </w:p>
    <w:p w14:paraId="0CDB2A7C" w14:textId="4A761269" w:rsidR="00B50A5D" w:rsidRPr="00EB5B9F" w:rsidDel="00C8143C" w:rsidRDefault="00EB5B9F" w:rsidP="0096785B">
      <w:pPr>
        <w:ind w:left="720" w:firstLine="0"/>
        <w:jc w:val="both"/>
      </w:pPr>
      <w:moveFrom w:id="1251" w:author="Mahe" w:date="2020-12-22T02:06:00Z">
        <w:r w:rsidRPr="00EB5B9F" w:rsidDel="00C8143C">
          <w:rPr>
            <w:lang w:val="x-none"/>
          </w:rPr>
          <w:t xml:space="preserve">Link: </w:t>
        </w:r>
        <w:r w:rsidR="003E3064" w:rsidDel="00C8143C">
          <w:fldChar w:fldCharType="begin"/>
        </w:r>
        <w:r w:rsidR="003E3064" w:rsidDel="00C8143C">
          <w:instrText xml:space="preserve"> HYPERLINK "https://mrncciew.com/2014/10/27/cwap-802-11-probe-requestresponse/" </w:instrText>
        </w:r>
        <w:r w:rsidR="003E3064" w:rsidDel="00C8143C">
          <w:fldChar w:fldCharType="separate"/>
        </w:r>
        <w:r w:rsidR="00B50A5D" w:rsidRPr="00EB5B9F" w:rsidDel="00C8143C">
          <w:rPr>
            <w:rStyle w:val="Hyperlink"/>
            <w:lang w:val="x-none"/>
          </w:rPr>
          <w:t>https://mrncciew.com/2014/10/27/cwap-802-11-probe-requestresponse/</w:t>
        </w:r>
        <w:r w:rsidR="003E3064" w:rsidDel="00C8143C">
          <w:rPr>
            <w:rStyle w:val="Hyperlink"/>
            <w:lang w:val="x-none"/>
          </w:rPr>
          <w:fldChar w:fldCharType="end"/>
        </w:r>
        <w:r w:rsidRPr="00EB5B9F" w:rsidDel="00C8143C">
          <w:rPr>
            <w:lang w:val="x-none"/>
          </w:rPr>
          <w:t xml:space="preserve"> </w:t>
        </w:r>
      </w:moveFrom>
    </w:p>
    <w:moveFromRangeEnd w:id="1245"/>
    <w:p w14:paraId="7A3F4732" w14:textId="711FDC6D" w:rsidR="00EB5B9F" w:rsidRPr="00EB5B9F" w:rsidRDefault="00EB5B9F" w:rsidP="0096785B">
      <w:pPr>
        <w:pStyle w:val="Heading4"/>
        <w:jc w:val="both"/>
      </w:pPr>
      <w:r>
        <w:t>Difference between Probe Response and Beacon</w:t>
      </w:r>
    </w:p>
    <w:p w14:paraId="689B31C3" w14:textId="20A3BE6B" w:rsidR="00B50A5D" w:rsidRPr="00EB5B9F" w:rsidRDefault="00EB5B9F" w:rsidP="0096785B">
      <w:pPr>
        <w:ind w:left="720" w:firstLine="0"/>
        <w:jc w:val="both"/>
      </w:pPr>
      <w:r>
        <w:t xml:space="preserve">1. </w:t>
      </w:r>
      <w:r w:rsidRPr="00EB5B9F">
        <w:rPr>
          <w:lang w:val="x-none"/>
        </w:rPr>
        <w:t>Beacon frame contains a TIM, Probe response does not</w:t>
      </w:r>
      <w:r>
        <w:t>.</w:t>
      </w:r>
    </w:p>
    <w:p w14:paraId="24D0F58F" w14:textId="1F8C391C" w:rsidR="00B50A5D" w:rsidRPr="00EB5B9F" w:rsidRDefault="00EB5B9F" w:rsidP="0096785B">
      <w:pPr>
        <w:ind w:left="720" w:firstLine="0"/>
        <w:jc w:val="both"/>
      </w:pPr>
      <w:r>
        <w:t xml:space="preserve">2. </w:t>
      </w:r>
      <w:r w:rsidRPr="00EB5B9F">
        <w:rPr>
          <w:lang w:val="x-none"/>
        </w:rPr>
        <w:t>The Beacon frame is broadcast packet whereas Probe Response is unicast packet.</w:t>
      </w:r>
    </w:p>
    <w:p w14:paraId="7F69421E" w14:textId="3984F313" w:rsidR="00B50A5D" w:rsidRPr="00EB5B9F" w:rsidRDefault="00EB5B9F" w:rsidP="0096785B">
      <w:pPr>
        <w:ind w:left="720" w:firstLine="0"/>
        <w:jc w:val="both"/>
      </w:pPr>
      <w:r>
        <w:lastRenderedPageBreak/>
        <w:t xml:space="preserve">3. </w:t>
      </w:r>
      <w:r w:rsidRPr="00EB5B9F">
        <w:rPr>
          <w:lang w:val="x-none"/>
        </w:rPr>
        <w:t>Beacon frame contains all information element (IE), whereas the probe response contain the requested information element that may have been requested by the probing station</w:t>
      </w:r>
    </w:p>
    <w:p w14:paraId="134163B7" w14:textId="77777777" w:rsidR="00EB5B9F" w:rsidRPr="00EB5B9F" w:rsidRDefault="00EB5B9F" w:rsidP="0096785B">
      <w:pPr>
        <w:jc w:val="both"/>
      </w:pPr>
    </w:p>
    <w:p w14:paraId="70B604F6" w14:textId="77777777" w:rsidR="00E51687" w:rsidRDefault="00E51687" w:rsidP="001F7FE2">
      <w:pPr>
        <w:pStyle w:val="Heading2"/>
      </w:pPr>
      <w:bookmarkStart w:id="1252" w:name="_Toc59555349"/>
      <w:r>
        <w:t>11. MAC Layer Specification (AMPDU &amp; AMSDU)</w:t>
      </w:r>
      <w:bookmarkEnd w:id="1252"/>
    </w:p>
    <w:p w14:paraId="0D396078" w14:textId="5F29A6F5" w:rsidR="00EB5B9F" w:rsidRDefault="003E3064" w:rsidP="0096785B">
      <w:pPr>
        <w:pStyle w:val="Heading4"/>
        <w:jc w:val="both"/>
      </w:pPr>
      <w:r>
        <w:fldChar w:fldCharType="begin"/>
      </w:r>
      <w:r>
        <w:instrText xml:space="preserve"> HYPERLINK "https://en.wikipedia.org/wiki/Service_data_unit" </w:instrText>
      </w:r>
      <w:r>
        <w:fldChar w:fldCharType="separate"/>
      </w:r>
      <w:del w:id="1253" w:author="Mahe" w:date="2020-12-22T02:07:00Z">
        <w:r w:rsidR="00B50A5D" w:rsidRPr="00EB5B9F" w:rsidDel="00C8143C">
          <w:rPr>
            <w:rStyle w:val="Hyperlink"/>
            <w:lang w:val="x-none"/>
          </w:rPr>
          <w:delText>Service Data Unit (</w:delText>
        </w:r>
      </w:del>
      <w:r w:rsidR="00B50A5D" w:rsidRPr="00EB5B9F">
        <w:rPr>
          <w:rStyle w:val="Hyperlink"/>
          <w:lang w:val="x-none"/>
        </w:rPr>
        <w:t>SDU</w:t>
      </w:r>
      <w:del w:id="1254" w:author="Mahe" w:date="2020-12-22T02:07:00Z">
        <w:r w:rsidR="00B50A5D" w:rsidRPr="00EB5B9F" w:rsidDel="00C8143C">
          <w:rPr>
            <w:rStyle w:val="Hyperlink"/>
            <w:lang w:val="x-none"/>
          </w:rPr>
          <w:delText>)</w:delText>
        </w:r>
      </w:del>
      <w:r w:rsidR="00B50A5D" w:rsidRPr="00EB5B9F">
        <w:rPr>
          <w:rStyle w:val="Hyperlink"/>
          <w:lang w:val="x-none"/>
        </w:rPr>
        <w:t xml:space="preserve"> </w:t>
      </w:r>
      <w:r>
        <w:rPr>
          <w:rStyle w:val="Hyperlink"/>
          <w:lang w:val="x-none"/>
        </w:rPr>
        <w:fldChar w:fldCharType="end"/>
      </w:r>
    </w:p>
    <w:p w14:paraId="35FA76A1" w14:textId="77777777" w:rsidR="0096785B" w:rsidRDefault="00EB5B9F" w:rsidP="0096785B">
      <w:pPr>
        <w:ind w:left="720" w:firstLine="0"/>
        <w:jc w:val="both"/>
        <w:rPr>
          <w:lang w:val="x-none"/>
        </w:rPr>
      </w:pPr>
      <w:r>
        <w:t xml:space="preserve">It </w:t>
      </w:r>
      <w:r w:rsidRPr="00EB5B9F">
        <w:rPr>
          <w:lang w:val="x-none"/>
        </w:rPr>
        <w:t xml:space="preserve">is unit of data passed down from OSI layer to Lower Layer without any kind of </w:t>
      </w:r>
      <w:hyperlink r:id="rId46" w:history="1">
        <w:r w:rsidR="00B50A5D" w:rsidRPr="00EB5B9F">
          <w:rPr>
            <w:rStyle w:val="Hyperlink"/>
            <w:lang w:val="x-none"/>
          </w:rPr>
          <w:t>encapsulation</w:t>
        </w:r>
      </w:hyperlink>
      <w:r w:rsidRPr="00EB5B9F">
        <w:rPr>
          <w:lang w:val="x-none"/>
        </w:rPr>
        <w:t>. Then it gets encapsulated into Lower layer Protocol Data Unit (PDU) and the process continues until reaching Physical layer.</w:t>
      </w:r>
      <w:r>
        <w:t xml:space="preserve"> </w:t>
      </w:r>
      <w:r w:rsidRPr="00EB5B9F">
        <w:rPr>
          <w:lang w:val="x-none"/>
        </w:rPr>
        <w:t>It is set of data sent of user of particular layer to lower layer. The SDU accepted by any given layer (n) from layer (n</w:t>
      </w:r>
      <w:r>
        <w:rPr>
          <w:lang w:val="x-none"/>
        </w:rPr>
        <w:t>+1) is a PDU of</w:t>
      </w:r>
      <w:r w:rsidRPr="00EB5B9F">
        <w:rPr>
          <w:lang w:val="x-none"/>
        </w:rPr>
        <w:t xml:space="preserve"> the layer (n+1). In other words SDU is the payload of a given PDU.</w:t>
      </w:r>
      <w:r>
        <w:t xml:space="preserve"> </w:t>
      </w:r>
      <w:r w:rsidRPr="00EB5B9F">
        <w:rPr>
          <w:lang w:val="x-none"/>
        </w:rPr>
        <w:t xml:space="preserve">Layer may add up </w:t>
      </w:r>
      <w:hyperlink r:id="rId47" w:history="1">
        <w:r w:rsidR="00B50A5D" w:rsidRPr="00EB5B9F">
          <w:rPr>
            <w:rStyle w:val="Hyperlink"/>
            <w:lang w:val="x-none"/>
          </w:rPr>
          <w:t>headers</w:t>
        </w:r>
      </w:hyperlink>
      <w:r w:rsidRPr="00EB5B9F">
        <w:rPr>
          <w:lang w:val="x-none"/>
        </w:rPr>
        <w:t xml:space="preserve"> and </w:t>
      </w:r>
      <w:hyperlink r:id="rId48" w:history="1">
        <w:r w:rsidR="00B50A5D" w:rsidRPr="00EB5B9F">
          <w:rPr>
            <w:rStyle w:val="Hyperlink"/>
            <w:lang w:val="x-none"/>
          </w:rPr>
          <w:t>trailers</w:t>
        </w:r>
      </w:hyperlink>
      <w:r w:rsidRPr="00EB5B9F">
        <w:rPr>
          <w:lang w:val="x-none"/>
        </w:rPr>
        <w:t xml:space="preserve"> or both to SDU and may do other kinds of processing.</w:t>
      </w:r>
    </w:p>
    <w:p w14:paraId="2DFBC5E7" w14:textId="77777777" w:rsidR="0096785B" w:rsidRDefault="0096785B" w:rsidP="0096785B">
      <w:pPr>
        <w:ind w:left="720" w:firstLine="0"/>
        <w:jc w:val="both"/>
        <w:rPr>
          <w:lang w:val="x-none"/>
        </w:rPr>
      </w:pPr>
    </w:p>
    <w:p w14:paraId="10ECF157" w14:textId="77777777" w:rsidR="0096785B" w:rsidRDefault="0096785B" w:rsidP="0096785B">
      <w:pPr>
        <w:ind w:left="720" w:firstLine="0"/>
        <w:jc w:val="both"/>
        <w:rPr>
          <w:lang w:val="x-none"/>
        </w:rPr>
      </w:pPr>
    </w:p>
    <w:p w14:paraId="06902193" w14:textId="3E3497FD" w:rsidR="00B50A5D" w:rsidRPr="00EB5B9F" w:rsidRDefault="00EB5B9F" w:rsidP="0096785B">
      <w:pPr>
        <w:ind w:left="720" w:firstLine="0"/>
        <w:jc w:val="both"/>
      </w:pPr>
      <w:r w:rsidRPr="00EB5B9F">
        <w:rPr>
          <w:lang w:val="x-none"/>
        </w:rPr>
        <w:t>The primary goal of both 802.11n and 802.11ac was to provide high throughput and bigger data rates.</w:t>
      </w:r>
      <w:r>
        <w:t xml:space="preserve"> </w:t>
      </w:r>
      <w:r w:rsidRPr="00EB5B9F">
        <w:rPr>
          <w:lang w:val="x-none"/>
        </w:rPr>
        <w:t xml:space="preserve"> frame aggregation is one key aspect of 802.11n/ac that did enhance airtime efficiency.</w:t>
      </w:r>
      <w:r>
        <w:t xml:space="preserve"> </w:t>
      </w:r>
      <w:r w:rsidRPr="00EB5B9F">
        <w:rPr>
          <w:lang w:val="x-none"/>
        </w:rPr>
        <w:t>Fixed MAC layer overhead and medium contention overhead are reduced, which results in less airtime consumption.</w:t>
      </w:r>
    </w:p>
    <w:p w14:paraId="3B087EAD" w14:textId="77777777" w:rsidR="00EB5B9F" w:rsidRDefault="00AB7198" w:rsidP="0096785B">
      <w:pPr>
        <w:pStyle w:val="Heading4"/>
        <w:jc w:val="both"/>
      </w:pPr>
      <w:hyperlink r:id="rId49" w:history="1">
        <w:r w:rsidR="00EB5B9F" w:rsidRPr="007D700C">
          <w:t>MSDU</w:t>
        </w:r>
      </w:hyperlink>
      <w:r w:rsidR="00EB5B9F">
        <w:t xml:space="preserve"> </w:t>
      </w:r>
    </w:p>
    <w:p w14:paraId="06DE6C3B" w14:textId="33B4849B" w:rsidR="00EB5B9F" w:rsidRDefault="00EB5B9F" w:rsidP="0096785B">
      <w:pPr>
        <w:ind w:left="720" w:firstLine="0"/>
        <w:jc w:val="both"/>
        <w:rPr>
          <w:lang w:bidi="ar-SA"/>
        </w:rPr>
      </w:pPr>
      <w:r w:rsidRPr="00EB5B9F">
        <w:rPr>
          <w:lang w:val="x-none" w:bidi="ar-SA"/>
        </w:rPr>
        <w:t xml:space="preserve">Media Access Control is the service data unit that is received from the </w:t>
      </w:r>
      <w:hyperlink r:id="rId50" w:history="1">
        <w:r w:rsidRPr="00EB5B9F">
          <w:rPr>
            <w:rStyle w:val="Hyperlink"/>
            <w:lang w:val="x-none" w:bidi="ar-SA"/>
          </w:rPr>
          <w:t>Logical Link Control</w:t>
        </w:r>
      </w:hyperlink>
      <w:r w:rsidRPr="00EB5B9F">
        <w:rPr>
          <w:lang w:val="x-none" w:bidi="ar-SA"/>
        </w:rPr>
        <w:t xml:space="preserve"> sublayer which lies above MAC sub-layer in protocol stack. It is the layer 3–7 payload of an 802.11 data frame</w:t>
      </w:r>
    </w:p>
    <w:p w14:paraId="53EF6535" w14:textId="77777777" w:rsidR="00EB5B9F" w:rsidRDefault="00EB5B9F" w:rsidP="0096785B">
      <w:pPr>
        <w:pStyle w:val="Heading4"/>
        <w:jc w:val="both"/>
      </w:pPr>
      <w:r>
        <w:t>MPDU</w:t>
      </w:r>
    </w:p>
    <w:p w14:paraId="0A635867" w14:textId="77777777" w:rsidR="00EB5B9F" w:rsidRDefault="00EB5B9F" w:rsidP="0096785B">
      <w:pPr>
        <w:ind w:left="720" w:firstLine="0"/>
        <w:jc w:val="both"/>
        <w:rPr>
          <w:lang w:bidi="ar-SA"/>
        </w:rPr>
      </w:pPr>
      <w:r>
        <w:rPr>
          <w:lang w:val="x-none"/>
        </w:rPr>
        <w:t xml:space="preserve">It </w:t>
      </w:r>
      <w:r w:rsidRPr="00EB5B9F">
        <w:rPr>
          <w:lang w:val="x-none"/>
        </w:rPr>
        <w:t>is essentially a technical term for wireless frame. An MPDU consists of a frame header, body and trailer with the MSDU payload encapsulated in the frame body.</w:t>
      </w:r>
    </w:p>
    <w:p w14:paraId="7458F331" w14:textId="3CF7DFF3" w:rsidR="00EB5B9F" w:rsidRDefault="00EB5B9F" w:rsidP="0096785B">
      <w:pPr>
        <w:pStyle w:val="Heading4"/>
        <w:jc w:val="both"/>
      </w:pPr>
      <w:r w:rsidRPr="00EB5B9F">
        <w:t>Method</w:t>
      </w:r>
      <w:r>
        <w:t xml:space="preserve">s of Frame Aggregation </w:t>
      </w:r>
    </w:p>
    <w:p w14:paraId="792A8B5B" w14:textId="77777777" w:rsidR="00EB5B9F" w:rsidRDefault="00EB5B9F" w:rsidP="0096785B">
      <w:pPr>
        <w:ind w:left="720" w:firstLine="0"/>
        <w:jc w:val="both"/>
        <w:rPr>
          <w:lang w:val="x-none"/>
        </w:rPr>
      </w:pPr>
      <w:r>
        <w:rPr>
          <w:lang w:val="x-none"/>
        </w:rPr>
        <w:t xml:space="preserve">1. </w:t>
      </w:r>
      <w:r w:rsidRPr="00EB5B9F">
        <w:rPr>
          <w:lang w:val="x-none"/>
        </w:rPr>
        <w:t xml:space="preserve">A-MSDU -&gt; </w:t>
      </w:r>
      <w:r w:rsidRPr="00EB5B9F">
        <w:rPr>
          <w:i/>
          <w:iCs/>
          <w:lang w:val="x-none"/>
        </w:rPr>
        <w:t>Aggregation MAC Service Data Unit (A-MSDU)</w:t>
      </w:r>
      <w:r w:rsidRPr="00EB5B9F">
        <w:rPr>
          <w:lang w:val="x-none"/>
        </w:rPr>
        <w:t xml:space="preserve"> aggregates multiple MSDUs into a single frame transmission.</w:t>
      </w:r>
    </w:p>
    <w:p w14:paraId="165ECCB6" w14:textId="70310CE7" w:rsidR="00B50A5D" w:rsidRDefault="00EB5B9F" w:rsidP="0096785B">
      <w:pPr>
        <w:ind w:left="720" w:firstLine="0"/>
        <w:jc w:val="both"/>
        <w:rPr>
          <w:lang w:val="x-none"/>
        </w:rPr>
      </w:pPr>
      <w:r w:rsidRPr="00EB5B9F">
        <w:rPr>
          <w:lang w:val="x-none"/>
        </w:rPr>
        <w:t xml:space="preserve"> 2. A-MPDU -&gt; </w:t>
      </w:r>
      <w:r w:rsidRPr="00EB5B9F">
        <w:rPr>
          <w:i/>
          <w:iCs/>
          <w:lang w:val="x-none"/>
        </w:rPr>
        <w:t xml:space="preserve">Aggregate MAC Protocol Data Unit (A-MPDU) </w:t>
      </w:r>
      <w:r w:rsidRPr="00EB5B9F">
        <w:rPr>
          <w:lang w:val="x-none"/>
        </w:rPr>
        <w:t>aggregates multiple frames into a single transmission followed by a Block Acknowledgement.</w:t>
      </w:r>
    </w:p>
    <w:p w14:paraId="24C8FB05" w14:textId="77777777" w:rsidR="00EB5B9F" w:rsidRPr="00EB5B9F" w:rsidRDefault="00EB5B9F" w:rsidP="0096785B">
      <w:pPr>
        <w:ind w:left="720" w:firstLine="0"/>
        <w:jc w:val="both"/>
        <w:rPr>
          <w:lang w:bidi="ar-SA"/>
        </w:rPr>
      </w:pPr>
    </w:p>
    <w:p w14:paraId="2C60AF16" w14:textId="42E98288" w:rsidR="00B50A5D" w:rsidRPr="00EB5B9F" w:rsidRDefault="00EB5B9F" w:rsidP="0096785B">
      <w:pPr>
        <w:ind w:left="720" w:firstLine="0"/>
        <w:jc w:val="both"/>
      </w:pPr>
      <w:r w:rsidRPr="00EB5B9F">
        <w:rPr>
          <w:lang w:val="x-none"/>
        </w:rPr>
        <w:t>802.11ac used only AMPDU for frame aggregation and 802.11n used both AMPDU and AMSDU</w:t>
      </w:r>
      <w:r>
        <w:t xml:space="preserve">.  </w:t>
      </w:r>
      <w:r w:rsidRPr="00EB5B9F">
        <w:rPr>
          <w:lang w:val="x-none"/>
        </w:rPr>
        <w:t xml:space="preserve">80211ax introduces </w:t>
      </w:r>
      <w:r w:rsidRPr="00EB5B9F">
        <w:rPr>
          <w:b/>
          <w:bCs/>
          <w:i/>
          <w:iCs/>
          <w:lang w:val="x-none"/>
        </w:rPr>
        <w:t>Multi-Traffic Identifier Aggregated MAC Protocol Data Unit (Multi-TID AMPDU)</w:t>
      </w:r>
      <w:r w:rsidRPr="00EB5B9F">
        <w:rPr>
          <w:lang w:val="x-none"/>
        </w:rPr>
        <w:t>, which allows the aggregation of frames from multiple traffic identifiers (TIDs), from the same or different QoS access categories.</w:t>
      </w:r>
    </w:p>
    <w:p w14:paraId="1429A308" w14:textId="5BC06F22" w:rsidR="00B50A5D" w:rsidRPr="00EB5B9F" w:rsidRDefault="007D700C" w:rsidP="0096785B">
      <w:pPr>
        <w:ind w:left="720" w:firstLine="0"/>
        <w:jc w:val="both"/>
      </w:pPr>
      <w:r>
        <w:rPr>
          <w:lang w:val="x-none"/>
        </w:rPr>
        <w:t>Link:</w:t>
      </w:r>
      <w:hyperlink r:id="rId51" w:history="1">
        <w:r w:rsidR="00B50A5D" w:rsidRPr="00EB5B9F">
          <w:rPr>
            <w:rStyle w:val="Hyperlink"/>
            <w:lang w:val="x-none"/>
          </w:rPr>
          <w:t>https://www.extremenetworks.com/extreme-networks-blog/802-11ax-frame-aggregation-enhancements/?aliId=eyJpIjoiTFVRK3Vlamo2S3cyT0I1MCIsInQiOiI1S2M0dVVneFlPUFVHcW1JemhDeFJBPT0ifQ%253D%253D</w:t>
        </w:r>
      </w:hyperlink>
    </w:p>
    <w:p w14:paraId="4FE1DC4F" w14:textId="77777777" w:rsidR="000D6E39" w:rsidRPr="000D6E39" w:rsidRDefault="000D6E39" w:rsidP="0096785B">
      <w:pPr>
        <w:jc w:val="both"/>
      </w:pPr>
    </w:p>
    <w:p w14:paraId="11E953D2" w14:textId="6B91670B" w:rsidR="00E51687" w:rsidRDefault="00E51687" w:rsidP="005D025B">
      <w:pPr>
        <w:pStyle w:val="Heading2"/>
      </w:pPr>
      <w:bookmarkStart w:id="1255" w:name="_Toc59555350"/>
      <w:r>
        <w:t>12. Wi-Fi Security (WEP, WPA, WPA2, WPA3)</w:t>
      </w:r>
      <w:bookmarkEnd w:id="1255"/>
    </w:p>
    <w:p w14:paraId="0254690D" w14:textId="7B4ECD4B" w:rsidR="008E6F6E" w:rsidRDefault="008E6F6E" w:rsidP="0096785B">
      <w:pPr>
        <w:pStyle w:val="Heading4"/>
        <w:jc w:val="both"/>
      </w:pPr>
      <w:r>
        <w:t>WEP</w:t>
      </w:r>
    </w:p>
    <w:p w14:paraId="2E6DB740" w14:textId="43D9052F" w:rsidR="008E6F6E" w:rsidRPr="0096785B" w:rsidRDefault="008E6F6E" w:rsidP="0096785B">
      <w:pPr>
        <w:ind w:left="720" w:firstLine="0"/>
        <w:jc w:val="both"/>
        <w:rPr>
          <w:lang w:val="x-none"/>
        </w:rPr>
      </w:pPr>
      <w:r w:rsidRPr="0096785B">
        <w:rPr>
          <w:lang w:val="x-none"/>
        </w:rPr>
        <w:lastRenderedPageBreak/>
        <w:t>Earliest Security Protocol.  It provides privacy to wireless device equivalent to Wired Device.</w:t>
      </w:r>
      <w:r w:rsidRPr="0096785B">
        <w:t xml:space="preserve"> </w:t>
      </w:r>
      <w:r w:rsidRPr="0096785B">
        <w:rPr>
          <w:lang w:val="x-none"/>
        </w:rPr>
        <w:t>It uses the stream cipher RC4 for confidentiality and CRC-32 checksum for integrity.</w:t>
      </w:r>
      <w:r w:rsidRPr="0096785B">
        <w:t xml:space="preserve"> It </w:t>
      </w:r>
      <w:r w:rsidRPr="0096785B">
        <w:rPr>
          <w:lang w:val="x-none"/>
        </w:rPr>
        <w:t xml:space="preserve">aims at providing data encryption </w:t>
      </w:r>
      <w:hyperlink r:id="rId52" w:history="1">
        <w:r w:rsidRPr="0096785B">
          <w:rPr>
            <w:rStyle w:val="Hyperlink"/>
            <w:color w:val="auto"/>
            <w:u w:val="none"/>
            <w:lang w:val="x-none"/>
          </w:rPr>
          <w:t>confidentiality</w:t>
        </w:r>
      </w:hyperlink>
      <w:r w:rsidRPr="0096785B">
        <w:rPr>
          <w:lang w:val="x-none"/>
        </w:rPr>
        <w:t xml:space="preserve"> and </w:t>
      </w:r>
      <w:hyperlink r:id="rId53" w:history="1">
        <w:r w:rsidRPr="0096785B">
          <w:rPr>
            <w:rStyle w:val="Hyperlink"/>
            <w:color w:val="auto"/>
            <w:u w:val="none"/>
            <w:lang w:val="x-none"/>
          </w:rPr>
          <w:t>integrity</w:t>
        </w:r>
      </w:hyperlink>
      <w:r w:rsidRPr="0096785B">
        <w:rPr>
          <w:lang w:val="x-none"/>
        </w:rPr>
        <w:t xml:space="preserve"> protection for 802.11 standards.</w:t>
      </w:r>
      <w:r w:rsidRPr="0096785B">
        <w:t xml:space="preserve"> </w:t>
      </w:r>
      <w:r w:rsidRPr="0096785B">
        <w:rPr>
          <w:lang w:val="x-none"/>
        </w:rPr>
        <w:t>WEP clients share a secret key known as WEP key used for authentication and for encryption and decryption of messages.</w:t>
      </w:r>
    </w:p>
    <w:p w14:paraId="77A8A653" w14:textId="77777777" w:rsidR="008E6F6E" w:rsidRPr="0096785B" w:rsidRDefault="008E6F6E" w:rsidP="0096785B">
      <w:pPr>
        <w:ind w:left="720" w:firstLine="0"/>
        <w:jc w:val="both"/>
      </w:pPr>
    </w:p>
    <w:p w14:paraId="421BDE01" w14:textId="1CF9578E" w:rsidR="008E6F6E" w:rsidRPr="0096785B" w:rsidRDefault="008E6F6E" w:rsidP="0096785B">
      <w:pPr>
        <w:ind w:left="720" w:firstLine="0"/>
        <w:jc w:val="both"/>
      </w:pPr>
      <w:r w:rsidRPr="0096785B">
        <w:t xml:space="preserve">1. </w:t>
      </w:r>
      <w:r w:rsidRPr="0096785B">
        <w:rPr>
          <w:lang w:val="x-none"/>
        </w:rPr>
        <w:t xml:space="preserve">WEB Frame = Header + </w:t>
      </w:r>
      <w:hyperlink r:id="rId54" w:history="1">
        <w:r w:rsidRPr="0096785B">
          <w:rPr>
            <w:rStyle w:val="Hyperlink"/>
            <w:color w:val="auto"/>
            <w:u w:val="none"/>
            <w:lang w:val="x-none"/>
          </w:rPr>
          <w:t>Initialization vector</w:t>
        </w:r>
      </w:hyperlink>
      <w:r w:rsidRPr="0096785B">
        <w:rPr>
          <w:lang w:val="x-none"/>
        </w:rPr>
        <w:t xml:space="preserve">  + </w:t>
      </w:r>
      <w:hyperlink r:id="rId55" w:history="1">
        <w:r w:rsidRPr="0096785B">
          <w:rPr>
            <w:rStyle w:val="Hyperlink"/>
            <w:color w:val="auto"/>
            <w:u w:val="none"/>
            <w:lang w:val="x-none"/>
          </w:rPr>
          <w:t>Key</w:t>
        </w:r>
      </w:hyperlink>
      <w:r w:rsidRPr="0096785B">
        <w:rPr>
          <w:lang w:val="x-none"/>
        </w:rPr>
        <w:t xml:space="preserve"> Number +Payload + Integrity Check Value (CRC 32)</w:t>
      </w:r>
      <w:r w:rsidRPr="0096785B">
        <w:t xml:space="preserve">. </w:t>
      </w:r>
    </w:p>
    <w:p w14:paraId="5C644AD9" w14:textId="0BC750A7" w:rsidR="008E6F6E" w:rsidRPr="0096785B" w:rsidRDefault="008E6F6E" w:rsidP="0096785B">
      <w:pPr>
        <w:ind w:left="720" w:firstLine="0"/>
        <w:jc w:val="both"/>
      </w:pPr>
      <w:r w:rsidRPr="0096785B">
        <w:t xml:space="preserve">2. </w:t>
      </w:r>
      <w:r w:rsidRPr="0096785B">
        <w:rPr>
          <w:lang w:val="x-none"/>
        </w:rPr>
        <w:t>Data Encryption Scheme -&gt; (User) X-OR (Keystream (pseudorandom))</w:t>
      </w:r>
      <w:r w:rsidRPr="0096785B">
        <w:t xml:space="preserve"> </w:t>
      </w:r>
    </w:p>
    <w:p w14:paraId="2D98ACFE" w14:textId="0E985BA6" w:rsidR="008E6F6E" w:rsidRPr="0096785B" w:rsidRDefault="008E6F6E" w:rsidP="0096785B">
      <w:pPr>
        <w:ind w:left="720" w:firstLine="0"/>
        <w:jc w:val="both"/>
      </w:pPr>
      <w:r w:rsidRPr="0096785B">
        <w:t xml:space="preserve"> </w:t>
      </w:r>
      <w:hyperlink r:id="rId56" w:history="1">
        <w:r w:rsidRPr="0096785B">
          <w:rPr>
            <w:rStyle w:val="Hyperlink"/>
            <w:color w:val="auto"/>
            <w:u w:val="none"/>
            <w:lang w:val="x-none"/>
          </w:rPr>
          <w:t>Rivest Cipher 4</w:t>
        </w:r>
      </w:hyperlink>
      <w:r w:rsidRPr="0096785B">
        <w:rPr>
          <w:lang w:val="x-none"/>
        </w:rPr>
        <w:t xml:space="preserve"> (key stream) = Initialization vector (24 Bit) + key (40 Bit)</w:t>
      </w:r>
    </w:p>
    <w:p w14:paraId="09F91A7F" w14:textId="77777777" w:rsidR="008E6F6E" w:rsidRDefault="008E6F6E" w:rsidP="0096785B">
      <w:pPr>
        <w:jc w:val="both"/>
        <w:rPr>
          <w:lang w:val="x-none"/>
        </w:rPr>
      </w:pPr>
    </w:p>
    <w:p w14:paraId="786DBBD4" w14:textId="77777777" w:rsidR="008E6F6E" w:rsidRDefault="008E6F6E" w:rsidP="0096785B">
      <w:pPr>
        <w:ind w:left="720" w:firstLine="0"/>
        <w:jc w:val="both"/>
        <w:rPr>
          <w:lang w:val="x-none"/>
        </w:rPr>
      </w:pPr>
      <w:r w:rsidRPr="008E6F6E">
        <w:rPr>
          <w:lang w:val="x-none"/>
        </w:rPr>
        <w:t>Flaws :</w:t>
      </w:r>
    </w:p>
    <w:p w14:paraId="58D11F77" w14:textId="77777777" w:rsidR="008E6F6E" w:rsidRDefault="008E6F6E" w:rsidP="0096785B">
      <w:pPr>
        <w:ind w:left="720" w:firstLine="0"/>
        <w:jc w:val="both"/>
        <w:rPr>
          <w:lang w:val="x-none"/>
        </w:rPr>
      </w:pPr>
      <w:r>
        <w:rPr>
          <w:lang w:val="x-none"/>
        </w:rPr>
        <w:tab/>
      </w:r>
      <w:r w:rsidRPr="008E6F6E">
        <w:rPr>
          <w:lang w:val="x-none"/>
        </w:rPr>
        <w:t xml:space="preserve"> 1. WEB cannot prevent forgery of packets </w:t>
      </w:r>
    </w:p>
    <w:p w14:paraId="63876C08" w14:textId="77777777" w:rsidR="008E6F6E" w:rsidRDefault="008E6F6E" w:rsidP="0096785B">
      <w:pPr>
        <w:ind w:left="720" w:firstLine="0"/>
        <w:jc w:val="both"/>
        <w:rPr>
          <w:lang w:val="x-none"/>
        </w:rPr>
      </w:pPr>
      <w:r>
        <w:rPr>
          <w:lang w:val="x-none"/>
        </w:rPr>
        <w:tab/>
      </w:r>
      <w:r>
        <w:t xml:space="preserve"> </w:t>
      </w:r>
      <w:r w:rsidRPr="008E6F6E">
        <w:rPr>
          <w:lang w:val="x-none"/>
        </w:rPr>
        <w:t xml:space="preserve">2. Cannot prevent Replay of attack </w:t>
      </w:r>
    </w:p>
    <w:p w14:paraId="159BFDBF" w14:textId="3E291EDD" w:rsidR="008E6F6E" w:rsidRDefault="008E6F6E" w:rsidP="0096785B">
      <w:pPr>
        <w:ind w:left="720" w:firstLine="0"/>
        <w:jc w:val="both"/>
        <w:rPr>
          <w:lang w:val="x-none"/>
        </w:rPr>
      </w:pPr>
      <w:r>
        <w:t xml:space="preserve">                </w:t>
      </w:r>
      <w:r w:rsidRPr="008E6F6E">
        <w:rPr>
          <w:lang w:val="x-none"/>
        </w:rPr>
        <w:t>3. Reuses IV</w:t>
      </w:r>
    </w:p>
    <w:p w14:paraId="4A91D0A3" w14:textId="77777777" w:rsidR="008E6F6E" w:rsidRPr="008E6F6E" w:rsidRDefault="008E6F6E" w:rsidP="0096785B">
      <w:pPr>
        <w:ind w:left="720" w:firstLine="0"/>
        <w:jc w:val="both"/>
      </w:pPr>
    </w:p>
    <w:p w14:paraId="1C6242C2" w14:textId="77777777" w:rsidR="008E6F6E" w:rsidRPr="008E6F6E" w:rsidRDefault="008E6F6E" w:rsidP="0096785B">
      <w:pPr>
        <w:ind w:left="720" w:firstLine="0"/>
        <w:jc w:val="both"/>
      </w:pPr>
      <w:r w:rsidRPr="008E6F6E">
        <w:rPr>
          <w:lang w:val="x-none"/>
        </w:rPr>
        <w:t xml:space="preserve">Link: </w:t>
      </w:r>
      <w:hyperlink r:id="rId57" w:history="1">
        <w:r w:rsidRPr="008E6F6E">
          <w:rPr>
            <w:rStyle w:val="Hyperlink"/>
            <w:lang w:val="x-none"/>
          </w:rPr>
          <w:t>https://en.wikipedia.org/wiki/Wired_Equivalent_Privacy</w:t>
        </w:r>
      </w:hyperlink>
    </w:p>
    <w:p w14:paraId="56FDDA93" w14:textId="63B71FAD" w:rsidR="008E6F6E" w:rsidRDefault="008E6F6E" w:rsidP="0096785B">
      <w:pPr>
        <w:ind w:left="720" w:firstLine="0"/>
        <w:jc w:val="both"/>
      </w:pPr>
      <w:r w:rsidRPr="008E6F6E">
        <w:rPr>
          <w:lang w:val="x-none"/>
        </w:rPr>
        <w:t xml:space="preserve">Link: </w:t>
      </w:r>
      <w:hyperlink r:id="rId58" w:history="1">
        <w:r w:rsidRPr="008E6F6E">
          <w:rPr>
            <w:rStyle w:val="Hyperlink"/>
            <w:lang w:val="x-none"/>
          </w:rPr>
          <w:t>https://www.youtube.com/watch?v=dB3kfXtaugQ</w:t>
        </w:r>
      </w:hyperlink>
    </w:p>
    <w:p w14:paraId="03472DBB" w14:textId="0044D24D" w:rsidR="008E6F6E" w:rsidRPr="008E6F6E" w:rsidRDefault="00107B3B" w:rsidP="0096785B">
      <w:pPr>
        <w:pStyle w:val="Heading4"/>
        <w:jc w:val="both"/>
      </w:pPr>
      <w:r>
        <w:t>WPA</w:t>
      </w:r>
    </w:p>
    <w:p w14:paraId="47006432" w14:textId="138D5106" w:rsidR="008E6F6E" w:rsidRPr="008E6F6E" w:rsidRDefault="00107B3B" w:rsidP="0096785B">
      <w:pPr>
        <w:ind w:left="720" w:firstLine="0"/>
        <w:jc w:val="both"/>
      </w:pPr>
      <w:r>
        <w:t xml:space="preserve">It is </w:t>
      </w:r>
      <w:r w:rsidRPr="008E6F6E">
        <w:rPr>
          <w:lang w:val="x-none"/>
        </w:rPr>
        <w:t>known</w:t>
      </w:r>
      <w:r w:rsidR="008E6F6E" w:rsidRPr="008E6F6E">
        <w:rPr>
          <w:lang w:val="x-none"/>
        </w:rPr>
        <w:t xml:space="preserve"> as Wi-Fi protected Access.  It’s  a protocol which implements much of the IEEE  802.11i standards.</w:t>
      </w:r>
      <w:r>
        <w:t xml:space="preserve">  </w:t>
      </w:r>
      <w:r w:rsidR="008E6F6E" w:rsidRPr="008E6F6E">
        <w:rPr>
          <w:lang w:val="x-none"/>
        </w:rPr>
        <w:t>TKIP (Temporal Key Integrity Protocol) was adopted for WPA. t was a solution to replace WEP without replacing its hardware as it was already deployed. It’s a message integrity check algorithm to verify integrity of the packets.   It was a solution to replace WEP without replacing its hardware as it was already deployed.  It made following changes</w:t>
      </w:r>
    </w:p>
    <w:p w14:paraId="7510BBF6" w14:textId="7E7738DF" w:rsidR="008E6F6E" w:rsidRPr="008E6F6E" w:rsidRDefault="00107B3B" w:rsidP="0096785B">
      <w:pPr>
        <w:ind w:left="720" w:firstLine="0"/>
        <w:jc w:val="both"/>
      </w:pPr>
      <w:r>
        <w:tab/>
        <w:t xml:space="preserve"> </w:t>
      </w:r>
      <w:r w:rsidR="008E6F6E" w:rsidRPr="008E6F6E">
        <w:rPr>
          <w:lang w:val="x-none"/>
        </w:rPr>
        <w:t xml:space="preserve">1.   It implies a key mixing function that combines key with IV before passing it to RC4 cipher unlike in WEP where they were merely concatenated.  </w:t>
      </w:r>
    </w:p>
    <w:p w14:paraId="1E07B87E" w14:textId="2F6A17AA" w:rsidR="008E6F6E" w:rsidRPr="008E6F6E" w:rsidRDefault="00107B3B" w:rsidP="0096785B">
      <w:pPr>
        <w:ind w:left="720" w:firstLine="0"/>
        <w:jc w:val="both"/>
      </w:pPr>
      <w:r>
        <w:rPr>
          <w:lang w:val="x-none"/>
        </w:rPr>
        <w:tab/>
      </w:r>
      <w:r w:rsidR="008E6F6E" w:rsidRPr="008E6F6E">
        <w:rPr>
          <w:lang w:val="x-none"/>
        </w:rPr>
        <w:t xml:space="preserve">2.  It implements Sequence counter and Time stamps to prevent </w:t>
      </w:r>
      <w:hyperlink r:id="rId59" w:history="1">
        <w:r w:rsidR="008E6F6E" w:rsidRPr="008E6F6E">
          <w:rPr>
            <w:rStyle w:val="Hyperlink"/>
            <w:lang w:val="x-none"/>
          </w:rPr>
          <w:t>Replay attacks</w:t>
        </w:r>
      </w:hyperlink>
      <w:r w:rsidR="008E6F6E" w:rsidRPr="008E6F6E">
        <w:rPr>
          <w:lang w:val="x-none"/>
        </w:rPr>
        <w:t>. By this data packets received out of order or delayed would be rejected.</w:t>
      </w:r>
    </w:p>
    <w:p w14:paraId="293D7172" w14:textId="141AAF59" w:rsidR="008E6F6E" w:rsidRPr="008E6F6E" w:rsidRDefault="00107B3B" w:rsidP="0096785B">
      <w:pPr>
        <w:ind w:left="720" w:firstLine="0"/>
        <w:jc w:val="both"/>
      </w:pPr>
      <w:r>
        <w:rPr>
          <w:lang w:val="x-none"/>
        </w:rPr>
        <w:tab/>
      </w:r>
      <w:r w:rsidR="008E6F6E" w:rsidRPr="008E6F6E">
        <w:rPr>
          <w:lang w:val="x-none"/>
        </w:rPr>
        <w:t xml:space="preserve">3.  It Implements 64-Bit </w:t>
      </w:r>
      <w:hyperlink r:id="rId60" w:history="1">
        <w:r w:rsidR="008E6F6E" w:rsidRPr="008E6F6E">
          <w:rPr>
            <w:rStyle w:val="Hyperlink"/>
            <w:lang w:val="x-none"/>
          </w:rPr>
          <w:t>Message Integrity Check (MIC)</w:t>
        </w:r>
      </w:hyperlink>
      <w:r w:rsidR="008E6F6E" w:rsidRPr="008E6F6E">
        <w:rPr>
          <w:lang w:val="x-none"/>
        </w:rPr>
        <w:t xml:space="preserve"> and e-initialize the sequence number each time when a new key(Temporal key) is used.</w:t>
      </w:r>
    </w:p>
    <w:p w14:paraId="3535FAAE" w14:textId="5EC5B3F6" w:rsidR="008E6F6E" w:rsidRPr="008E6F6E" w:rsidRDefault="00107B3B" w:rsidP="0096785B">
      <w:pPr>
        <w:ind w:left="720" w:firstLine="0"/>
        <w:jc w:val="both"/>
      </w:pPr>
      <w:r>
        <w:rPr>
          <w:lang w:val="x-none"/>
        </w:rPr>
        <w:tab/>
      </w:r>
      <w:r w:rsidR="008E6F6E" w:rsidRPr="008E6F6E">
        <w:rPr>
          <w:lang w:val="x-none"/>
        </w:rPr>
        <w:t>4. TKIP ensures that every data packet is sent with a unique encryption key (Temporal key + packet sequence counter)</w:t>
      </w:r>
    </w:p>
    <w:p w14:paraId="72DEBE00" w14:textId="77777777" w:rsidR="008E6F6E" w:rsidRPr="008E6F6E" w:rsidRDefault="008E6F6E" w:rsidP="0096785B">
      <w:pPr>
        <w:ind w:left="360" w:firstLine="0"/>
        <w:jc w:val="both"/>
      </w:pPr>
      <w:r w:rsidRPr="008E6F6E">
        <w:rPr>
          <w:lang w:val="x-none"/>
        </w:rPr>
        <w:t xml:space="preserve">Link: </w:t>
      </w:r>
      <w:hyperlink r:id="rId61" w:history="1">
        <w:r w:rsidRPr="008E6F6E">
          <w:rPr>
            <w:rStyle w:val="Hyperlink"/>
            <w:lang w:val="x-none"/>
          </w:rPr>
          <w:t>https://en.wikipedia.org/wiki/Temporal_Key_Integrity_Protocol</w:t>
        </w:r>
      </w:hyperlink>
    </w:p>
    <w:p w14:paraId="69B65404" w14:textId="6195BAE8" w:rsidR="008E6F6E" w:rsidRDefault="00107B3B" w:rsidP="0096785B">
      <w:pPr>
        <w:pStyle w:val="Heading4"/>
        <w:jc w:val="both"/>
      </w:pPr>
      <w:r>
        <w:t>WPA2</w:t>
      </w:r>
    </w:p>
    <w:p w14:paraId="6EB0A9F5" w14:textId="44BB373D" w:rsidR="00D34022" w:rsidRDefault="00107B3B" w:rsidP="0096785B">
      <w:pPr>
        <w:ind w:left="720" w:firstLine="0"/>
        <w:jc w:val="both"/>
        <w:rPr>
          <w:lang w:val="x-none"/>
        </w:rPr>
      </w:pPr>
      <w:r w:rsidRPr="00107B3B">
        <w:rPr>
          <w:lang w:val="x-none"/>
        </w:rPr>
        <w:t>It’s an up gradation of WPA and its aim was to provide even more security then TKIP Algorithm used in WPA.</w:t>
      </w:r>
      <w:r>
        <w:t xml:space="preserve"> </w:t>
      </w:r>
      <w:r w:rsidRPr="00107B3B">
        <w:rPr>
          <w:lang w:val="x-none"/>
        </w:rPr>
        <w:t>It uses AES(Advanced Encryption Standards). TKIP is not as strong as AES because it relied on older weakness of WEP.</w:t>
      </w:r>
      <w:r>
        <w:t xml:space="preserve"> </w:t>
      </w:r>
      <w:r w:rsidRPr="00107B3B">
        <w:rPr>
          <w:lang w:val="x-none"/>
        </w:rPr>
        <w:t>AES is a variant of Rijndael which was recently chosen as the standard symmetric key encryption algorithm.</w:t>
      </w:r>
      <w:r>
        <w:t xml:space="preserve"> </w:t>
      </w:r>
      <w:r w:rsidRPr="00107B3B">
        <w:rPr>
          <w:lang w:val="x-none"/>
        </w:rPr>
        <w:t>It is based on design principle known as a substitution - permutation network.</w:t>
      </w:r>
    </w:p>
    <w:p w14:paraId="5D42EC56" w14:textId="77777777" w:rsidR="00107B3B" w:rsidRPr="00107B3B" w:rsidRDefault="00107B3B" w:rsidP="0096785B">
      <w:pPr>
        <w:ind w:left="720" w:firstLine="0"/>
        <w:jc w:val="both"/>
      </w:pPr>
    </w:p>
    <w:p w14:paraId="1520B119" w14:textId="2EE718B1" w:rsidR="00D34022" w:rsidRDefault="00107B3B" w:rsidP="0096785B">
      <w:pPr>
        <w:ind w:left="720" w:firstLine="0"/>
        <w:jc w:val="both"/>
        <w:rPr>
          <w:lang w:val="x-none"/>
        </w:rPr>
      </w:pPr>
      <w:r w:rsidRPr="00107B3B">
        <w:rPr>
          <w:lang w:val="x-none"/>
        </w:rPr>
        <w:t>Total number of rounds depends on the length of the data block being encrypted and the length of the encryption key being used.</w:t>
      </w:r>
      <w:r>
        <w:t xml:space="preserve"> </w:t>
      </w:r>
      <w:r>
        <w:rPr>
          <w:lang w:val="x-none"/>
        </w:rPr>
        <w:t>T</w:t>
      </w:r>
      <w:r w:rsidRPr="00107B3B">
        <w:rPr>
          <w:lang w:val="x-none"/>
        </w:rPr>
        <w:t>he Square block cipher which Rijndael improved upon was vulnerable to a set of attacks known collectively as the Square attack. Resistance to this was worked in by substituting the Shift Row transformation for a transpose of the square matrix of bytes which allowed diffusion over an entire data block via alternating Mix Column and Mix Row transformations.</w:t>
      </w:r>
      <w:r>
        <w:t xml:space="preserve"> </w:t>
      </w:r>
      <w:r w:rsidRPr="00107B3B">
        <w:rPr>
          <w:lang w:val="x-none"/>
        </w:rPr>
        <w:t>A round key before rounds was added to improve overall security.</w:t>
      </w:r>
      <w:r>
        <w:t xml:space="preserve"> </w:t>
      </w:r>
      <w:r w:rsidRPr="00107B3B">
        <w:rPr>
          <w:lang w:val="x-none"/>
        </w:rPr>
        <w:t xml:space="preserve">Process of encryption requires Substituting bytes, Shifting rows, </w:t>
      </w:r>
      <w:r w:rsidRPr="00107B3B">
        <w:rPr>
          <w:lang w:val="x-none"/>
        </w:rPr>
        <w:lastRenderedPageBreak/>
        <w:t>Mixing columns with user input matrix and output of that was multiplied with the set of keys.</w:t>
      </w:r>
      <w:r>
        <w:t xml:space="preserve"> </w:t>
      </w:r>
      <w:r w:rsidRPr="00107B3B">
        <w:rPr>
          <w:lang w:val="x-none"/>
        </w:rPr>
        <w:t>A 128 bit / 4 word key is expanded to 44 words for 10 rounds + 1 usage of 4 words key matrix.</w:t>
      </w:r>
    </w:p>
    <w:p w14:paraId="72AB1477" w14:textId="77777777" w:rsidR="00107B3B" w:rsidRPr="00107B3B" w:rsidRDefault="00107B3B" w:rsidP="0096785B">
      <w:pPr>
        <w:ind w:left="720" w:firstLine="0"/>
        <w:jc w:val="both"/>
      </w:pPr>
    </w:p>
    <w:p w14:paraId="2236C568" w14:textId="77777777" w:rsidR="00D34022" w:rsidRPr="00107B3B" w:rsidRDefault="00107B3B" w:rsidP="0096785B">
      <w:pPr>
        <w:ind w:left="720" w:firstLine="0"/>
        <w:jc w:val="both"/>
      </w:pPr>
      <w:r w:rsidRPr="00107B3B">
        <w:rPr>
          <w:lang w:val="x-none"/>
        </w:rPr>
        <w:t xml:space="preserve">Link: </w:t>
      </w:r>
      <w:hyperlink r:id="rId62" w:history="1">
        <w:r w:rsidR="00D34022" w:rsidRPr="00107B3B">
          <w:rPr>
            <w:rStyle w:val="Hyperlink"/>
            <w:lang w:val="x-none"/>
          </w:rPr>
          <w:t>https://blog.finjan.com/rijndael-encryption-algorithm/</w:t>
        </w:r>
      </w:hyperlink>
    </w:p>
    <w:p w14:paraId="2A3FD889" w14:textId="77777777" w:rsidR="00D34022" w:rsidRPr="00107B3B" w:rsidRDefault="00107B3B" w:rsidP="0096785B">
      <w:pPr>
        <w:ind w:left="720" w:firstLine="0"/>
        <w:jc w:val="both"/>
      </w:pPr>
      <w:r w:rsidRPr="00107B3B">
        <w:rPr>
          <w:lang w:val="x-none"/>
        </w:rPr>
        <w:t xml:space="preserve">Link: </w:t>
      </w:r>
      <w:hyperlink r:id="rId63" w:history="1">
        <w:r w:rsidR="00D34022" w:rsidRPr="00107B3B">
          <w:rPr>
            <w:rStyle w:val="Hyperlink"/>
            <w:lang w:val="x-none"/>
          </w:rPr>
          <w:t>https://en.wikipedia.org/wiki/Advanced_Encryption_Standard</w:t>
        </w:r>
      </w:hyperlink>
    </w:p>
    <w:p w14:paraId="6B4491B6" w14:textId="4ED26E08" w:rsidR="00107B3B" w:rsidRDefault="00107B3B" w:rsidP="0096785B">
      <w:pPr>
        <w:pStyle w:val="Heading4"/>
        <w:jc w:val="both"/>
      </w:pPr>
      <w:r>
        <w:t>WPA3</w:t>
      </w:r>
    </w:p>
    <w:p w14:paraId="40692C84" w14:textId="3D4B9173" w:rsidR="00D34022" w:rsidRPr="00107B3B" w:rsidRDefault="00107B3B" w:rsidP="0096785B">
      <w:pPr>
        <w:ind w:left="720" w:firstLine="0"/>
        <w:jc w:val="both"/>
      </w:pPr>
      <w:r w:rsidRPr="00107B3B">
        <w:rPr>
          <w:lang w:val="x-none"/>
        </w:rPr>
        <w:t xml:space="preserve">WPA3 is more about personal level protection and to tackle few drawbacks of WPA2 such as </w:t>
      </w:r>
      <w:hyperlink r:id="rId64" w:history="1">
        <w:r w:rsidR="00D34022" w:rsidRPr="00107B3B">
          <w:rPr>
            <w:rStyle w:val="Hyperlink"/>
            <w:lang w:val="x-none"/>
          </w:rPr>
          <w:t>brute-force-attacks</w:t>
        </w:r>
      </w:hyperlink>
      <w:r w:rsidRPr="00107B3B">
        <w:rPr>
          <w:lang w:val="x-none"/>
        </w:rPr>
        <w:t xml:space="preserve"> which is a critical vulnerability of WPA2.</w:t>
      </w:r>
      <w:r>
        <w:t xml:space="preserve"> </w:t>
      </w:r>
      <w:r w:rsidRPr="00107B3B">
        <w:rPr>
          <w:lang w:val="x-none"/>
        </w:rPr>
        <w:t>In WPA2, once the hackers captured the right data from airwaves, they can take it to offshore and perform password guessing.</w:t>
      </w:r>
      <w:r>
        <w:t xml:space="preserve"> </w:t>
      </w:r>
      <w:r w:rsidRPr="00107B3B">
        <w:rPr>
          <w:lang w:val="x-none"/>
        </w:rPr>
        <w:t>Complexity of the network’s WPA2-Personal passphrase had a correlation to the complexity of cracking the security and majority keep simple password.</w:t>
      </w:r>
      <w:r>
        <w:t xml:space="preserve"> </w:t>
      </w:r>
      <w:r w:rsidRPr="00107B3B">
        <w:rPr>
          <w:lang w:val="x-none"/>
        </w:rPr>
        <w:t>User with the passphrase could snoop on another user’s network traffic and perform attacks.</w:t>
      </w:r>
    </w:p>
    <w:p w14:paraId="1DDD97E0" w14:textId="40514D8D" w:rsidR="00D34022" w:rsidRDefault="00107B3B" w:rsidP="0096785B">
      <w:pPr>
        <w:ind w:left="720" w:firstLine="0"/>
        <w:jc w:val="both"/>
        <w:rPr>
          <w:lang w:val="x-none"/>
        </w:rPr>
      </w:pPr>
      <w:r w:rsidRPr="00107B3B">
        <w:rPr>
          <w:lang w:val="x-none"/>
        </w:rPr>
        <w:t>WPA adds the following notable features:</w:t>
      </w:r>
    </w:p>
    <w:p w14:paraId="0A18EC93" w14:textId="2576E921" w:rsidR="0096785B" w:rsidRDefault="0096785B" w:rsidP="0096785B">
      <w:pPr>
        <w:ind w:left="720" w:firstLine="0"/>
        <w:jc w:val="both"/>
        <w:rPr>
          <w:lang w:val="x-none"/>
        </w:rPr>
      </w:pPr>
    </w:p>
    <w:p w14:paraId="5DDA5075" w14:textId="77777777" w:rsidR="0096785B" w:rsidRPr="00107B3B" w:rsidRDefault="0096785B" w:rsidP="0096785B">
      <w:pPr>
        <w:ind w:left="720" w:firstLine="0"/>
        <w:jc w:val="both"/>
      </w:pPr>
    </w:p>
    <w:p w14:paraId="1362E30F" w14:textId="62AA347E" w:rsidR="00107B3B" w:rsidRPr="00107B3B" w:rsidRDefault="00107B3B" w:rsidP="0096785B">
      <w:pPr>
        <w:ind w:left="720" w:firstLine="0"/>
        <w:jc w:val="both"/>
        <w:rPr>
          <w:b/>
          <w:bCs/>
          <w:lang w:val="x-none"/>
        </w:rPr>
      </w:pPr>
      <w:r w:rsidRPr="00107B3B">
        <w:rPr>
          <w:b/>
          <w:bCs/>
        </w:rPr>
        <w:t xml:space="preserve">1. </w:t>
      </w:r>
      <w:r w:rsidRPr="00107B3B">
        <w:rPr>
          <w:b/>
          <w:bCs/>
          <w:lang w:val="x-none"/>
        </w:rPr>
        <w:t>Simultaneous Authentication of Equals (SAE) Protocol</w:t>
      </w:r>
    </w:p>
    <w:p w14:paraId="591830A2" w14:textId="68A305A4" w:rsidR="00D34022" w:rsidRDefault="00107B3B" w:rsidP="0096785B">
      <w:pPr>
        <w:ind w:left="720" w:firstLine="0"/>
        <w:jc w:val="both"/>
        <w:rPr>
          <w:lang w:val="x-none"/>
        </w:rPr>
      </w:pPr>
      <w:r w:rsidRPr="00107B3B">
        <w:rPr>
          <w:lang w:val="x-none"/>
        </w:rPr>
        <w:t>This is used to create a secure handshake, where a network device will connect with Wireless access point and both device communicate to verify authentication and connection</w:t>
      </w:r>
    </w:p>
    <w:p w14:paraId="56B7AFA2" w14:textId="77777777" w:rsidR="0096785B" w:rsidRPr="00107B3B" w:rsidRDefault="0096785B" w:rsidP="0096785B">
      <w:pPr>
        <w:ind w:left="720" w:firstLine="0"/>
        <w:jc w:val="both"/>
      </w:pPr>
    </w:p>
    <w:p w14:paraId="233E2095" w14:textId="629C04AA" w:rsidR="00107B3B" w:rsidRPr="00107B3B" w:rsidRDefault="00107B3B" w:rsidP="0096785B">
      <w:pPr>
        <w:ind w:left="720" w:firstLine="0"/>
        <w:jc w:val="both"/>
      </w:pPr>
      <w:r>
        <w:rPr>
          <w:b/>
          <w:bCs/>
        </w:rPr>
        <w:t xml:space="preserve">2. </w:t>
      </w:r>
      <w:r w:rsidRPr="00107B3B">
        <w:rPr>
          <w:b/>
          <w:bCs/>
          <w:lang w:val="x-none"/>
        </w:rPr>
        <w:t>Stronger Brutal force attacks</w:t>
      </w:r>
    </w:p>
    <w:p w14:paraId="100EA2E7" w14:textId="333E2A37" w:rsidR="00D34022" w:rsidRDefault="00107B3B" w:rsidP="0096785B">
      <w:pPr>
        <w:ind w:left="720" w:firstLine="0"/>
        <w:jc w:val="both"/>
        <w:rPr>
          <w:lang w:val="x-none"/>
        </w:rPr>
      </w:pPr>
      <w:r w:rsidRPr="00107B3B">
        <w:rPr>
          <w:lang w:val="x-none"/>
        </w:rPr>
        <w:t>Here WPA protects against offline password guess by allowing user only one guess, making the user to interact directly with the network which means he has to be physically present each time.</w:t>
      </w:r>
    </w:p>
    <w:p w14:paraId="7A8A5737" w14:textId="77777777" w:rsidR="0096785B" w:rsidRPr="00107B3B" w:rsidRDefault="0096785B" w:rsidP="0096785B">
      <w:pPr>
        <w:ind w:left="720" w:firstLine="0"/>
        <w:jc w:val="both"/>
      </w:pPr>
    </w:p>
    <w:p w14:paraId="1C8C288D" w14:textId="3C6E100B" w:rsidR="00D34022" w:rsidRDefault="00107B3B" w:rsidP="0096785B">
      <w:pPr>
        <w:ind w:left="720" w:firstLine="0"/>
        <w:jc w:val="both"/>
        <w:rPr>
          <w:lang w:val="x-none"/>
        </w:rPr>
      </w:pPr>
      <w:r>
        <w:rPr>
          <w:b/>
          <w:bCs/>
        </w:rPr>
        <w:t xml:space="preserve">3. </w:t>
      </w:r>
      <w:r w:rsidRPr="00107B3B">
        <w:rPr>
          <w:b/>
          <w:bCs/>
          <w:lang w:val="x-none"/>
        </w:rPr>
        <w:t>Individual Data Encryption</w:t>
      </w:r>
      <w:r w:rsidRPr="00107B3B">
        <w:rPr>
          <w:lang w:val="x-none"/>
        </w:rPr>
        <w:t>.</w:t>
      </w:r>
    </w:p>
    <w:p w14:paraId="656A5A23" w14:textId="3CCAF130" w:rsidR="007D700C" w:rsidRPr="007D700C" w:rsidRDefault="007D700C" w:rsidP="0096785B">
      <w:pPr>
        <w:ind w:left="720" w:firstLine="0"/>
        <w:jc w:val="both"/>
      </w:pPr>
      <w:r>
        <w:rPr>
          <w:bCs/>
        </w:rPr>
        <w:t xml:space="preserve">For the safety of each and every data we need Individual Data encryption.  </w:t>
      </w:r>
    </w:p>
    <w:p w14:paraId="11FE783A" w14:textId="77777777" w:rsidR="00107B3B" w:rsidRPr="00107B3B" w:rsidRDefault="00107B3B" w:rsidP="0096785B">
      <w:pPr>
        <w:jc w:val="both"/>
      </w:pPr>
    </w:p>
    <w:p w14:paraId="3F415BE8" w14:textId="77777777" w:rsidR="00E51687" w:rsidRDefault="00E51687" w:rsidP="005D025B">
      <w:pPr>
        <w:pStyle w:val="Heading2"/>
      </w:pPr>
      <w:bookmarkStart w:id="1256" w:name="_Toc59555351"/>
      <w:r>
        <w:t>13. CSMA/CD &amp; CSMA/CA</w:t>
      </w:r>
      <w:bookmarkEnd w:id="1256"/>
    </w:p>
    <w:p w14:paraId="4F4C83C9" w14:textId="45689C4C" w:rsidR="00EB5B9F" w:rsidRDefault="00EB5B9F" w:rsidP="0096785B">
      <w:pPr>
        <w:pStyle w:val="Heading4"/>
        <w:jc w:val="both"/>
      </w:pPr>
      <w:r>
        <w:t>CSMA/CD</w:t>
      </w:r>
    </w:p>
    <w:p w14:paraId="599A18D5" w14:textId="26FCD7D3" w:rsidR="00B50A5D" w:rsidRPr="00EB5B9F" w:rsidRDefault="00EB5B9F" w:rsidP="0096785B">
      <w:pPr>
        <w:ind w:left="720" w:firstLine="0"/>
        <w:jc w:val="both"/>
      </w:pPr>
      <w:r>
        <w:t xml:space="preserve">Known as Carrier Sense Multiple Access/Collision Detection. </w:t>
      </w:r>
      <w:r w:rsidRPr="00EB5B9F">
        <w:rPr>
          <w:lang w:val="x-none"/>
        </w:rPr>
        <w:t>Each computer first senses if the wire is idle, if its idle then it sends the data</w:t>
      </w:r>
      <w:r>
        <w:t xml:space="preserve">. </w:t>
      </w:r>
      <w:r w:rsidRPr="00EB5B9F">
        <w:rPr>
          <w:lang w:val="x-none"/>
        </w:rPr>
        <w:t>Since they all are sharing data on a cable, the cable must be regulated so that no computer send data at the same time.</w:t>
      </w:r>
      <w:r>
        <w:t xml:space="preserve"> </w:t>
      </w:r>
      <w:r w:rsidRPr="00EB5B9F">
        <w:rPr>
          <w:lang w:val="x-none"/>
        </w:rPr>
        <w:t>If collision happens between two signals then a jamming signal is sent by one computer which notifies all others and after that computer who had collision wait for an random time and transmission resumes whoever finds the path empty.</w:t>
      </w:r>
    </w:p>
    <w:p w14:paraId="07B7786D" w14:textId="77777777" w:rsidR="00B50A5D" w:rsidRDefault="00EB5B9F" w:rsidP="0096785B">
      <w:pPr>
        <w:ind w:left="720" w:firstLine="0"/>
        <w:jc w:val="both"/>
        <w:rPr>
          <w:lang w:val="x-none"/>
        </w:rPr>
      </w:pPr>
      <w:r w:rsidRPr="00EB5B9F">
        <w:rPr>
          <w:lang w:val="x-none"/>
        </w:rPr>
        <w:t xml:space="preserve">Link: </w:t>
      </w:r>
      <w:hyperlink r:id="rId65" w:history="1">
        <w:r w:rsidR="00B50A5D" w:rsidRPr="00EB5B9F">
          <w:rPr>
            <w:rStyle w:val="Hyperlink"/>
            <w:lang w:val="x-none"/>
          </w:rPr>
          <w:t>https://en.wikipedia.org/wiki/Carrier-sense_multiple_access_with_collision_detection</w:t>
        </w:r>
      </w:hyperlink>
      <w:r w:rsidRPr="00EB5B9F">
        <w:rPr>
          <w:lang w:val="x-none"/>
        </w:rPr>
        <w:t xml:space="preserve"> </w:t>
      </w:r>
    </w:p>
    <w:p w14:paraId="5633A76B" w14:textId="77777777" w:rsidR="00EB5B9F" w:rsidRDefault="00EB5B9F" w:rsidP="0096785B">
      <w:pPr>
        <w:ind w:left="720" w:firstLine="0"/>
        <w:jc w:val="both"/>
        <w:rPr>
          <w:lang w:val="x-none"/>
        </w:rPr>
      </w:pPr>
    </w:p>
    <w:p w14:paraId="1BAF2671" w14:textId="58449E2F" w:rsidR="00EB5B9F" w:rsidRDefault="00EB5B9F" w:rsidP="0096785B">
      <w:pPr>
        <w:ind w:left="720" w:firstLine="0"/>
        <w:jc w:val="both"/>
      </w:pPr>
      <w:r>
        <w:lastRenderedPageBreak/>
        <w:t xml:space="preserve">               </w:t>
      </w:r>
      <w:r w:rsidRPr="00EB5B9F">
        <w:rPr>
          <w:noProof/>
          <w:lang w:bidi="ar-SA"/>
        </w:rPr>
        <w:drawing>
          <wp:inline distT="0" distB="0" distL="0" distR="0" wp14:anchorId="5B754D62" wp14:editId="72AD7033">
            <wp:extent cx="4550009"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6">
                      <a:lum bright="-50000"/>
                      <a:alphaModFix/>
                    </a:blip>
                    <a:srcRect/>
                    <a:stretch>
                      <a:fillRect/>
                    </a:stretch>
                  </pic:blipFill>
                  <pic:spPr>
                    <a:xfrm>
                      <a:off x="0" y="0"/>
                      <a:ext cx="4556470" cy="2298785"/>
                    </a:xfrm>
                    <a:prstGeom prst="rect">
                      <a:avLst/>
                    </a:prstGeom>
                    <a:noFill/>
                    <a:ln>
                      <a:noFill/>
                    </a:ln>
                  </pic:spPr>
                </pic:pic>
              </a:graphicData>
            </a:graphic>
          </wp:inline>
        </w:drawing>
      </w:r>
    </w:p>
    <w:p w14:paraId="02B65170" w14:textId="77777777" w:rsidR="00EB5B9F" w:rsidRPr="00EB5B9F" w:rsidRDefault="00EB5B9F" w:rsidP="0096785B">
      <w:pPr>
        <w:ind w:left="720" w:firstLine="0"/>
        <w:jc w:val="both"/>
      </w:pPr>
    </w:p>
    <w:p w14:paraId="44AC6E5F" w14:textId="5D2A8385" w:rsidR="00EB5B9F" w:rsidRDefault="00EB5B9F" w:rsidP="0096785B">
      <w:pPr>
        <w:pStyle w:val="Caption"/>
        <w:jc w:val="both"/>
      </w:pPr>
      <w:r>
        <w:tab/>
      </w:r>
      <w:r>
        <w:tab/>
      </w:r>
      <w:r>
        <w:tab/>
      </w:r>
      <w:r>
        <w:tab/>
      </w:r>
      <w:r>
        <w:tab/>
      </w:r>
      <w:bookmarkStart w:id="1257" w:name="_Toc59555425"/>
      <w:r>
        <w:t xml:space="preserve">Figure </w:t>
      </w:r>
      <w:r w:rsidR="00AB7198">
        <w:fldChar w:fldCharType="begin"/>
      </w:r>
      <w:r w:rsidR="00AB7198">
        <w:instrText xml:space="preserve"> SEQ Figure \* ARABIC </w:instrText>
      </w:r>
      <w:r w:rsidR="00AB7198">
        <w:fldChar w:fldCharType="separate"/>
      </w:r>
      <w:r w:rsidR="0028074F">
        <w:rPr>
          <w:noProof/>
        </w:rPr>
        <w:t>11</w:t>
      </w:r>
      <w:r w:rsidR="00AB7198">
        <w:rPr>
          <w:noProof/>
        </w:rPr>
        <w:fldChar w:fldCharType="end"/>
      </w:r>
      <w:r>
        <w:t>: CSMA/CD</w:t>
      </w:r>
      <w:bookmarkEnd w:id="1257"/>
    </w:p>
    <w:p w14:paraId="13407CA2" w14:textId="2BFA0E0C" w:rsidR="00EB5B9F" w:rsidRDefault="00EB5B9F" w:rsidP="0096785B">
      <w:pPr>
        <w:pStyle w:val="Heading4"/>
        <w:jc w:val="both"/>
      </w:pPr>
      <w:r>
        <w:t>CSMA/CA</w:t>
      </w:r>
    </w:p>
    <w:p w14:paraId="0E5A6B2E" w14:textId="6FB67279" w:rsidR="00B50A5D" w:rsidRDefault="00EB5B9F" w:rsidP="0096785B">
      <w:pPr>
        <w:ind w:left="720" w:firstLine="0"/>
        <w:jc w:val="both"/>
        <w:rPr>
          <w:lang w:val="x-none"/>
        </w:rPr>
      </w:pPr>
      <w:r>
        <w:t xml:space="preserve">Known as Carrier Sense Multiple Access Collision Avoidance. </w:t>
      </w:r>
      <w:r w:rsidRPr="00EB5B9F">
        <w:rPr>
          <w:lang w:val="x-none"/>
        </w:rPr>
        <w:t>Used In wireless Networks.</w:t>
      </w:r>
      <w:r>
        <w:t xml:space="preserve"> </w:t>
      </w:r>
      <w:r w:rsidRPr="00EB5B9F">
        <w:rPr>
          <w:lang w:val="x-none"/>
        </w:rPr>
        <w:t>Here once the destination device receives the data, it will respond back with the ACK. If the sending computer does not receive an ACK from the destination, it will assume that it did not get the data and resend it again until it receives</w:t>
      </w:r>
      <w:r>
        <w:rPr>
          <w:lang w:val="x-none"/>
        </w:rPr>
        <w:t xml:space="preserve"> an ACK. </w:t>
      </w:r>
      <w:r w:rsidRPr="00EB5B9F">
        <w:rPr>
          <w:lang w:val="x-none"/>
        </w:rPr>
        <w:t>Here Carrier sensing is used but nodes attempt to avoid collision by beginning transmission after the channel is sensed to be idle.</w:t>
      </w:r>
    </w:p>
    <w:p w14:paraId="5B37C9E6" w14:textId="4314EFBF" w:rsidR="00EB5B9F" w:rsidRDefault="00EB5B9F" w:rsidP="0096785B">
      <w:pPr>
        <w:ind w:left="720" w:firstLine="0"/>
        <w:jc w:val="both"/>
        <w:rPr>
          <w:lang w:val="x-none"/>
        </w:rPr>
      </w:pPr>
      <w:r>
        <w:rPr>
          <w:lang w:val="x-none"/>
        </w:rPr>
        <w:tab/>
      </w:r>
      <w:r>
        <w:rPr>
          <w:lang w:val="x-none"/>
        </w:rPr>
        <w:tab/>
      </w:r>
      <w:r w:rsidRPr="00EB5B9F">
        <w:rPr>
          <w:noProof/>
          <w:lang w:bidi="ar-SA"/>
        </w:rPr>
        <w:drawing>
          <wp:inline distT="0" distB="0" distL="0" distR="0" wp14:anchorId="7E46E951" wp14:editId="35BD6BC3">
            <wp:extent cx="3924300" cy="3382777"/>
            <wp:effectExtent l="19050" t="19050" r="19050" b="273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7">
                      <a:lum bright="-50000"/>
                      <a:alphaModFix/>
                    </a:blip>
                    <a:srcRect/>
                    <a:stretch>
                      <a:fillRect/>
                    </a:stretch>
                  </pic:blipFill>
                  <pic:spPr>
                    <a:xfrm>
                      <a:off x="0" y="0"/>
                      <a:ext cx="3934227" cy="3391334"/>
                    </a:xfrm>
                    <a:prstGeom prst="rect">
                      <a:avLst/>
                    </a:prstGeom>
                    <a:noFill/>
                    <a:ln>
                      <a:solidFill>
                        <a:schemeClr val="tx1"/>
                      </a:solidFill>
                    </a:ln>
                  </pic:spPr>
                </pic:pic>
              </a:graphicData>
            </a:graphic>
          </wp:inline>
        </w:drawing>
      </w:r>
    </w:p>
    <w:p w14:paraId="45527C46" w14:textId="47BC95C7" w:rsidR="00EB5B9F" w:rsidRDefault="00EB5B9F" w:rsidP="0096785B">
      <w:pPr>
        <w:pStyle w:val="Caption"/>
        <w:jc w:val="both"/>
      </w:pPr>
      <w:r>
        <w:tab/>
      </w:r>
      <w:r>
        <w:tab/>
      </w:r>
      <w:r>
        <w:tab/>
      </w:r>
      <w:r>
        <w:tab/>
      </w:r>
      <w:r>
        <w:tab/>
      </w:r>
      <w:r>
        <w:tab/>
      </w:r>
      <w:bookmarkStart w:id="1258" w:name="_Toc59555426"/>
      <w:r>
        <w:t xml:space="preserve">Figure </w:t>
      </w:r>
      <w:r w:rsidR="00AB7198">
        <w:fldChar w:fldCharType="begin"/>
      </w:r>
      <w:r w:rsidR="00AB7198">
        <w:instrText xml:space="preserve"> SEQ Figure \* ARABIC </w:instrText>
      </w:r>
      <w:r w:rsidR="00AB7198">
        <w:fldChar w:fldCharType="separate"/>
      </w:r>
      <w:r w:rsidR="0028074F">
        <w:rPr>
          <w:noProof/>
        </w:rPr>
        <w:t>12</w:t>
      </w:r>
      <w:r w:rsidR="00AB7198">
        <w:rPr>
          <w:noProof/>
        </w:rPr>
        <w:fldChar w:fldCharType="end"/>
      </w:r>
      <w:r>
        <w:t>: CSMA/CA</w:t>
      </w:r>
      <w:bookmarkEnd w:id="1258"/>
    </w:p>
    <w:p w14:paraId="7D087F57" w14:textId="77777777" w:rsidR="00EB5B9F" w:rsidRPr="00EB5B9F" w:rsidRDefault="00EB5B9F" w:rsidP="0096785B">
      <w:pPr>
        <w:jc w:val="both"/>
      </w:pPr>
    </w:p>
    <w:p w14:paraId="3DCE7C35" w14:textId="77777777" w:rsidR="00B50A5D" w:rsidRPr="00EB5B9F" w:rsidRDefault="00EB5B9F" w:rsidP="0096785B">
      <w:pPr>
        <w:ind w:left="720" w:firstLine="0"/>
        <w:jc w:val="both"/>
      </w:pPr>
      <w:r w:rsidRPr="00EB5B9F">
        <w:rPr>
          <w:lang w:val="x-none"/>
        </w:rPr>
        <w:t xml:space="preserve">Link: </w:t>
      </w:r>
      <w:hyperlink r:id="rId68" w:history="1">
        <w:r w:rsidR="00B50A5D" w:rsidRPr="00EB5B9F">
          <w:rPr>
            <w:rStyle w:val="Hyperlink"/>
            <w:lang w:val="x-none"/>
          </w:rPr>
          <w:t>https://en.wikipedia.org/wiki/Carrier-sense_multiple_access_with_collision_avoidance</w:t>
        </w:r>
      </w:hyperlink>
      <w:r w:rsidRPr="00EB5B9F">
        <w:rPr>
          <w:lang w:val="x-none"/>
        </w:rPr>
        <w:t xml:space="preserve"> </w:t>
      </w:r>
    </w:p>
    <w:p w14:paraId="00E20905" w14:textId="05414272" w:rsidR="00EB5B9F" w:rsidRPr="00EB5B9F" w:rsidRDefault="00EB5B9F" w:rsidP="0096785B">
      <w:pPr>
        <w:jc w:val="both"/>
      </w:pPr>
    </w:p>
    <w:p w14:paraId="496FAB19" w14:textId="3E4EDC2E" w:rsidR="00E51687" w:rsidRDefault="00E51687" w:rsidP="005D025B">
      <w:pPr>
        <w:pStyle w:val="Heading2"/>
      </w:pPr>
      <w:bookmarkStart w:id="1259" w:name="_Toc59555352"/>
      <w:r>
        <w:t>14. Hidden Terminal and Exposed Terminal Problem with MACA Solution.</w:t>
      </w:r>
      <w:bookmarkEnd w:id="1259"/>
      <w:r>
        <w:t xml:space="preserve"> </w:t>
      </w:r>
    </w:p>
    <w:p w14:paraId="4A0A2564" w14:textId="02493FAE" w:rsidR="00EB5B9F" w:rsidRDefault="00EB5B9F" w:rsidP="0096785B">
      <w:pPr>
        <w:pStyle w:val="Heading4"/>
        <w:jc w:val="both"/>
      </w:pPr>
      <w:r>
        <w:t>Hidden Terminal Problem</w:t>
      </w:r>
    </w:p>
    <w:p w14:paraId="08A9BD8D" w14:textId="2D7CD6CB" w:rsidR="00B50A5D" w:rsidRPr="00EB5B9F" w:rsidRDefault="00EB5B9F" w:rsidP="0096785B">
      <w:pPr>
        <w:ind w:left="720" w:firstLine="0"/>
        <w:jc w:val="both"/>
      </w:pPr>
      <w:r w:rsidRPr="00EB5B9F">
        <w:rPr>
          <w:lang w:val="x-none"/>
        </w:rPr>
        <w:t>Suppose both A &amp; C wants to communicate with B, so they send it a frame. A &amp; C are unaware  of each other.</w:t>
      </w:r>
      <w:r>
        <w:t xml:space="preserve"> </w:t>
      </w:r>
      <w:r w:rsidRPr="00EB5B9F">
        <w:rPr>
          <w:lang w:val="x-none"/>
        </w:rPr>
        <w:t>When both of them send signal at a time, collision happens.</w:t>
      </w:r>
      <w:r>
        <w:t xml:space="preserve"> </w:t>
      </w:r>
      <w:r w:rsidRPr="00EB5B9F">
        <w:rPr>
          <w:lang w:val="x-none"/>
        </w:rPr>
        <w:t>Unlike Ethernet A &amp; C are unaware of each other and A &amp; C are said to be h</w:t>
      </w:r>
      <w:r>
        <w:rPr>
          <w:lang w:val="x-none"/>
        </w:rPr>
        <w:t xml:space="preserve">idden nodes with respect to each </w:t>
      </w:r>
      <w:r w:rsidRPr="00EB5B9F">
        <w:rPr>
          <w:lang w:val="x-none"/>
        </w:rPr>
        <w:t>other.</w:t>
      </w:r>
    </w:p>
    <w:p w14:paraId="72D97F0B" w14:textId="77777777" w:rsidR="00B50A5D" w:rsidRDefault="00EB5B9F" w:rsidP="0096785B">
      <w:pPr>
        <w:ind w:left="720" w:firstLine="0"/>
        <w:jc w:val="both"/>
        <w:rPr>
          <w:lang w:val="x-none"/>
        </w:rPr>
      </w:pPr>
      <w:r w:rsidRPr="00EB5B9F">
        <w:rPr>
          <w:b/>
          <w:bCs/>
          <w:lang w:val="x-none"/>
        </w:rPr>
        <w:t>Solution</w:t>
      </w:r>
      <w:r w:rsidRPr="00EB5B9F">
        <w:rPr>
          <w:lang w:val="x-none"/>
        </w:rPr>
        <w:t>: MACA Algorithm</w:t>
      </w:r>
    </w:p>
    <w:p w14:paraId="2B824243" w14:textId="68969CF4" w:rsidR="00EB5B9F" w:rsidRDefault="00EB5B9F" w:rsidP="0096785B">
      <w:pPr>
        <w:ind w:left="720" w:firstLine="0"/>
        <w:jc w:val="both"/>
        <w:rPr>
          <w:b/>
          <w:bCs/>
          <w:lang w:val="x-none"/>
        </w:rPr>
      </w:pPr>
      <w:r>
        <w:rPr>
          <w:b/>
          <w:bCs/>
          <w:lang w:val="x-none"/>
        </w:rPr>
        <w:tab/>
      </w:r>
      <w:r>
        <w:rPr>
          <w:b/>
          <w:bCs/>
          <w:lang w:val="x-none"/>
        </w:rPr>
        <w:tab/>
      </w:r>
      <w:r>
        <w:rPr>
          <w:b/>
          <w:bCs/>
          <w:lang w:val="x-none"/>
        </w:rPr>
        <w:tab/>
      </w:r>
      <w:r w:rsidRPr="00EB5B9F">
        <w:rPr>
          <w:b/>
          <w:bCs/>
          <w:noProof/>
          <w:lang w:bidi="ar-SA"/>
        </w:rPr>
        <w:drawing>
          <wp:inline distT="0" distB="0" distL="0" distR="0" wp14:anchorId="145B3F81" wp14:editId="7C8B42D5">
            <wp:extent cx="2038350" cy="1821056"/>
            <wp:effectExtent l="19050" t="19050" r="19050" b="273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9">
                      <a:lum bright="-50000"/>
                      <a:alphaModFix/>
                    </a:blip>
                    <a:srcRect/>
                    <a:stretch>
                      <a:fillRect/>
                    </a:stretch>
                  </pic:blipFill>
                  <pic:spPr>
                    <a:xfrm>
                      <a:off x="0" y="0"/>
                      <a:ext cx="2042049" cy="1824361"/>
                    </a:xfrm>
                    <a:prstGeom prst="rect">
                      <a:avLst/>
                    </a:prstGeom>
                    <a:noFill/>
                    <a:ln>
                      <a:solidFill>
                        <a:schemeClr val="tx1"/>
                      </a:solidFill>
                    </a:ln>
                  </pic:spPr>
                </pic:pic>
              </a:graphicData>
            </a:graphic>
          </wp:inline>
        </w:drawing>
      </w:r>
    </w:p>
    <w:p w14:paraId="0E8D6109" w14:textId="77777777" w:rsidR="00EB5B9F" w:rsidRPr="00EB5B9F" w:rsidRDefault="00EB5B9F" w:rsidP="0096785B">
      <w:pPr>
        <w:ind w:left="720" w:firstLine="0"/>
        <w:jc w:val="both"/>
        <w:rPr>
          <w:b/>
          <w:bCs/>
          <w:lang w:val="x-none"/>
        </w:rPr>
      </w:pPr>
    </w:p>
    <w:p w14:paraId="29490622" w14:textId="0002493B" w:rsidR="00EB5B9F" w:rsidRPr="00EB5B9F" w:rsidRDefault="00EB5B9F" w:rsidP="0096785B">
      <w:pPr>
        <w:pStyle w:val="Caption"/>
        <w:jc w:val="both"/>
      </w:pPr>
      <w:r>
        <w:tab/>
      </w:r>
      <w:r>
        <w:tab/>
      </w:r>
      <w:r>
        <w:tab/>
      </w:r>
      <w:r>
        <w:tab/>
      </w:r>
      <w:bookmarkStart w:id="1260" w:name="_Toc59555427"/>
      <w:r>
        <w:t xml:space="preserve">Figure </w:t>
      </w:r>
      <w:r w:rsidR="00AB7198">
        <w:fldChar w:fldCharType="begin"/>
      </w:r>
      <w:r w:rsidR="00AB7198">
        <w:instrText xml:space="preserve"> SEQ Figure \* ARABIC </w:instrText>
      </w:r>
      <w:r w:rsidR="00AB7198">
        <w:fldChar w:fldCharType="separate"/>
      </w:r>
      <w:r w:rsidR="0028074F">
        <w:rPr>
          <w:noProof/>
        </w:rPr>
        <w:t>13</w:t>
      </w:r>
      <w:r w:rsidR="00AB7198">
        <w:rPr>
          <w:noProof/>
        </w:rPr>
        <w:fldChar w:fldCharType="end"/>
      </w:r>
      <w:r>
        <w:t>: Hidden Terminal Problem</w:t>
      </w:r>
      <w:bookmarkEnd w:id="1260"/>
    </w:p>
    <w:p w14:paraId="1CEBCB60" w14:textId="77777777" w:rsidR="00B50A5D" w:rsidRPr="00EB5B9F" w:rsidRDefault="00EB5B9F" w:rsidP="0096785B">
      <w:pPr>
        <w:ind w:left="720" w:firstLine="0"/>
        <w:jc w:val="both"/>
      </w:pPr>
      <w:r w:rsidRPr="00EB5B9F">
        <w:rPr>
          <w:lang w:val="x-none"/>
        </w:rPr>
        <w:t xml:space="preserve">Link: </w:t>
      </w:r>
      <w:hyperlink r:id="rId70" w:history="1">
        <w:r w:rsidR="00B50A5D" w:rsidRPr="00EB5B9F">
          <w:rPr>
            <w:rStyle w:val="Hyperlink"/>
            <w:lang w:val="x-none"/>
          </w:rPr>
          <w:t>https://www.youtube.com/watch?v=_oz4WTWRfGs</w:t>
        </w:r>
      </w:hyperlink>
      <w:r w:rsidRPr="00EB5B9F">
        <w:rPr>
          <w:lang w:val="x-none"/>
        </w:rPr>
        <w:t xml:space="preserve">  </w:t>
      </w:r>
    </w:p>
    <w:p w14:paraId="1FE18C78" w14:textId="717D1EC4" w:rsidR="00EB5B9F" w:rsidRDefault="00EB5B9F" w:rsidP="0096785B">
      <w:pPr>
        <w:pStyle w:val="Heading4"/>
        <w:jc w:val="both"/>
      </w:pPr>
      <w:r>
        <w:t>Exposed Terminal Problem</w:t>
      </w:r>
    </w:p>
    <w:p w14:paraId="0DDB455B" w14:textId="4D40FD20" w:rsidR="00B50A5D" w:rsidRPr="00EB5B9F" w:rsidRDefault="00EB5B9F" w:rsidP="0096785B">
      <w:pPr>
        <w:ind w:left="720" w:firstLine="0"/>
        <w:jc w:val="both"/>
      </w:pPr>
      <w:r w:rsidRPr="00EB5B9F">
        <w:rPr>
          <w:lang w:val="x-none"/>
        </w:rPr>
        <w:t>If B is communicating with A. Node C is aware of this communication because it hears B’s Transmission.</w:t>
      </w:r>
      <w:r>
        <w:t xml:space="preserve"> </w:t>
      </w:r>
      <w:r w:rsidRPr="00EB5B9F">
        <w:rPr>
          <w:lang w:val="x-none"/>
        </w:rPr>
        <w:t>It would be a mistake for C to conclude that it cannot transmit to anyone just because it can hear B’s Transmission.</w:t>
      </w:r>
      <w:r>
        <w:t xml:space="preserve"> </w:t>
      </w:r>
      <w:r w:rsidRPr="00EB5B9F">
        <w:rPr>
          <w:lang w:val="x-none"/>
        </w:rPr>
        <w:t xml:space="preserve">C can transmit to </w:t>
      </w:r>
      <w:r>
        <w:t>D</w:t>
      </w:r>
      <w:r w:rsidRPr="00EB5B9F">
        <w:rPr>
          <w:lang w:val="x-none"/>
        </w:rPr>
        <w:t xml:space="preserve"> with any effect on A</w:t>
      </w:r>
    </w:p>
    <w:p w14:paraId="3000704D" w14:textId="77777777" w:rsidR="00B50A5D" w:rsidRDefault="00EB5B9F" w:rsidP="0096785B">
      <w:pPr>
        <w:ind w:left="720" w:firstLine="0"/>
        <w:jc w:val="both"/>
        <w:rPr>
          <w:lang w:val="x-none"/>
        </w:rPr>
      </w:pPr>
      <w:r w:rsidRPr="00EB5B9F">
        <w:rPr>
          <w:b/>
          <w:bCs/>
          <w:lang w:val="x-none"/>
        </w:rPr>
        <w:t>Solution</w:t>
      </w:r>
      <w:r w:rsidRPr="00EB5B9F">
        <w:rPr>
          <w:lang w:val="x-none"/>
        </w:rPr>
        <w:t>: MACA Algorithm</w:t>
      </w:r>
    </w:p>
    <w:p w14:paraId="2AE4F9C0" w14:textId="77777777" w:rsidR="00EB5B9F" w:rsidRDefault="00EB5B9F" w:rsidP="0096785B">
      <w:pPr>
        <w:ind w:left="720" w:firstLine="0"/>
        <w:jc w:val="both"/>
        <w:rPr>
          <w:lang w:val="x-none"/>
        </w:rPr>
      </w:pPr>
    </w:p>
    <w:p w14:paraId="51209C4C" w14:textId="0B2F46A8" w:rsidR="00EB5B9F" w:rsidRDefault="00EB5B9F" w:rsidP="0096785B">
      <w:pPr>
        <w:ind w:left="720" w:firstLine="0"/>
        <w:jc w:val="both"/>
        <w:rPr>
          <w:b/>
          <w:bCs/>
          <w:lang w:val="x-none"/>
        </w:rPr>
      </w:pPr>
      <w:r>
        <w:rPr>
          <w:b/>
          <w:bCs/>
          <w:lang w:val="x-none"/>
        </w:rPr>
        <w:tab/>
      </w:r>
      <w:r>
        <w:rPr>
          <w:b/>
          <w:bCs/>
          <w:lang w:val="x-none"/>
        </w:rPr>
        <w:tab/>
      </w:r>
      <w:r w:rsidRPr="00EB5B9F">
        <w:rPr>
          <w:b/>
          <w:bCs/>
          <w:noProof/>
          <w:lang w:bidi="ar-SA"/>
        </w:rPr>
        <w:drawing>
          <wp:inline distT="0" distB="0" distL="0" distR="0" wp14:anchorId="2FB64FEF" wp14:editId="00254072">
            <wp:extent cx="3563640" cy="2376000"/>
            <wp:effectExtent l="0" t="0" r="0" b="571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1">
                      <a:lum bright="-50000"/>
                      <a:alphaModFix/>
                    </a:blip>
                    <a:srcRect/>
                    <a:stretch>
                      <a:fillRect/>
                    </a:stretch>
                  </pic:blipFill>
                  <pic:spPr>
                    <a:xfrm>
                      <a:off x="0" y="0"/>
                      <a:ext cx="3563640" cy="2376000"/>
                    </a:xfrm>
                    <a:prstGeom prst="rect">
                      <a:avLst/>
                    </a:prstGeom>
                    <a:noFill/>
                    <a:ln>
                      <a:noFill/>
                    </a:ln>
                  </pic:spPr>
                </pic:pic>
              </a:graphicData>
            </a:graphic>
          </wp:inline>
        </w:drawing>
      </w:r>
    </w:p>
    <w:p w14:paraId="61D83538" w14:textId="77777777" w:rsidR="00EB5B9F" w:rsidRDefault="00EB5B9F" w:rsidP="0096785B">
      <w:pPr>
        <w:ind w:left="720" w:firstLine="0"/>
        <w:jc w:val="both"/>
        <w:rPr>
          <w:lang w:val="x-none"/>
        </w:rPr>
      </w:pPr>
    </w:p>
    <w:p w14:paraId="513B8E63" w14:textId="199121BC" w:rsidR="00EB5B9F" w:rsidRPr="00EB5B9F" w:rsidRDefault="00EB5B9F" w:rsidP="0096785B">
      <w:pPr>
        <w:pStyle w:val="Caption"/>
        <w:spacing w:line="360" w:lineRule="auto"/>
        <w:jc w:val="both"/>
      </w:pPr>
      <w:r>
        <w:lastRenderedPageBreak/>
        <w:tab/>
      </w:r>
      <w:r>
        <w:tab/>
      </w:r>
      <w:r>
        <w:tab/>
      </w:r>
      <w:r>
        <w:tab/>
      </w:r>
      <w:bookmarkStart w:id="1261" w:name="_Toc59555428"/>
      <w:r>
        <w:t xml:space="preserve">Figure </w:t>
      </w:r>
      <w:r w:rsidR="00AB7198">
        <w:fldChar w:fldCharType="begin"/>
      </w:r>
      <w:r w:rsidR="00AB7198">
        <w:instrText xml:space="preserve"> SEQ Figure \* ARABIC </w:instrText>
      </w:r>
      <w:r w:rsidR="00AB7198">
        <w:fldChar w:fldCharType="separate"/>
      </w:r>
      <w:r w:rsidR="0028074F">
        <w:rPr>
          <w:noProof/>
        </w:rPr>
        <w:t>14</w:t>
      </w:r>
      <w:r w:rsidR="00AB7198">
        <w:rPr>
          <w:noProof/>
        </w:rPr>
        <w:fldChar w:fldCharType="end"/>
      </w:r>
      <w:r>
        <w:t>: Exposed Terminal Problem</w:t>
      </w:r>
      <w:bookmarkEnd w:id="1261"/>
    </w:p>
    <w:p w14:paraId="741CA127" w14:textId="095F47BD" w:rsidR="00EB5B9F" w:rsidRDefault="00EB5B9F" w:rsidP="0096785B">
      <w:pPr>
        <w:ind w:left="720" w:firstLine="0"/>
        <w:jc w:val="both"/>
        <w:rPr>
          <w:lang w:val="x-none"/>
        </w:rPr>
      </w:pPr>
      <w:r w:rsidRPr="00EB5B9F">
        <w:rPr>
          <w:lang w:val="x-none"/>
        </w:rPr>
        <w:t xml:space="preserve">Link: </w:t>
      </w:r>
      <w:hyperlink r:id="rId72" w:history="1">
        <w:r w:rsidR="00B50A5D" w:rsidRPr="00EB5B9F">
          <w:rPr>
            <w:rStyle w:val="Hyperlink"/>
            <w:lang w:val="x-none"/>
          </w:rPr>
          <w:t>https://www.youtube.com/watch?v=mhuXdaRoLzA</w:t>
        </w:r>
      </w:hyperlink>
      <w:r w:rsidRPr="00EB5B9F">
        <w:rPr>
          <w:lang w:val="x-none"/>
        </w:rPr>
        <w:t xml:space="preserve"> </w:t>
      </w:r>
    </w:p>
    <w:p w14:paraId="274FC6CC" w14:textId="3A8A4F3C" w:rsidR="00EB5B9F" w:rsidRDefault="00EB5B9F" w:rsidP="0096785B">
      <w:pPr>
        <w:pStyle w:val="Heading4"/>
        <w:jc w:val="both"/>
      </w:pPr>
      <w:r>
        <w:t>MACA Solution</w:t>
      </w:r>
    </w:p>
    <w:p w14:paraId="7DC61FCB" w14:textId="78522739" w:rsidR="00EB5B9F" w:rsidRDefault="00EB5B9F" w:rsidP="0096785B">
      <w:pPr>
        <w:jc w:val="both"/>
        <w:rPr>
          <w:lang w:val="en-IN"/>
        </w:rPr>
      </w:pPr>
      <w:r>
        <w:rPr>
          <w:lang w:val="en-IN"/>
        </w:rPr>
        <w:t>Key Idea:</w:t>
      </w:r>
    </w:p>
    <w:p w14:paraId="0F0B1755" w14:textId="70A12811" w:rsidR="00EB5B9F" w:rsidRDefault="00EB5B9F" w:rsidP="0096785B">
      <w:pPr>
        <w:ind w:left="720" w:firstLine="0"/>
        <w:jc w:val="both"/>
        <w:rPr>
          <w:lang w:val="en-IN"/>
        </w:rPr>
      </w:pPr>
      <w:r w:rsidRPr="00EB5B9F">
        <w:rPr>
          <w:lang w:val="en-IN"/>
        </w:rPr>
        <w:t xml:space="preserve"> </w:t>
      </w:r>
      <w:r w:rsidRPr="00EB5B9F">
        <w:rPr>
          <w:lang w:val="x-none"/>
        </w:rPr>
        <w:t>Sender and Receiver Exchange Control frames with each other before the sender actually transmit the data.</w:t>
      </w:r>
    </w:p>
    <w:p w14:paraId="126CF07A" w14:textId="77777777" w:rsidR="00EB5B9F" w:rsidRPr="00EB5B9F" w:rsidRDefault="00EB5B9F" w:rsidP="0096785B">
      <w:pPr>
        <w:ind w:left="720" w:firstLine="0"/>
        <w:jc w:val="both"/>
        <w:rPr>
          <w:lang w:val="x-none"/>
        </w:rPr>
      </w:pPr>
    </w:p>
    <w:p w14:paraId="344B4CAD" w14:textId="4658EEA2" w:rsidR="00EB5B9F" w:rsidRDefault="00EB5B9F" w:rsidP="0096785B">
      <w:pPr>
        <w:ind w:left="720" w:firstLine="0"/>
        <w:jc w:val="both"/>
        <w:rPr>
          <w:lang w:val="x-none"/>
        </w:rPr>
      </w:pPr>
      <w:r w:rsidRPr="00EB5B9F">
        <w:rPr>
          <w:lang w:val="x-none"/>
        </w:rPr>
        <w:t>This exchange informs all nearby nodes that transmission is about to begin. Sender Transmits RTS frame to receiver and it replies with CTS frame. RTS frame and CTS frame are shown below. Any node that sees CTS frame knows that it is close to the receiver, therefore cannot transmit for the period of time it takes to send a frame of the specified length. Any node that sees the RTS frame but not the CTS frame knows that it is not close enough to the receiver and therefore it won’t interfere with it.</w:t>
      </w:r>
    </w:p>
    <w:p w14:paraId="7AF6F723" w14:textId="77777777" w:rsidR="00EB5B9F" w:rsidRPr="00EB5B9F" w:rsidRDefault="00EB5B9F" w:rsidP="0096785B">
      <w:pPr>
        <w:ind w:left="720" w:firstLine="0"/>
        <w:jc w:val="both"/>
        <w:rPr>
          <w:lang w:val="x-none"/>
        </w:rPr>
      </w:pPr>
    </w:p>
    <w:p w14:paraId="00B0B1BE" w14:textId="02B7AAAD" w:rsidR="00EB5B9F" w:rsidRDefault="00EB5B9F" w:rsidP="0096785B">
      <w:pPr>
        <w:jc w:val="both"/>
        <w:rPr>
          <w:lang w:val="en-IN"/>
        </w:rPr>
      </w:pPr>
      <w:r>
        <w:rPr>
          <w:lang w:val="en-IN"/>
        </w:rPr>
        <w:t>Usage of ACK in MACA:</w:t>
      </w:r>
    </w:p>
    <w:p w14:paraId="48BFEEAB" w14:textId="6E9A7FDD" w:rsidR="00B50A5D" w:rsidRDefault="00B50A5D" w:rsidP="0096785B">
      <w:pPr>
        <w:ind w:left="720" w:firstLine="0"/>
        <w:jc w:val="both"/>
        <w:rPr>
          <w:lang w:val="en-IN"/>
        </w:rPr>
      </w:pPr>
      <w:r w:rsidRPr="00EB5B9F">
        <w:rPr>
          <w:lang w:val="en-IN"/>
        </w:rPr>
        <w:t>Receiver sends an ACK to the sender after successfully receiving a frame. All nodes must wait for an ACK before trying to transmit.</w:t>
      </w:r>
      <w:r w:rsidR="00EB5B9F">
        <w:t xml:space="preserve"> </w:t>
      </w:r>
      <w:r w:rsidRPr="00EB5B9F">
        <w:rPr>
          <w:lang w:val="en-IN"/>
        </w:rPr>
        <w:t xml:space="preserve">If 2 or </w:t>
      </w:r>
      <w:r w:rsidR="00EB5B9F" w:rsidRPr="00EB5B9F">
        <w:rPr>
          <w:lang w:val="en-IN"/>
        </w:rPr>
        <w:t>more</w:t>
      </w:r>
      <w:r w:rsidRPr="00EB5B9F">
        <w:rPr>
          <w:lang w:val="en-IN"/>
        </w:rPr>
        <w:t xml:space="preserve"> nodes detect an idle line and try to transmit, an RTS frame at the same time then collision happens. </w:t>
      </w:r>
      <w:r w:rsidR="0096785B" w:rsidRPr="00EB5B9F">
        <w:rPr>
          <w:lang w:val="en-IN"/>
        </w:rPr>
        <w:t>Unfortunately,</w:t>
      </w:r>
      <w:r w:rsidRPr="00EB5B9F">
        <w:rPr>
          <w:lang w:val="en-IN"/>
        </w:rPr>
        <w:t xml:space="preserve"> 802.11 does not support collision. When they </w:t>
      </w:r>
      <w:r w:rsidR="00EB5B9F" w:rsidRPr="00EB5B9F">
        <w:rPr>
          <w:lang w:val="en-IN"/>
        </w:rPr>
        <w:t>don’t</w:t>
      </w:r>
      <w:r w:rsidR="00EB5B9F">
        <w:rPr>
          <w:lang w:val="en-IN"/>
        </w:rPr>
        <w:t xml:space="preserve"> get CTS, they realise that a</w:t>
      </w:r>
      <w:r w:rsidRPr="00EB5B9F">
        <w:rPr>
          <w:lang w:val="en-IN"/>
        </w:rPr>
        <w:t xml:space="preserve"> Collision has happened.</w:t>
      </w:r>
      <w:r w:rsidR="00EB5B9F">
        <w:t xml:space="preserve"> </w:t>
      </w:r>
      <w:r w:rsidRPr="00EB5B9F">
        <w:rPr>
          <w:lang w:val="en-IN"/>
        </w:rPr>
        <w:t xml:space="preserve">They resend this whole thing again after waiting for time defined by the same exponential </w:t>
      </w:r>
      <w:r w:rsidR="00EB5B9F" w:rsidRPr="00EB5B9F">
        <w:rPr>
          <w:lang w:val="en-IN"/>
        </w:rPr>
        <w:t>back off</w:t>
      </w:r>
      <w:r w:rsidRPr="00EB5B9F">
        <w:rPr>
          <w:lang w:val="en-IN"/>
        </w:rPr>
        <w:t xml:space="preserve"> algorithm used in the </w:t>
      </w:r>
      <w:r w:rsidR="00EB5B9F" w:rsidRPr="00EB5B9F">
        <w:rPr>
          <w:lang w:val="en-IN"/>
        </w:rPr>
        <w:t>Ethernet</w:t>
      </w:r>
      <w:r w:rsidRPr="00EB5B9F">
        <w:rPr>
          <w:lang w:val="en-IN"/>
        </w:rPr>
        <w:t>.</w:t>
      </w:r>
    </w:p>
    <w:p w14:paraId="382821A5" w14:textId="77777777" w:rsidR="0096785B" w:rsidRPr="00EB5B9F" w:rsidRDefault="0096785B" w:rsidP="0096785B">
      <w:pPr>
        <w:ind w:left="720" w:firstLine="0"/>
        <w:jc w:val="both"/>
      </w:pPr>
    </w:p>
    <w:p w14:paraId="0633E95F" w14:textId="77777777" w:rsidR="00B50A5D" w:rsidRPr="00EB5B9F" w:rsidRDefault="00B50A5D" w:rsidP="0096785B">
      <w:pPr>
        <w:ind w:left="720" w:firstLine="0"/>
        <w:jc w:val="both"/>
      </w:pPr>
      <w:r w:rsidRPr="00EB5B9F">
        <w:rPr>
          <w:lang w:val="en-IN"/>
        </w:rPr>
        <w:t xml:space="preserve">Link: </w:t>
      </w:r>
      <w:hyperlink r:id="rId73" w:history="1">
        <w:r w:rsidRPr="00EB5B9F">
          <w:rPr>
            <w:rStyle w:val="Hyperlink"/>
            <w:lang w:val="en-IN"/>
          </w:rPr>
          <w:t>https://www.youtube.com/watch?v=mhuXdaRoLzA</w:t>
        </w:r>
      </w:hyperlink>
      <w:r w:rsidRPr="00EB5B9F">
        <w:rPr>
          <w:lang w:val="en-IN"/>
        </w:rPr>
        <w:t xml:space="preserve">  </w:t>
      </w:r>
    </w:p>
    <w:p w14:paraId="1FD18E86" w14:textId="77777777" w:rsidR="00EB5B9F" w:rsidRDefault="00EB5B9F" w:rsidP="0096785B">
      <w:pPr>
        <w:jc w:val="both"/>
        <w:rPr>
          <w:lang w:val="en-IN"/>
        </w:rPr>
      </w:pPr>
    </w:p>
    <w:p w14:paraId="3C90D56F" w14:textId="73EA5AF7" w:rsidR="00EB5B9F" w:rsidRDefault="00EB5B9F" w:rsidP="0096785B">
      <w:pPr>
        <w:jc w:val="both"/>
        <w:rPr>
          <w:lang w:val="en-IN"/>
        </w:rPr>
      </w:pPr>
      <w:r>
        <w:rPr>
          <w:lang w:val="en-IN"/>
        </w:rPr>
        <w:tab/>
      </w:r>
      <w:r>
        <w:rPr>
          <w:lang w:val="en-IN"/>
        </w:rPr>
        <w:tab/>
      </w:r>
      <w:r>
        <w:rPr>
          <w:noProof/>
          <w:lang w:bidi="ar-SA"/>
        </w:rPr>
        <w:drawing>
          <wp:inline distT="0" distB="0" distL="0" distR="0" wp14:anchorId="77F717D7" wp14:editId="4E40C93E">
            <wp:extent cx="4234505" cy="2171700"/>
            <wp:effectExtent l="0" t="0" r="0" b="0"/>
            <wp:docPr id="11" name="Picture 11" descr="The MAC definition of RTS and CTS fram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AC definition of RTS and CTS frame | Download Scientific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8480" cy="2178867"/>
                    </a:xfrm>
                    <a:prstGeom prst="rect">
                      <a:avLst/>
                    </a:prstGeom>
                    <a:noFill/>
                    <a:ln>
                      <a:noFill/>
                    </a:ln>
                  </pic:spPr>
                </pic:pic>
              </a:graphicData>
            </a:graphic>
          </wp:inline>
        </w:drawing>
      </w:r>
    </w:p>
    <w:p w14:paraId="4018CB2C" w14:textId="77777777" w:rsidR="00EB5B9F" w:rsidRDefault="00EB5B9F" w:rsidP="0096785B">
      <w:pPr>
        <w:jc w:val="both"/>
        <w:rPr>
          <w:lang w:val="en-IN"/>
        </w:rPr>
      </w:pPr>
    </w:p>
    <w:p w14:paraId="5CC79724" w14:textId="2BD2766B" w:rsidR="00EB5B9F" w:rsidRPr="00EB5B9F" w:rsidRDefault="00EB5B9F" w:rsidP="0096785B">
      <w:pPr>
        <w:pStyle w:val="Caption"/>
        <w:jc w:val="both"/>
      </w:pPr>
      <w:r>
        <w:tab/>
      </w:r>
      <w:r>
        <w:tab/>
      </w:r>
      <w:r>
        <w:tab/>
      </w:r>
      <w:r>
        <w:tab/>
      </w:r>
      <w:bookmarkStart w:id="1262" w:name="_Toc59555429"/>
      <w:r>
        <w:t xml:space="preserve">Figure </w:t>
      </w:r>
      <w:r w:rsidR="00AB7198">
        <w:fldChar w:fldCharType="begin"/>
      </w:r>
      <w:r w:rsidR="00AB7198">
        <w:instrText xml:space="preserve"> SEQ Figure \* ARABIC </w:instrText>
      </w:r>
      <w:r w:rsidR="00AB7198">
        <w:fldChar w:fldCharType="separate"/>
      </w:r>
      <w:r w:rsidR="0028074F">
        <w:rPr>
          <w:noProof/>
        </w:rPr>
        <w:t>15</w:t>
      </w:r>
      <w:r w:rsidR="00AB7198">
        <w:rPr>
          <w:noProof/>
        </w:rPr>
        <w:fldChar w:fldCharType="end"/>
      </w:r>
      <w:r>
        <w:t>: CTS &amp; RTS Frame</w:t>
      </w:r>
      <w:bookmarkEnd w:id="1262"/>
    </w:p>
    <w:p w14:paraId="4FC9F356" w14:textId="50013037" w:rsidR="00EB5B9F" w:rsidRPr="00EB5B9F" w:rsidRDefault="00EB5B9F" w:rsidP="0096785B">
      <w:pPr>
        <w:jc w:val="both"/>
      </w:pPr>
    </w:p>
    <w:p w14:paraId="2D1E0D3D" w14:textId="77777777" w:rsidR="00EB5B9F" w:rsidRPr="00EB5B9F" w:rsidRDefault="00EB5B9F" w:rsidP="0096785B">
      <w:pPr>
        <w:jc w:val="both"/>
      </w:pPr>
    </w:p>
    <w:p w14:paraId="442AF03B" w14:textId="726194E5" w:rsidR="00E51687" w:rsidRDefault="00E51687" w:rsidP="005D025B">
      <w:pPr>
        <w:pStyle w:val="Heading2"/>
      </w:pPr>
      <w:bookmarkStart w:id="1263" w:name="_Toc59555353"/>
      <w:r>
        <w:t>15. Important Protocols</w:t>
      </w:r>
      <w:bookmarkEnd w:id="1263"/>
    </w:p>
    <w:p w14:paraId="22C52510" w14:textId="69FD2E06" w:rsidR="00501C1F" w:rsidRDefault="00501C1F" w:rsidP="0096785B">
      <w:pPr>
        <w:pStyle w:val="Heading4"/>
        <w:jc w:val="both"/>
      </w:pPr>
      <w:r>
        <w:t>EAPOL Protocol</w:t>
      </w:r>
    </w:p>
    <w:p w14:paraId="002B9B4D" w14:textId="00297305" w:rsidR="00501C1F" w:rsidRDefault="00501C1F" w:rsidP="0096785B">
      <w:pPr>
        <w:ind w:left="720" w:firstLine="0"/>
        <w:jc w:val="both"/>
        <w:rPr>
          <w:lang w:val="en-IN"/>
        </w:rPr>
      </w:pPr>
      <w:r w:rsidRPr="00501C1F">
        <w:rPr>
          <w:lang w:val="en-IN"/>
        </w:rPr>
        <w:lastRenderedPageBreak/>
        <w:t>The 4-way handshake is the process of exchanging 4 messages between an access point (authenticator) and the client device (supplicant) to generate some encryption keys which can be used to encrypt actual data sent over Wireless Medium</w:t>
      </w:r>
      <w:r>
        <w:rPr>
          <w:lang w:val="en-IN"/>
        </w:rPr>
        <w:t xml:space="preserve">. </w:t>
      </w:r>
    </w:p>
    <w:p w14:paraId="512E412F" w14:textId="3B0AAD5D" w:rsidR="00E95C97" w:rsidRDefault="00EE68DC" w:rsidP="0096785B">
      <w:pPr>
        <w:ind w:left="720" w:firstLine="0"/>
        <w:jc w:val="both"/>
        <w:rPr>
          <w:lang w:val="en-IN"/>
        </w:rPr>
      </w:pPr>
      <w:r>
        <w:rPr>
          <w:lang w:val="en-IN"/>
        </w:rPr>
        <w:t>Link:</w:t>
      </w:r>
      <w:hyperlink r:id="rId75" w:anchor=":~:text=Extensible%20Authentication%20Protocol%20(EAP)%20over,on%20to%20access%20network%20resources" w:history="1">
        <w:r w:rsidR="00E95C97" w:rsidRPr="001853DB">
          <w:rPr>
            <w:rStyle w:val="Hyperlink"/>
            <w:lang w:val="en-IN"/>
          </w:rPr>
          <w:t>https://www.vocal.com/secure-communication/eapol-extensible-authentication-protocol-over-lan/#:~:text=Extensible%20Authentication%20Protocol%20(EAP)%20over,on%20to%20access%20network%20resources</w:t>
        </w:r>
      </w:hyperlink>
      <w:r w:rsidR="00E95C97" w:rsidRPr="00E95C97">
        <w:rPr>
          <w:lang w:val="en-IN"/>
        </w:rPr>
        <w:t>.</w:t>
      </w:r>
      <w:r w:rsidR="00E95C97">
        <w:rPr>
          <w:lang w:val="en-IN"/>
        </w:rPr>
        <w:t xml:space="preserve"> </w:t>
      </w:r>
    </w:p>
    <w:p w14:paraId="727A17B6" w14:textId="4678FB9C" w:rsidR="00501C1F" w:rsidRDefault="00501C1F" w:rsidP="0096785B">
      <w:pPr>
        <w:ind w:left="720" w:firstLine="0"/>
        <w:jc w:val="both"/>
        <w:rPr>
          <w:lang w:val="en-IN"/>
        </w:rPr>
      </w:pPr>
      <w:r>
        <w:rPr>
          <w:lang w:val="en-IN"/>
        </w:rPr>
        <w:tab/>
      </w:r>
      <w:r>
        <w:rPr>
          <w:noProof/>
          <w:lang w:bidi="ar-SA"/>
        </w:rPr>
        <w:drawing>
          <wp:inline distT="0" distB="0" distL="0" distR="0" wp14:anchorId="766DC676" wp14:editId="2B611540">
            <wp:extent cx="4257675" cy="3389109"/>
            <wp:effectExtent l="0" t="0" r="0" b="1905"/>
            <wp:docPr id="17" name="Picture 17" descr="4-Way Handshake | WLAN by german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Way Handshake | WLAN by german engineer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8710" cy="3389933"/>
                    </a:xfrm>
                    <a:prstGeom prst="rect">
                      <a:avLst/>
                    </a:prstGeom>
                    <a:noFill/>
                    <a:ln>
                      <a:noFill/>
                    </a:ln>
                  </pic:spPr>
                </pic:pic>
              </a:graphicData>
            </a:graphic>
          </wp:inline>
        </w:drawing>
      </w:r>
    </w:p>
    <w:p w14:paraId="72440AA6" w14:textId="77777777" w:rsidR="00501C1F" w:rsidRDefault="00501C1F" w:rsidP="0096785B">
      <w:pPr>
        <w:ind w:left="720" w:firstLine="0"/>
        <w:jc w:val="both"/>
        <w:rPr>
          <w:lang w:val="en-IN"/>
        </w:rPr>
      </w:pPr>
    </w:p>
    <w:p w14:paraId="25F2054A" w14:textId="7A242701" w:rsidR="00501C1F" w:rsidRDefault="00501C1F" w:rsidP="0096785B">
      <w:pPr>
        <w:pStyle w:val="Caption"/>
        <w:jc w:val="both"/>
      </w:pPr>
      <w:r>
        <w:tab/>
      </w:r>
      <w:r>
        <w:tab/>
      </w:r>
      <w:r>
        <w:tab/>
      </w:r>
      <w:r>
        <w:tab/>
      </w:r>
      <w:r>
        <w:tab/>
      </w:r>
      <w:bookmarkStart w:id="1264" w:name="_Toc59555430"/>
      <w:r>
        <w:t xml:space="preserve">Figure </w:t>
      </w:r>
      <w:r w:rsidR="00AB7198">
        <w:fldChar w:fldCharType="begin"/>
      </w:r>
      <w:r w:rsidR="00AB7198">
        <w:instrText xml:space="preserve"> SEQ Figure \* ARABIC </w:instrText>
      </w:r>
      <w:r w:rsidR="00AB7198">
        <w:fldChar w:fldCharType="separate"/>
      </w:r>
      <w:r w:rsidR="0028074F">
        <w:rPr>
          <w:noProof/>
        </w:rPr>
        <w:t>16</w:t>
      </w:r>
      <w:r w:rsidR="00AB7198">
        <w:rPr>
          <w:noProof/>
        </w:rPr>
        <w:fldChar w:fldCharType="end"/>
      </w:r>
      <w:r>
        <w:t>: EAPOL Handshake</w:t>
      </w:r>
      <w:bookmarkEnd w:id="1264"/>
    </w:p>
    <w:p w14:paraId="30DB8741" w14:textId="77777777" w:rsidR="00501C1F" w:rsidRDefault="00501C1F" w:rsidP="0096785B">
      <w:pPr>
        <w:jc w:val="both"/>
        <w:rPr>
          <w:lang w:val="en-IN"/>
        </w:rPr>
      </w:pPr>
    </w:p>
    <w:p w14:paraId="70E091BE" w14:textId="38CDCE8B" w:rsidR="00501C1F" w:rsidRDefault="00501C1F" w:rsidP="00A035D8">
      <w:pPr>
        <w:pStyle w:val="Heading4"/>
      </w:pPr>
      <w:r w:rsidRPr="00133205">
        <w:t>ICMP</w:t>
      </w:r>
      <w:r w:rsidR="00133205">
        <w:t xml:space="preserve"> (Internet Control Message Protocol)</w:t>
      </w:r>
    </w:p>
    <w:p w14:paraId="279FFFF9" w14:textId="77777777" w:rsidR="00133205" w:rsidRPr="00133205" w:rsidRDefault="00133205" w:rsidP="0096785B">
      <w:pPr>
        <w:jc w:val="both"/>
        <w:rPr>
          <w:rFonts w:ascii="Cambria" w:hAnsi="Cambria"/>
          <w:i/>
          <w:iCs/>
          <w:color w:val="629DD1"/>
          <w:sz w:val="24"/>
          <w:szCs w:val="24"/>
        </w:rPr>
      </w:pPr>
    </w:p>
    <w:p w14:paraId="5EE4AA71" w14:textId="460775DC" w:rsidR="00501C1F" w:rsidRDefault="00501C1F" w:rsidP="0096785B">
      <w:pPr>
        <w:ind w:left="720" w:firstLine="0"/>
        <w:jc w:val="both"/>
        <w:rPr>
          <w:lang w:val="en-IN"/>
        </w:rPr>
      </w:pPr>
      <w:r w:rsidRPr="00133205">
        <w:rPr>
          <w:lang w:val="en-IN"/>
        </w:rPr>
        <w:t>ICMP is a transport level protocol within TCP/IP which communicates information about network connectivity issues back to the source of the compromised transmission. It sends control messages such as destination network unreachable, source route failed, and source quench. It uses a data packet structure with an 8-byte header and variable-size data section.</w:t>
      </w:r>
    </w:p>
    <w:p w14:paraId="448FC17F" w14:textId="77777777" w:rsidR="00133205" w:rsidRPr="00133205" w:rsidRDefault="00133205" w:rsidP="0096785B">
      <w:pPr>
        <w:ind w:left="720" w:firstLine="0"/>
        <w:jc w:val="both"/>
        <w:rPr>
          <w:lang w:val="en-IN"/>
        </w:rPr>
      </w:pPr>
    </w:p>
    <w:p w14:paraId="27414580" w14:textId="54D56D28" w:rsidR="00501C1F" w:rsidRDefault="00133205" w:rsidP="0096785B">
      <w:pPr>
        <w:ind w:left="720" w:firstLine="0"/>
        <w:jc w:val="both"/>
        <w:rPr>
          <w:lang w:val="en-IN"/>
        </w:rPr>
      </w:pPr>
      <w:r w:rsidRPr="00133205">
        <w:rPr>
          <w:lang w:val="en-IN"/>
        </w:rPr>
        <w:t>ICMP is used by a device, like a router, to communicate with the source of a data packet about transmission issues. For example, if a datagram is not delivered, ICMP might report this back to the host with details to help discern where the transmission went wrong. It's a protocol that believes in direct communication in the workplace.</w:t>
      </w:r>
    </w:p>
    <w:p w14:paraId="59FEF934" w14:textId="77777777" w:rsidR="00133205" w:rsidRPr="00133205" w:rsidRDefault="00133205" w:rsidP="0096785B">
      <w:pPr>
        <w:ind w:left="720" w:firstLine="0"/>
        <w:jc w:val="both"/>
        <w:rPr>
          <w:lang w:val="en-IN"/>
        </w:rPr>
      </w:pPr>
    </w:p>
    <w:p w14:paraId="664A8B78" w14:textId="37C7F7A1" w:rsidR="00133205" w:rsidRDefault="00133205" w:rsidP="0096785B">
      <w:pPr>
        <w:ind w:left="720" w:firstLine="0"/>
        <w:jc w:val="both"/>
        <w:rPr>
          <w:lang w:val="en-IN"/>
        </w:rPr>
      </w:pPr>
      <w:r w:rsidRPr="00133205">
        <w:rPr>
          <w:lang w:val="en-IN"/>
        </w:rPr>
        <w:t xml:space="preserve">Ping is a utility which uses ICMP messages to report back information on network connectivity and the speed of data relay between a host and a destination computer. It's one of the few instances where a user </w:t>
      </w:r>
      <w:r w:rsidRPr="00133205">
        <w:rPr>
          <w:lang w:val="en-IN"/>
        </w:rPr>
        <w:lastRenderedPageBreak/>
        <w:t>can interact directly with ICMP, which typically only functions to allow networked computers to communicate with one another automatically.</w:t>
      </w:r>
    </w:p>
    <w:p w14:paraId="0D73A05A" w14:textId="08DD275F" w:rsidR="00E95C97" w:rsidRPr="00133205" w:rsidRDefault="00E95C97" w:rsidP="0096785B">
      <w:pPr>
        <w:ind w:left="720" w:firstLine="0"/>
        <w:jc w:val="both"/>
        <w:rPr>
          <w:lang w:val="en-IN"/>
        </w:rPr>
      </w:pPr>
      <w:r>
        <w:rPr>
          <w:lang w:val="en-IN"/>
        </w:rPr>
        <w:t xml:space="preserve">Link: </w:t>
      </w:r>
      <w:hyperlink r:id="rId77" w:history="1">
        <w:r w:rsidRPr="001853DB">
          <w:rPr>
            <w:rStyle w:val="Hyperlink"/>
            <w:lang w:val="en-IN"/>
          </w:rPr>
          <w:t>https://geek-university.com/ccna/internet-control-message-protocol-icmp/</w:t>
        </w:r>
      </w:hyperlink>
      <w:r>
        <w:rPr>
          <w:lang w:val="en-IN"/>
        </w:rPr>
        <w:t xml:space="preserve"> </w:t>
      </w:r>
    </w:p>
    <w:p w14:paraId="269B0F93" w14:textId="77777777" w:rsidR="00133205" w:rsidRDefault="00133205" w:rsidP="0096785B">
      <w:pPr>
        <w:jc w:val="both"/>
        <w:rPr>
          <w:rFonts w:ascii="Lato" w:hAnsi="Lato"/>
          <w:color w:val="424242"/>
          <w:shd w:val="clear" w:color="auto" w:fill="FFFFFF"/>
        </w:rPr>
      </w:pPr>
    </w:p>
    <w:p w14:paraId="1D934138" w14:textId="3014E446" w:rsidR="00E23A7C" w:rsidRPr="00E23A7C" w:rsidRDefault="00133205" w:rsidP="0096785B">
      <w:pPr>
        <w:jc w:val="both"/>
        <w:rPr>
          <w:rFonts w:ascii="Lato" w:hAnsi="Lato"/>
          <w:color w:val="424242"/>
          <w:shd w:val="clear" w:color="auto" w:fill="FFFFFF"/>
        </w:rPr>
      </w:pP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noProof/>
          <w:lang w:bidi="ar-SA"/>
        </w:rPr>
        <w:drawing>
          <wp:inline distT="0" distB="0" distL="0" distR="0" wp14:anchorId="124D13EA" wp14:editId="38AED7D6">
            <wp:extent cx="3851031" cy="1771650"/>
            <wp:effectExtent l="0" t="0" r="0" b="0"/>
            <wp:docPr id="22" name="Picture 22" descr="Internet Control Message Protocol (ICMP) | CC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net Control Message Protocol (ICMP) | CCN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4738" cy="1773356"/>
                    </a:xfrm>
                    <a:prstGeom prst="rect">
                      <a:avLst/>
                    </a:prstGeom>
                    <a:noFill/>
                    <a:ln>
                      <a:noFill/>
                    </a:ln>
                  </pic:spPr>
                </pic:pic>
              </a:graphicData>
            </a:graphic>
          </wp:inline>
        </w:drawing>
      </w:r>
    </w:p>
    <w:p w14:paraId="02EC9FCA" w14:textId="0757D175" w:rsidR="00E23A7C" w:rsidRDefault="00E23A7C" w:rsidP="0096785B">
      <w:pPr>
        <w:pStyle w:val="Caption"/>
        <w:ind w:left="3600" w:firstLine="0"/>
        <w:jc w:val="both"/>
        <w:rPr>
          <w:rFonts w:ascii="Lato" w:hAnsi="Lato"/>
          <w:color w:val="424242"/>
          <w:shd w:val="clear" w:color="auto" w:fill="FFFFFF"/>
        </w:rPr>
      </w:pPr>
      <w:r>
        <w:rPr>
          <w:rFonts w:ascii="Lato" w:hAnsi="Lato"/>
          <w:color w:val="424242"/>
          <w:shd w:val="clear" w:color="auto" w:fill="FFFFFF"/>
        </w:rPr>
        <w:br/>
      </w:r>
      <w:bookmarkStart w:id="1265" w:name="_Toc59555431"/>
      <w:r>
        <w:t xml:space="preserve">Figure </w:t>
      </w:r>
      <w:r w:rsidR="00AB7198">
        <w:fldChar w:fldCharType="begin"/>
      </w:r>
      <w:r w:rsidR="00AB7198">
        <w:instrText xml:space="preserve"> SEQ Figure \* ARABIC </w:instrText>
      </w:r>
      <w:r w:rsidR="00AB7198">
        <w:fldChar w:fldCharType="separate"/>
      </w:r>
      <w:r w:rsidR="0028074F">
        <w:rPr>
          <w:noProof/>
        </w:rPr>
        <w:t>17</w:t>
      </w:r>
      <w:r w:rsidR="00AB7198">
        <w:rPr>
          <w:noProof/>
        </w:rPr>
        <w:fldChar w:fldCharType="end"/>
      </w:r>
      <w:r>
        <w:t>: ICMP Echo</w:t>
      </w:r>
      <w:bookmarkEnd w:id="1265"/>
    </w:p>
    <w:p w14:paraId="15BC5CB7" w14:textId="569EB8DF" w:rsidR="00133205" w:rsidRDefault="00E23A7C" w:rsidP="0096785B">
      <w:pPr>
        <w:pStyle w:val="CommentText"/>
        <w:jc w:val="both"/>
        <w:rPr>
          <w:rFonts w:ascii="Lato" w:hAnsi="Lato"/>
          <w:color w:val="424242"/>
          <w:shd w:val="clear" w:color="auto" w:fill="FFFFFF"/>
        </w:rPr>
      </w:pPr>
      <w:r>
        <w:rPr>
          <w:rFonts w:ascii="Lato" w:hAnsi="Lato"/>
          <w:color w:val="424242"/>
          <w:shd w:val="clear" w:color="auto" w:fill="FFFFFF"/>
        </w:rPr>
        <w:t xml:space="preserve"> </w:t>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Pr>
          <w:rFonts w:ascii="Lato" w:hAnsi="Lato"/>
          <w:color w:val="424242"/>
          <w:shd w:val="clear" w:color="auto" w:fill="FFFFFF"/>
        </w:rPr>
        <w:tab/>
      </w:r>
      <w:r w:rsidR="00133205">
        <w:rPr>
          <w:rFonts w:ascii="Lato" w:hAnsi="Lato"/>
          <w:color w:val="424242"/>
          <w:shd w:val="clear" w:color="auto" w:fill="FFFFFF"/>
        </w:rPr>
        <w:tab/>
        <w:t xml:space="preserve">         </w:t>
      </w:r>
      <w:r w:rsidR="00133205">
        <w:rPr>
          <w:noProof/>
          <w:lang w:bidi="ar-SA"/>
        </w:rPr>
        <w:tab/>
      </w:r>
      <w:r w:rsidR="00133205">
        <w:rPr>
          <w:noProof/>
          <w:lang w:bidi="ar-SA"/>
        </w:rPr>
        <w:tab/>
      </w:r>
      <w:r w:rsidR="00133205">
        <w:rPr>
          <w:noProof/>
          <w:lang w:bidi="ar-SA"/>
        </w:rPr>
        <w:tab/>
      </w:r>
      <w:r w:rsidR="00133205">
        <w:rPr>
          <w:noProof/>
          <w:lang w:bidi="ar-SA"/>
        </w:rPr>
        <w:tab/>
      </w:r>
      <w:r w:rsidR="00133205">
        <w:rPr>
          <w:noProof/>
          <w:lang w:bidi="ar-SA"/>
        </w:rPr>
        <w:tab/>
        <w:t xml:space="preserve">              </w:t>
      </w:r>
      <w:r w:rsidR="00133205">
        <w:rPr>
          <w:noProof/>
          <w:lang w:bidi="ar-SA"/>
        </w:rPr>
        <w:tab/>
      </w:r>
      <w:r w:rsidR="00133205">
        <w:rPr>
          <w:noProof/>
          <w:lang w:bidi="ar-SA"/>
        </w:rPr>
        <w:tab/>
      </w:r>
      <w:r>
        <w:rPr>
          <w:noProof/>
          <w:lang w:bidi="ar-SA"/>
        </w:rPr>
        <w:t xml:space="preserve">     </w:t>
      </w:r>
      <w:r w:rsidR="00133205">
        <w:rPr>
          <w:noProof/>
          <w:lang w:bidi="ar-SA"/>
        </w:rPr>
        <w:tab/>
      </w:r>
      <w:r w:rsidR="00133205">
        <w:rPr>
          <w:noProof/>
          <w:lang w:bidi="ar-SA"/>
        </w:rPr>
        <w:drawing>
          <wp:inline distT="0" distB="0" distL="0" distR="0" wp14:anchorId="7BEF8751" wp14:editId="05D4ED36">
            <wp:extent cx="3371850" cy="1476375"/>
            <wp:effectExtent l="19050" t="19050" r="19050" b="28575"/>
            <wp:docPr id="21" name="Picture 21" descr="Internet Control Message Protocol (I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net Control Message Protocol (IC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1850" cy="1476375"/>
                    </a:xfrm>
                    <a:prstGeom prst="rect">
                      <a:avLst/>
                    </a:prstGeom>
                    <a:noFill/>
                    <a:ln>
                      <a:solidFill>
                        <a:schemeClr val="tx1"/>
                      </a:solidFill>
                    </a:ln>
                  </pic:spPr>
                </pic:pic>
              </a:graphicData>
            </a:graphic>
          </wp:inline>
        </w:drawing>
      </w:r>
    </w:p>
    <w:p w14:paraId="6E7BBB38" w14:textId="45707B45" w:rsidR="00133205" w:rsidRDefault="00133205" w:rsidP="0096785B">
      <w:pPr>
        <w:pStyle w:val="Caption"/>
        <w:jc w:val="both"/>
      </w:pPr>
      <w:r>
        <w:tab/>
      </w:r>
      <w:r>
        <w:tab/>
      </w:r>
      <w:r>
        <w:tab/>
      </w:r>
      <w:r>
        <w:tab/>
      </w:r>
      <w:r>
        <w:tab/>
      </w:r>
      <w:bookmarkStart w:id="1266" w:name="_Toc59555432"/>
      <w:r>
        <w:t xml:space="preserve">Figure </w:t>
      </w:r>
      <w:r w:rsidR="00AB7198">
        <w:fldChar w:fldCharType="begin"/>
      </w:r>
      <w:r w:rsidR="00AB7198">
        <w:instrText xml:space="preserve"> SEQ Figure \* ARABIC </w:instrText>
      </w:r>
      <w:r w:rsidR="00AB7198">
        <w:fldChar w:fldCharType="separate"/>
      </w:r>
      <w:r w:rsidR="0028074F">
        <w:rPr>
          <w:noProof/>
        </w:rPr>
        <w:t>18</w:t>
      </w:r>
      <w:r w:rsidR="00AB7198">
        <w:rPr>
          <w:noProof/>
        </w:rPr>
        <w:fldChar w:fldCharType="end"/>
      </w:r>
      <w:r>
        <w:t>: ICMP Protocol</w:t>
      </w:r>
      <w:bookmarkEnd w:id="1266"/>
    </w:p>
    <w:p w14:paraId="25AB3874" w14:textId="317566DF" w:rsidR="00133205" w:rsidRDefault="00133205" w:rsidP="0096785B">
      <w:pPr>
        <w:pStyle w:val="Heading4"/>
        <w:jc w:val="both"/>
      </w:pPr>
      <w:r>
        <w:t>DHCP (Dynamic Host Configuration Protocol)</w:t>
      </w:r>
    </w:p>
    <w:p w14:paraId="1AB83398" w14:textId="318EE2BA" w:rsidR="00133205" w:rsidRPr="00A04CC3" w:rsidRDefault="00133205" w:rsidP="0096785B">
      <w:pPr>
        <w:ind w:left="720" w:firstLine="0"/>
        <w:jc w:val="both"/>
        <w:rPr>
          <w:lang w:val="en-IN"/>
        </w:rPr>
      </w:pPr>
      <w:r w:rsidRPr="00A04CC3">
        <w:rPr>
          <w:lang w:val="en-IN"/>
        </w:rPr>
        <w:t>It is a </w:t>
      </w:r>
      <w:hyperlink r:id="rId80" w:tooltip="Network protocol" w:history="1">
        <w:r w:rsidRPr="00A04CC3">
          <w:rPr>
            <w:lang w:val="en-IN"/>
          </w:rPr>
          <w:t>network management protocol</w:t>
        </w:r>
      </w:hyperlink>
      <w:r w:rsidRPr="00A04CC3">
        <w:rPr>
          <w:lang w:val="en-IN"/>
        </w:rPr>
        <w:t> used on </w:t>
      </w:r>
      <w:hyperlink r:id="rId81" w:tooltip="Internet Protocol" w:history="1">
        <w:r w:rsidRPr="00A04CC3">
          <w:rPr>
            <w:lang w:val="en-IN"/>
          </w:rPr>
          <w:t>Internet Protocol</w:t>
        </w:r>
      </w:hyperlink>
      <w:r w:rsidRPr="00A04CC3">
        <w:rPr>
          <w:lang w:val="en-IN"/>
        </w:rPr>
        <w:t> (IP) </w:t>
      </w:r>
      <w:hyperlink r:id="rId82" w:tooltip="Computer network" w:history="1">
        <w:r w:rsidRPr="00A04CC3">
          <w:rPr>
            <w:lang w:val="en-IN"/>
          </w:rPr>
          <w:t>networks</w:t>
        </w:r>
      </w:hyperlink>
      <w:r w:rsidRPr="00A04CC3">
        <w:rPr>
          <w:lang w:val="en-IN"/>
        </w:rPr>
        <w:t>, whereby a DHCP </w:t>
      </w:r>
      <w:hyperlink r:id="rId83" w:tooltip="Server (computing)" w:history="1">
        <w:r w:rsidRPr="00A04CC3">
          <w:rPr>
            <w:lang w:val="en-IN"/>
          </w:rPr>
          <w:t>server</w:t>
        </w:r>
      </w:hyperlink>
      <w:r w:rsidRPr="00A04CC3">
        <w:rPr>
          <w:lang w:val="en-IN"/>
        </w:rPr>
        <w:t> dynamically assigns an </w:t>
      </w:r>
      <w:hyperlink r:id="rId84" w:tooltip="IP address" w:history="1">
        <w:r w:rsidRPr="00A04CC3">
          <w:rPr>
            <w:lang w:val="en-IN"/>
          </w:rPr>
          <w:t>IP address</w:t>
        </w:r>
      </w:hyperlink>
      <w:r w:rsidRPr="00A04CC3">
        <w:rPr>
          <w:lang w:val="en-IN"/>
        </w:rPr>
        <w:t> and other network configuration parameters to each device on the network, so they can communicate with other IP networks.</w:t>
      </w:r>
    </w:p>
    <w:p w14:paraId="519CD13C" w14:textId="7910A573" w:rsidR="00133205" w:rsidRPr="00A04CC3" w:rsidRDefault="00133205" w:rsidP="0096785B">
      <w:pPr>
        <w:ind w:left="720" w:firstLine="0"/>
        <w:jc w:val="both"/>
        <w:rPr>
          <w:lang w:val="en-IN"/>
        </w:rPr>
      </w:pPr>
      <w:r w:rsidRPr="00A04CC3">
        <w:rPr>
          <w:lang w:val="en-IN"/>
        </w:rPr>
        <w:t>A DHCP server enables computers to </w:t>
      </w:r>
      <w:hyperlink r:id="rId85" w:tooltip="Request–response" w:history="1">
        <w:r w:rsidRPr="00A04CC3">
          <w:rPr>
            <w:lang w:val="en-IN"/>
          </w:rPr>
          <w:t>request</w:t>
        </w:r>
      </w:hyperlink>
      <w:r w:rsidRPr="00A04CC3">
        <w:rPr>
          <w:lang w:val="en-IN"/>
        </w:rPr>
        <w:t> IP addresses and networking parameters automatically from the </w:t>
      </w:r>
      <w:hyperlink r:id="rId86" w:tooltip="Internet service provider" w:history="1">
        <w:r w:rsidRPr="00A04CC3">
          <w:rPr>
            <w:lang w:val="en-IN"/>
          </w:rPr>
          <w:t>Internet service provider</w:t>
        </w:r>
      </w:hyperlink>
      <w:r w:rsidRPr="00A04CC3">
        <w:rPr>
          <w:lang w:val="en-IN"/>
        </w:rPr>
        <w:t> (ISP), reducing the need for a </w:t>
      </w:r>
      <w:hyperlink r:id="rId87" w:tooltip="Network administrator" w:history="1">
        <w:r w:rsidRPr="00A04CC3">
          <w:rPr>
            <w:lang w:val="en-IN"/>
          </w:rPr>
          <w:t>network administrator</w:t>
        </w:r>
      </w:hyperlink>
      <w:r w:rsidRPr="00A04CC3">
        <w:rPr>
          <w:lang w:val="en-IN"/>
        </w:rPr>
        <w:t> or a </w:t>
      </w:r>
      <w:hyperlink r:id="rId88" w:tooltip="User (computing)" w:history="1">
        <w:r w:rsidRPr="00A04CC3">
          <w:rPr>
            <w:lang w:val="en-IN"/>
          </w:rPr>
          <w:t>user</w:t>
        </w:r>
      </w:hyperlink>
      <w:r w:rsidRPr="00A04CC3">
        <w:rPr>
          <w:lang w:val="en-IN"/>
        </w:rPr>
        <w:t> to manually assign IP addresses to all network devices.</w:t>
      </w:r>
    </w:p>
    <w:p w14:paraId="0EA820B2" w14:textId="6EC6E3B7" w:rsidR="00133205" w:rsidRDefault="00A04CC3" w:rsidP="0096785B">
      <w:pPr>
        <w:ind w:left="720" w:firstLine="0"/>
        <w:jc w:val="both"/>
        <w:rPr>
          <w:lang w:val="en-IN"/>
        </w:rPr>
      </w:pPr>
      <w:r w:rsidRPr="00A04CC3">
        <w:rPr>
          <w:lang w:val="en-IN"/>
        </w:rPr>
        <w:t> In the absence of a DHCP server, a computer or other device on the network needs to be manually assigned an IP address.</w:t>
      </w:r>
    </w:p>
    <w:p w14:paraId="5F1ADDD6" w14:textId="21C23564" w:rsidR="00E95C97" w:rsidRPr="00A04CC3" w:rsidRDefault="00E95C97" w:rsidP="0096785B">
      <w:pPr>
        <w:ind w:left="720" w:firstLine="0"/>
        <w:jc w:val="both"/>
        <w:rPr>
          <w:lang w:val="en-IN"/>
        </w:rPr>
      </w:pPr>
      <w:r>
        <w:rPr>
          <w:lang w:val="en-IN"/>
        </w:rPr>
        <w:t xml:space="preserve">Link: </w:t>
      </w:r>
      <w:hyperlink r:id="rId89" w:history="1">
        <w:r w:rsidRPr="001853DB">
          <w:rPr>
            <w:rStyle w:val="Hyperlink"/>
            <w:lang w:val="en-IN"/>
          </w:rPr>
          <w:t>https://geek-university.com/ccna/dynamic-host-configuration-protocol-dhcp/</w:t>
        </w:r>
      </w:hyperlink>
      <w:r>
        <w:rPr>
          <w:lang w:val="en-IN"/>
        </w:rPr>
        <w:t xml:space="preserve"> </w:t>
      </w:r>
    </w:p>
    <w:p w14:paraId="1E0916E3" w14:textId="2AB859CB" w:rsidR="00A04CC3" w:rsidRDefault="00A04CC3" w:rsidP="0096785B">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ab/>
      </w:r>
      <w:r>
        <w:rPr>
          <w:rFonts w:ascii="Arial" w:hAnsi="Arial" w:cs="Arial"/>
          <w:color w:val="202122"/>
          <w:sz w:val="21"/>
          <w:szCs w:val="21"/>
          <w:shd w:val="clear" w:color="auto" w:fill="FFFFFF"/>
        </w:rPr>
        <w:tab/>
      </w:r>
      <w:r>
        <w:rPr>
          <w:rFonts w:ascii="Arial" w:hAnsi="Arial" w:cs="Arial"/>
          <w:color w:val="202122"/>
          <w:sz w:val="21"/>
          <w:szCs w:val="21"/>
          <w:shd w:val="clear" w:color="auto" w:fill="FFFFFF"/>
        </w:rPr>
        <w:tab/>
      </w:r>
      <w:r w:rsidRPr="00097D99">
        <w:rPr>
          <w:noProof/>
          <w:bdr w:val="single" w:sz="4" w:space="0" w:color="auto"/>
          <w:lang w:bidi="ar-SA"/>
        </w:rPr>
        <w:drawing>
          <wp:inline distT="0" distB="0" distL="0" distR="0" wp14:anchorId="5C3569CA" wp14:editId="6FBA09E4">
            <wp:extent cx="2886075" cy="2305050"/>
            <wp:effectExtent l="0" t="0" r="9525" b="0"/>
            <wp:docPr id="23" name="Picture 23" descr="DHCP Implementation - CloudEngine 8800, 7800, 6800, and 5800 V200R005C00  Configuration Guide - IP Service - 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CP Implementation - CloudEngine 8800, 7800, 6800, and 5800 V200R005C00  Configuration Guide - IP Service - Huawe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6075" cy="2305050"/>
                    </a:xfrm>
                    <a:prstGeom prst="rect">
                      <a:avLst/>
                    </a:prstGeom>
                    <a:noFill/>
                    <a:ln>
                      <a:noFill/>
                    </a:ln>
                  </pic:spPr>
                </pic:pic>
              </a:graphicData>
            </a:graphic>
          </wp:inline>
        </w:drawing>
      </w:r>
    </w:p>
    <w:p w14:paraId="7D597F62" w14:textId="77777777" w:rsidR="00097D99" w:rsidRDefault="00097D99" w:rsidP="0096785B">
      <w:pPr>
        <w:jc w:val="both"/>
        <w:rPr>
          <w:rFonts w:ascii="Arial" w:hAnsi="Arial" w:cs="Arial"/>
          <w:color w:val="202122"/>
          <w:sz w:val="21"/>
          <w:szCs w:val="21"/>
          <w:shd w:val="clear" w:color="auto" w:fill="FFFFFF"/>
        </w:rPr>
      </w:pPr>
    </w:p>
    <w:p w14:paraId="3FE81D3B" w14:textId="0B5C8C84" w:rsidR="00A04CC3" w:rsidRDefault="00A04CC3" w:rsidP="0096785B">
      <w:pPr>
        <w:pStyle w:val="Caption"/>
        <w:jc w:val="both"/>
      </w:pPr>
      <w:r>
        <w:tab/>
      </w:r>
      <w:r>
        <w:tab/>
      </w:r>
      <w:r>
        <w:tab/>
      </w:r>
      <w:r>
        <w:tab/>
      </w:r>
      <w:r>
        <w:tab/>
      </w:r>
      <w:bookmarkStart w:id="1267" w:name="_Toc59555433"/>
      <w:r>
        <w:t xml:space="preserve">Figure </w:t>
      </w:r>
      <w:r w:rsidR="00AB7198">
        <w:fldChar w:fldCharType="begin"/>
      </w:r>
      <w:r w:rsidR="00AB7198">
        <w:instrText xml:space="preserve"> SEQ Figure \* ARABIC </w:instrText>
      </w:r>
      <w:r w:rsidR="00AB7198">
        <w:fldChar w:fldCharType="separate"/>
      </w:r>
      <w:r w:rsidR="0028074F">
        <w:rPr>
          <w:noProof/>
        </w:rPr>
        <w:t>19</w:t>
      </w:r>
      <w:r w:rsidR="00AB7198">
        <w:rPr>
          <w:noProof/>
        </w:rPr>
        <w:fldChar w:fldCharType="end"/>
      </w:r>
      <w:r>
        <w:t>: DHCP Protocol</w:t>
      </w:r>
      <w:bookmarkEnd w:id="1267"/>
    </w:p>
    <w:p w14:paraId="3239E99B" w14:textId="77777777" w:rsidR="00E95C97" w:rsidRPr="00E95C97" w:rsidRDefault="00E95C97" w:rsidP="0096785B">
      <w:pPr>
        <w:jc w:val="both"/>
      </w:pPr>
    </w:p>
    <w:p w14:paraId="1F54A793" w14:textId="12C9A3A9" w:rsidR="00E95C97" w:rsidRDefault="00E95C97" w:rsidP="0096785B">
      <w:pPr>
        <w:pStyle w:val="Heading4"/>
        <w:jc w:val="both"/>
      </w:pPr>
      <w:r>
        <w:t>ARP (Address Resolution Protocol)</w:t>
      </w:r>
    </w:p>
    <w:p w14:paraId="5C983C25" w14:textId="1EAC2746" w:rsidR="00E95C97" w:rsidRDefault="00E95C97" w:rsidP="0096785B">
      <w:pPr>
        <w:ind w:left="720" w:firstLine="0"/>
        <w:jc w:val="both"/>
        <w:rPr>
          <w:lang w:val="en-IN"/>
        </w:rPr>
      </w:pPr>
      <w:r w:rsidRPr="00E95C97">
        <w:rPr>
          <w:lang w:val="en-IN"/>
        </w:rPr>
        <w:t>It is a network protocol used to find the hardware (MAC) address of a host from an IP address. ARP is used on Ethernet LANs because hosts that want to communicate with each other need to know their respective MAC addresses. It is a request-reply protocol; ARP request messages are used to request the MAC address, while ARP reply messages are used to send the requested MAC address.</w:t>
      </w:r>
    </w:p>
    <w:p w14:paraId="4D6B7A8D" w14:textId="77843C55" w:rsidR="00E95C97" w:rsidRPr="00E95C97" w:rsidRDefault="00E95C97" w:rsidP="0096785B">
      <w:pPr>
        <w:ind w:left="720" w:firstLine="0"/>
        <w:jc w:val="both"/>
        <w:rPr>
          <w:lang w:val="en-IN"/>
        </w:rPr>
      </w:pPr>
      <w:r>
        <w:rPr>
          <w:lang w:val="en-IN"/>
        </w:rPr>
        <w:t xml:space="preserve">Link: </w:t>
      </w:r>
      <w:hyperlink r:id="rId91" w:history="1">
        <w:r w:rsidRPr="00681DE1">
          <w:rPr>
            <w:rStyle w:val="Hyperlink"/>
            <w:lang w:val="en-IN"/>
          </w:rPr>
          <w:t>https://geek-university.com/ccna/address-resolution-protocol-arp/</w:t>
        </w:r>
      </w:hyperlink>
      <w:r>
        <w:rPr>
          <w:lang w:val="en-IN"/>
        </w:rPr>
        <w:t xml:space="preserve"> </w:t>
      </w:r>
    </w:p>
    <w:p w14:paraId="29405860" w14:textId="77777777" w:rsidR="00E95C97" w:rsidRDefault="00E95C97" w:rsidP="0096785B">
      <w:pPr>
        <w:jc w:val="both"/>
        <w:rPr>
          <w:rFonts w:ascii="Arial" w:hAnsi="Arial" w:cs="Arial"/>
          <w:color w:val="313B3D"/>
          <w:shd w:val="clear" w:color="auto" w:fill="FFFFFF"/>
        </w:rPr>
      </w:pPr>
    </w:p>
    <w:p w14:paraId="354283CE" w14:textId="2AC8A708" w:rsidR="00E95C97" w:rsidRDefault="00E95C97" w:rsidP="0096785B">
      <w:pPr>
        <w:ind w:left="1440" w:firstLine="720"/>
        <w:jc w:val="both"/>
      </w:pPr>
      <w:r w:rsidRPr="00E95C97">
        <w:rPr>
          <w:noProof/>
          <w:lang w:bidi="ar-SA"/>
        </w:rPr>
        <w:drawing>
          <wp:inline distT="0" distB="0" distL="0" distR="0" wp14:anchorId="3A317431" wp14:editId="780D645F">
            <wp:extent cx="3790950" cy="23118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8595" cy="2316508"/>
                    </a:xfrm>
                    <a:prstGeom prst="rect">
                      <a:avLst/>
                    </a:prstGeom>
                  </pic:spPr>
                </pic:pic>
              </a:graphicData>
            </a:graphic>
          </wp:inline>
        </w:drawing>
      </w:r>
    </w:p>
    <w:p w14:paraId="6EBCA802" w14:textId="77777777" w:rsidR="00E95C97" w:rsidRPr="00E95C97" w:rsidRDefault="00E95C97" w:rsidP="0096785B">
      <w:pPr>
        <w:ind w:left="1440" w:firstLine="720"/>
        <w:jc w:val="both"/>
      </w:pPr>
    </w:p>
    <w:p w14:paraId="7A2A252D" w14:textId="673803FE" w:rsidR="00E95C97" w:rsidRDefault="00E95C97" w:rsidP="0096785B">
      <w:pPr>
        <w:pStyle w:val="Caption"/>
        <w:ind w:left="3600" w:firstLine="720"/>
        <w:jc w:val="both"/>
      </w:pPr>
      <w:bookmarkStart w:id="1268" w:name="_Toc59555434"/>
      <w:r>
        <w:t xml:space="preserve">Figure </w:t>
      </w:r>
      <w:r w:rsidR="00AB7198">
        <w:fldChar w:fldCharType="begin"/>
      </w:r>
      <w:r w:rsidR="00AB7198">
        <w:instrText xml:space="preserve"> SEQ Figure \* ARABIC </w:instrText>
      </w:r>
      <w:r w:rsidR="00AB7198">
        <w:fldChar w:fldCharType="separate"/>
      </w:r>
      <w:r w:rsidR="0028074F">
        <w:rPr>
          <w:noProof/>
        </w:rPr>
        <w:t>20</w:t>
      </w:r>
      <w:r w:rsidR="00AB7198">
        <w:rPr>
          <w:noProof/>
        </w:rPr>
        <w:fldChar w:fldCharType="end"/>
      </w:r>
      <w:r>
        <w:t>: ARP Protocol</w:t>
      </w:r>
      <w:bookmarkEnd w:id="1268"/>
    </w:p>
    <w:p w14:paraId="7B3AA6C7" w14:textId="1412A3C2" w:rsidR="00097D99" w:rsidRDefault="00871A0B" w:rsidP="00871A0B">
      <w:pPr>
        <w:pStyle w:val="Heading4"/>
      </w:pPr>
      <w:r>
        <w:t>Transmission Control Protocol (TCP)</w:t>
      </w:r>
    </w:p>
    <w:p w14:paraId="2A20FF47" w14:textId="1F8CA1BF" w:rsidR="00871A0B" w:rsidRDefault="00871A0B" w:rsidP="00871A0B">
      <w:pPr>
        <w:ind w:firstLine="0"/>
      </w:pPr>
      <w:r>
        <w:t xml:space="preserve">TCP is a standard that defines how to establish and maintain a network conversation through which application programs can be exchanged. TCP works with Internet Protocol which defines how computers send packets of data to each other. </w:t>
      </w:r>
    </w:p>
    <w:p w14:paraId="7125D2DB" w14:textId="073A75F8" w:rsidR="00871A0B" w:rsidRDefault="00871A0B" w:rsidP="00871A0B">
      <w:pPr>
        <w:ind w:firstLine="0"/>
      </w:pPr>
      <w:r w:rsidRPr="00871A0B">
        <w:lastRenderedPageBreak/>
        <w:t>TCP is a </w:t>
      </w:r>
      <w:hyperlink r:id="rId93" w:history="1">
        <w:r w:rsidRPr="00871A0B">
          <w:t>connection-oriented</w:t>
        </w:r>
      </w:hyperlink>
      <w:r w:rsidRPr="00871A0B">
        <w:t> protocol, which means a connection is established and maintained until the application programs at each end have finished exchanging messages. It determines how to break application data into packets that networks can deliver, sends packets to and accepts packets from the network layer, manages </w:t>
      </w:r>
      <w:hyperlink r:id="rId94" w:history="1">
        <w:r w:rsidRPr="00871A0B">
          <w:t>flow control</w:t>
        </w:r>
      </w:hyperlink>
      <w:r w:rsidRPr="00871A0B">
        <w:t> and -- because it is meant to provide error-free data transmission -- handles retransmission of dropped or garbled packets and acknowledges all packets that arrive. </w:t>
      </w:r>
    </w:p>
    <w:p w14:paraId="68CC5D98" w14:textId="035DCEDF" w:rsidR="00871A0B" w:rsidRDefault="00871A0B" w:rsidP="00871A0B">
      <w:pPr>
        <w:ind w:firstLine="0"/>
      </w:pPr>
    </w:p>
    <w:p w14:paraId="40D5FA2F" w14:textId="0A52BEEF" w:rsidR="00871A0B" w:rsidRPr="004B5E5B" w:rsidRDefault="00871A0B" w:rsidP="00871A0B">
      <w:pPr>
        <w:ind w:firstLine="0"/>
      </w:pPr>
      <w:r w:rsidRPr="004B5E5B">
        <w:t>TCP is used for organizing data in a way that ensures the secure transmission between the server and client. It guarantees the integrity of data sent over the network, regardless of the amount.</w:t>
      </w:r>
    </w:p>
    <w:p w14:paraId="237388F4" w14:textId="6A5E5CFA" w:rsidR="00871A0B" w:rsidRDefault="00871A0B" w:rsidP="00871A0B">
      <w:pPr>
        <w:ind w:left="720" w:firstLine="720"/>
        <w:rPr>
          <w:rFonts w:ascii="Arial" w:hAnsi="Arial" w:cs="Arial"/>
          <w:color w:val="6C6C6C"/>
          <w:sz w:val="27"/>
          <w:szCs w:val="27"/>
          <w:shd w:val="clear" w:color="auto" w:fill="FFFFFF"/>
        </w:rPr>
      </w:pPr>
      <w:r w:rsidRPr="00871A0B">
        <w:rPr>
          <w:noProof/>
          <w:lang w:bidi="ar-SA"/>
        </w:rPr>
        <w:drawing>
          <wp:inline distT="0" distB="0" distL="0" distR="0" wp14:anchorId="4121CAF9" wp14:editId="4874785D">
            <wp:extent cx="4457700" cy="270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7700" cy="2705100"/>
                    </a:xfrm>
                    <a:prstGeom prst="rect">
                      <a:avLst/>
                    </a:prstGeom>
                  </pic:spPr>
                </pic:pic>
              </a:graphicData>
            </a:graphic>
          </wp:inline>
        </w:drawing>
      </w:r>
    </w:p>
    <w:p w14:paraId="196426F7" w14:textId="538D2B1F" w:rsidR="00871A0B" w:rsidRDefault="00871A0B" w:rsidP="00871A0B">
      <w:pPr>
        <w:pStyle w:val="Caption"/>
        <w:ind w:left="3600" w:firstLine="720"/>
      </w:pPr>
      <w:bookmarkStart w:id="1269" w:name="_Toc59555435"/>
      <w:r>
        <w:t xml:space="preserve">Figure </w:t>
      </w:r>
      <w:r w:rsidR="00AB7198">
        <w:fldChar w:fldCharType="begin"/>
      </w:r>
      <w:r w:rsidR="00AB7198">
        <w:instrText xml:space="preserve"> SEQ Figure \* ARABIC </w:instrText>
      </w:r>
      <w:r w:rsidR="00AB7198">
        <w:fldChar w:fldCharType="separate"/>
      </w:r>
      <w:r w:rsidR="0028074F">
        <w:rPr>
          <w:noProof/>
        </w:rPr>
        <w:t>21</w:t>
      </w:r>
      <w:r w:rsidR="00AB7198">
        <w:rPr>
          <w:noProof/>
        </w:rPr>
        <w:fldChar w:fldCharType="end"/>
      </w:r>
      <w:r>
        <w:t>: TCP</w:t>
      </w:r>
      <w:bookmarkEnd w:id="1269"/>
    </w:p>
    <w:p w14:paraId="3CDE52A0" w14:textId="77777777" w:rsidR="004B5E5B" w:rsidRPr="004B5E5B" w:rsidRDefault="004B5E5B" w:rsidP="004B5E5B"/>
    <w:p w14:paraId="2418D9A0" w14:textId="6EAE9437" w:rsidR="004B5E5B" w:rsidRDefault="004B5E5B" w:rsidP="004B5E5B">
      <w:pPr>
        <w:pStyle w:val="Heading4"/>
      </w:pPr>
      <w:r>
        <w:t>User Datagram Protocol (UDP)</w:t>
      </w:r>
    </w:p>
    <w:p w14:paraId="3A78FB37" w14:textId="180F649A" w:rsidR="004B5E5B" w:rsidRDefault="004B5E5B" w:rsidP="00A035D8">
      <w:pPr>
        <w:ind w:firstLine="0"/>
      </w:pPr>
      <w:r>
        <w:t xml:space="preserve">Simplest Transport Layer Communication Protocol. It involves Minimum Amount of Communication mechanism. In UDP, </w:t>
      </w:r>
      <w:r w:rsidRPr="004B5E5B">
        <w:t>the receiver does not generate an acknowledgement of packet received and in turn, the sender does not wait for any acknowledgement of packet sent. This shortcoming makes this protocol unreliable as well as easier on processing</w:t>
      </w:r>
      <w:r>
        <w:t xml:space="preserve">. </w:t>
      </w:r>
    </w:p>
    <w:p w14:paraId="219321CB" w14:textId="7D162AE2" w:rsidR="004B5E5B" w:rsidRDefault="004B5E5B" w:rsidP="004B5E5B">
      <w:pPr>
        <w:ind w:firstLine="0"/>
      </w:pPr>
    </w:p>
    <w:p w14:paraId="56780AB9" w14:textId="6A41478E" w:rsidR="004B5E5B" w:rsidRDefault="004B5E5B" w:rsidP="004B5E5B">
      <w:pPr>
        <w:ind w:firstLine="0"/>
      </w:pPr>
      <w:r>
        <w:t xml:space="preserve">UDP is deployed where the </w:t>
      </w:r>
      <w:r w:rsidRPr="004B5E5B">
        <w:t>acknowledgement packets share significant amount of bandwidth along with the actual data. For example, in case of video streaming, thousands of packets are forwarded towards its users. Acknowledging all the packets is troublesome and may contain huge amount of bandwidth wastage. The best delivery mechanism of underlying IP protocol ensures best efforts to deliver its packets, but even if some packets in video streaming get lost, the impact is not calamitous and can be ignored easily. Loss of few packets in video and voice traffic sometimes goes unnoticed.</w:t>
      </w:r>
    </w:p>
    <w:p w14:paraId="6562FE7B" w14:textId="21DE20E8" w:rsidR="004B5E5B" w:rsidRDefault="004B5E5B" w:rsidP="004B5E5B">
      <w:pPr>
        <w:ind w:firstLine="0"/>
      </w:pPr>
    </w:p>
    <w:p w14:paraId="61A12F6F" w14:textId="709A13FF" w:rsidR="004B5E5B" w:rsidRDefault="004B5E5B" w:rsidP="004B5E5B">
      <w:pPr>
        <w:ind w:firstLine="0"/>
      </w:pPr>
      <w:r>
        <w:t>UDP Header contains,</w:t>
      </w:r>
    </w:p>
    <w:p w14:paraId="61FE14D9" w14:textId="0794C07F" w:rsidR="004B5E5B" w:rsidRDefault="004B5E5B" w:rsidP="004B5E5B">
      <w:pPr>
        <w:pStyle w:val="ListParagraph"/>
        <w:numPr>
          <w:ilvl w:val="0"/>
          <w:numId w:val="14"/>
        </w:numPr>
      </w:pPr>
      <w:r>
        <w:t>Source Port</w:t>
      </w:r>
    </w:p>
    <w:p w14:paraId="70A96B93" w14:textId="21A72911" w:rsidR="004B5E5B" w:rsidRDefault="004B5E5B" w:rsidP="004B5E5B">
      <w:pPr>
        <w:pStyle w:val="ListParagraph"/>
        <w:numPr>
          <w:ilvl w:val="0"/>
          <w:numId w:val="14"/>
        </w:numPr>
      </w:pPr>
      <w:r>
        <w:t xml:space="preserve">Destination Port </w:t>
      </w:r>
    </w:p>
    <w:p w14:paraId="24DF2A46" w14:textId="306086AE" w:rsidR="004B5E5B" w:rsidRDefault="004B5E5B" w:rsidP="004B5E5B">
      <w:pPr>
        <w:pStyle w:val="ListParagraph"/>
        <w:numPr>
          <w:ilvl w:val="0"/>
          <w:numId w:val="14"/>
        </w:numPr>
      </w:pPr>
      <w:r>
        <w:t xml:space="preserve">Length </w:t>
      </w:r>
    </w:p>
    <w:p w14:paraId="021BA193" w14:textId="28BE3695" w:rsidR="004B5E5B" w:rsidRDefault="004B5E5B" w:rsidP="004B5E5B">
      <w:pPr>
        <w:pStyle w:val="ListParagraph"/>
        <w:numPr>
          <w:ilvl w:val="0"/>
          <w:numId w:val="14"/>
        </w:numPr>
      </w:pPr>
      <w:r>
        <w:t>Checksum</w:t>
      </w:r>
    </w:p>
    <w:p w14:paraId="4AA9B52E" w14:textId="132B3471" w:rsidR="004B5E5B" w:rsidRDefault="004B5E5B" w:rsidP="004B5E5B">
      <w:pPr>
        <w:ind w:firstLine="0"/>
      </w:pPr>
    </w:p>
    <w:p w14:paraId="7B8784CD" w14:textId="2E8842B8" w:rsidR="004B5E5B" w:rsidRDefault="004B5E5B" w:rsidP="004B5E5B">
      <w:pPr>
        <w:ind w:firstLine="0"/>
      </w:pPr>
      <w:r>
        <w:t xml:space="preserve">Application of UDP, </w:t>
      </w:r>
    </w:p>
    <w:p w14:paraId="3C7455D3" w14:textId="386CA003" w:rsidR="004B5E5B" w:rsidRDefault="004B5E5B" w:rsidP="004B5E5B">
      <w:pPr>
        <w:pStyle w:val="ListParagraph"/>
        <w:numPr>
          <w:ilvl w:val="0"/>
          <w:numId w:val="13"/>
        </w:numPr>
      </w:pPr>
      <w:r>
        <w:t>Domain Name Services</w:t>
      </w:r>
    </w:p>
    <w:p w14:paraId="3A435C5F" w14:textId="244D615B" w:rsidR="004B5E5B" w:rsidRDefault="004B5E5B" w:rsidP="004B5E5B">
      <w:pPr>
        <w:pStyle w:val="ListParagraph"/>
        <w:numPr>
          <w:ilvl w:val="0"/>
          <w:numId w:val="13"/>
        </w:numPr>
      </w:pPr>
      <w:r>
        <w:t>Simple Network Management Protocol.</w:t>
      </w:r>
    </w:p>
    <w:p w14:paraId="479CAA2A" w14:textId="1FF8936D" w:rsidR="004B5E5B" w:rsidRDefault="004B5E5B" w:rsidP="004B5E5B">
      <w:pPr>
        <w:pStyle w:val="ListParagraph"/>
        <w:numPr>
          <w:ilvl w:val="0"/>
          <w:numId w:val="13"/>
        </w:numPr>
      </w:pPr>
      <w:r>
        <w:t xml:space="preserve">Trivial File Transfer Protocol. </w:t>
      </w:r>
    </w:p>
    <w:p w14:paraId="1E3C8AAD" w14:textId="6BA5D42D" w:rsidR="004B5E5B" w:rsidRDefault="004B5E5B" w:rsidP="004B5E5B">
      <w:pPr>
        <w:pStyle w:val="ListParagraph"/>
        <w:numPr>
          <w:ilvl w:val="0"/>
          <w:numId w:val="13"/>
        </w:numPr>
      </w:pPr>
      <w:r>
        <w:t>Routing Information Protocol.</w:t>
      </w:r>
    </w:p>
    <w:p w14:paraId="53C9AA59" w14:textId="77777777" w:rsidR="00A035D8" w:rsidRDefault="00A035D8" w:rsidP="00A035D8">
      <w:pPr>
        <w:pStyle w:val="ListParagraph"/>
        <w:ind w:firstLine="0"/>
      </w:pPr>
    </w:p>
    <w:p w14:paraId="3C4FC893" w14:textId="6B7C1377" w:rsidR="00A035D8" w:rsidRDefault="00A035D8" w:rsidP="00A035D8">
      <w:pPr>
        <w:pStyle w:val="ListParagraph"/>
        <w:ind w:firstLine="0"/>
      </w:pPr>
      <w:r w:rsidRPr="00A035D8">
        <w:rPr>
          <w:noProof/>
          <w:lang w:bidi="ar-SA"/>
        </w:rPr>
        <w:drawing>
          <wp:inline distT="0" distB="0" distL="0" distR="0" wp14:anchorId="5A554DC0" wp14:editId="3C2B07B9">
            <wp:extent cx="4905907" cy="23444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9316" cy="2346049"/>
                    </a:xfrm>
                    <a:prstGeom prst="rect">
                      <a:avLst/>
                    </a:prstGeom>
                  </pic:spPr>
                </pic:pic>
              </a:graphicData>
            </a:graphic>
          </wp:inline>
        </w:drawing>
      </w:r>
    </w:p>
    <w:p w14:paraId="6E698D27" w14:textId="6B2452C5" w:rsidR="004B5E5B" w:rsidRDefault="004B5E5B" w:rsidP="00A035D8">
      <w:pPr>
        <w:pStyle w:val="Caption"/>
        <w:ind w:left="3600" w:firstLine="0"/>
      </w:pPr>
      <w:bookmarkStart w:id="1270" w:name="_Toc59555436"/>
      <w:r>
        <w:t xml:space="preserve">Figure </w:t>
      </w:r>
      <w:r w:rsidR="00AB7198">
        <w:fldChar w:fldCharType="begin"/>
      </w:r>
      <w:r w:rsidR="00AB7198">
        <w:instrText xml:space="preserve"> SEQ Figure \* ARABIC </w:instrText>
      </w:r>
      <w:r w:rsidR="00AB7198">
        <w:fldChar w:fldCharType="separate"/>
      </w:r>
      <w:r w:rsidR="0028074F">
        <w:rPr>
          <w:noProof/>
        </w:rPr>
        <w:t>22</w:t>
      </w:r>
      <w:r w:rsidR="00AB7198">
        <w:rPr>
          <w:noProof/>
        </w:rPr>
        <w:fldChar w:fldCharType="end"/>
      </w:r>
      <w:r>
        <w:t>: UDP</w:t>
      </w:r>
      <w:bookmarkEnd w:id="1270"/>
      <w:r w:rsidR="00A035D8">
        <w:t xml:space="preserve"> </w:t>
      </w:r>
    </w:p>
    <w:p w14:paraId="283DE92A" w14:textId="442A0091" w:rsidR="00A035D8" w:rsidRPr="00A035D8" w:rsidRDefault="00A035D8" w:rsidP="008423F5">
      <w:pPr>
        <w:pStyle w:val="Heading4"/>
      </w:pPr>
      <w:r>
        <w:t xml:space="preserve">Domain </w:t>
      </w:r>
      <w:r w:rsidR="008423F5">
        <w:t xml:space="preserve">Name Server </w:t>
      </w:r>
    </w:p>
    <w:p w14:paraId="0A1645F3" w14:textId="787DB0C1" w:rsidR="004B5E5B" w:rsidRDefault="008423F5" w:rsidP="008423F5">
      <w:pPr>
        <w:ind w:firstLine="0"/>
        <w:rPr>
          <w:rFonts w:ascii="Arial" w:hAnsi="Arial" w:cs="Arial"/>
          <w:spacing w:val="-2"/>
          <w:shd w:val="clear" w:color="auto" w:fill="FFFFFF"/>
        </w:rPr>
      </w:pPr>
      <w:r w:rsidRPr="008423F5">
        <w:t>DNS is a host name to IP address translation service. DNS is a distributed database implemented in a hierarchy of name servers. It is an application layer protocol for message exchange between clients and servers</w:t>
      </w:r>
      <w:r w:rsidRPr="008423F5">
        <w:rPr>
          <w:rFonts w:ascii="Arial" w:hAnsi="Arial" w:cs="Arial"/>
          <w:spacing w:val="-2"/>
          <w:shd w:val="clear" w:color="auto" w:fill="FFFFFF"/>
        </w:rPr>
        <w:t>.</w:t>
      </w:r>
    </w:p>
    <w:p w14:paraId="08F2C83D" w14:textId="41E3B0D3" w:rsidR="008423F5" w:rsidRDefault="008423F5" w:rsidP="008423F5">
      <w:pPr>
        <w:ind w:firstLine="0"/>
        <w:rPr>
          <w:rFonts w:ascii="Arial" w:hAnsi="Arial" w:cs="Arial"/>
          <w:spacing w:val="-2"/>
          <w:shd w:val="clear" w:color="auto" w:fill="FFFFFF"/>
        </w:rPr>
      </w:pPr>
    </w:p>
    <w:p w14:paraId="57035ED3" w14:textId="0ED6B6D5" w:rsidR="008423F5" w:rsidRDefault="008423F5" w:rsidP="008423F5">
      <w:pPr>
        <w:ind w:firstLine="0"/>
      </w:pPr>
      <w:r w:rsidRPr="008423F5">
        <w:t>Requirement: Every host is identified by the IP address but remembering numbers is very difficult for the people and the IP addresses are not static therefore a mapping is required to change th</w:t>
      </w:r>
      <w:r>
        <w:t xml:space="preserve">e domain name to IP address. So, </w:t>
      </w:r>
      <w:r w:rsidRPr="008423F5">
        <w:t>DNS is used to convert the domain name of the websites to their numerical IP address.</w:t>
      </w:r>
    </w:p>
    <w:p w14:paraId="5E30B25D" w14:textId="54ABE17D" w:rsidR="008423F5" w:rsidRDefault="008423F5" w:rsidP="008423F5">
      <w:pPr>
        <w:ind w:firstLine="0"/>
      </w:pPr>
    </w:p>
    <w:p w14:paraId="60F669A0" w14:textId="637FB135" w:rsidR="008423F5" w:rsidRDefault="008423F5" w:rsidP="008423F5">
      <w:pPr>
        <w:ind w:firstLine="0"/>
      </w:pPr>
      <w:r>
        <w:t>Kinds of Domain are,</w:t>
      </w:r>
    </w:p>
    <w:p w14:paraId="34BE1F49" w14:textId="19709A96" w:rsidR="008423F5" w:rsidRDefault="008423F5" w:rsidP="008423F5">
      <w:pPr>
        <w:pStyle w:val="ListParagraph"/>
        <w:numPr>
          <w:ilvl w:val="0"/>
          <w:numId w:val="15"/>
        </w:numPr>
      </w:pPr>
      <w:r>
        <w:t xml:space="preserve">Generic Domain: .com (commercial), .edu (educational), .mil (Military) etc. </w:t>
      </w:r>
    </w:p>
    <w:p w14:paraId="0FE72E6F" w14:textId="0B33F9EC" w:rsidR="008423F5" w:rsidRDefault="008423F5" w:rsidP="008423F5">
      <w:pPr>
        <w:pStyle w:val="ListParagraph"/>
        <w:numPr>
          <w:ilvl w:val="0"/>
          <w:numId w:val="15"/>
        </w:numPr>
      </w:pPr>
      <w:r>
        <w:t>Country Domain: .in (India), .us, .uk etc.</w:t>
      </w:r>
    </w:p>
    <w:p w14:paraId="640789F4" w14:textId="7F8C521E" w:rsidR="008423F5" w:rsidRDefault="008423F5" w:rsidP="008423F5">
      <w:pPr>
        <w:pStyle w:val="ListParagraph"/>
        <w:numPr>
          <w:ilvl w:val="0"/>
          <w:numId w:val="15"/>
        </w:numPr>
      </w:pPr>
      <w:r>
        <w:t xml:space="preserve">Inverse Domain if we want to know name of the website. IP to domain name mapping. </w:t>
      </w:r>
    </w:p>
    <w:p w14:paraId="45373877" w14:textId="00D30A61" w:rsidR="008423F5" w:rsidRDefault="0028074F" w:rsidP="0028074F">
      <w:r>
        <w:t xml:space="preserve">            </w:t>
      </w:r>
      <w:r w:rsidR="008423F5" w:rsidRPr="008423F5">
        <w:rPr>
          <w:noProof/>
          <w:lang w:bidi="ar-SA"/>
        </w:rPr>
        <w:drawing>
          <wp:inline distT="0" distB="0" distL="0" distR="0" wp14:anchorId="4377E43F" wp14:editId="0C3F9F6B">
            <wp:extent cx="4610100" cy="1666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2422" cy="1674308"/>
                    </a:xfrm>
                    <a:prstGeom prst="rect">
                      <a:avLst/>
                    </a:prstGeom>
                  </pic:spPr>
                </pic:pic>
              </a:graphicData>
            </a:graphic>
          </wp:inline>
        </w:drawing>
      </w:r>
    </w:p>
    <w:p w14:paraId="19EDE53F" w14:textId="7A37C6B6" w:rsidR="008423F5" w:rsidRDefault="008423F5" w:rsidP="008423F5">
      <w:pPr>
        <w:pStyle w:val="Caption"/>
        <w:ind w:left="3600" w:firstLine="720"/>
      </w:pPr>
      <w:bookmarkStart w:id="1271" w:name="_Toc59555437"/>
      <w:r>
        <w:t xml:space="preserve">Figure </w:t>
      </w:r>
      <w:r w:rsidR="00AB7198">
        <w:fldChar w:fldCharType="begin"/>
      </w:r>
      <w:r w:rsidR="00AB7198">
        <w:instrText xml:space="preserve"> SEQ Figure \* ARABIC </w:instrText>
      </w:r>
      <w:r w:rsidR="00AB7198">
        <w:fldChar w:fldCharType="separate"/>
      </w:r>
      <w:r w:rsidR="0028074F">
        <w:rPr>
          <w:noProof/>
        </w:rPr>
        <w:t>23</w:t>
      </w:r>
      <w:r w:rsidR="00AB7198">
        <w:rPr>
          <w:noProof/>
        </w:rPr>
        <w:fldChar w:fldCharType="end"/>
      </w:r>
      <w:r>
        <w:t>: DNS</w:t>
      </w:r>
      <w:bookmarkEnd w:id="1271"/>
    </w:p>
    <w:p w14:paraId="7F01BBBC" w14:textId="733E60AE" w:rsidR="0028074F" w:rsidRDefault="0028074F" w:rsidP="0028074F">
      <w:pPr>
        <w:pStyle w:val="Heading4"/>
      </w:pPr>
      <w:r>
        <w:lastRenderedPageBreak/>
        <w:t>Hyper Text Transfer Protocol (HTTP)</w:t>
      </w:r>
    </w:p>
    <w:p w14:paraId="3B0FD96A" w14:textId="27FF97A7" w:rsidR="0028074F" w:rsidRDefault="0028074F" w:rsidP="0028074F">
      <w:pPr>
        <w:ind w:firstLine="0"/>
      </w:pPr>
      <w:r>
        <w:t xml:space="preserve">It is an Application-level protocol. </w:t>
      </w:r>
      <w:r w:rsidRPr="0028074F">
        <w:t>HTTP is a TCP/IP based communication protocol, that is used to deliver data (HTML files, image files, query results, etc.) on the World Wide Web. The default port is TCP 80, but other ports can be used as well. It provides a standardized way for computers to communicate with each other. HTTP specification specifies how clients' request data will be constructed and sent to the server, and how the servers respond to these requests.</w:t>
      </w:r>
    </w:p>
    <w:p w14:paraId="1369BB83" w14:textId="3C7E9E63" w:rsidR="0028074F" w:rsidRDefault="0028074F" w:rsidP="0028074F">
      <w:pPr>
        <w:ind w:firstLine="0"/>
      </w:pPr>
    </w:p>
    <w:p w14:paraId="608F21B7" w14:textId="51AD3C87" w:rsidR="0028074F" w:rsidRDefault="0028074F" w:rsidP="0028074F">
      <w:pPr>
        <w:ind w:firstLine="0"/>
      </w:pPr>
      <w:r>
        <w:t>Basic features of HTTP,</w:t>
      </w:r>
    </w:p>
    <w:p w14:paraId="7DF7DA10" w14:textId="77777777" w:rsidR="0028074F" w:rsidRDefault="0028074F" w:rsidP="0028074F">
      <w:pPr>
        <w:ind w:firstLine="0"/>
      </w:pPr>
    </w:p>
    <w:p w14:paraId="2EA1DDC5" w14:textId="03A8B819" w:rsidR="0028074F" w:rsidRPr="0028074F" w:rsidRDefault="0028074F" w:rsidP="0028074F">
      <w:pPr>
        <w:pStyle w:val="ListParagraph"/>
        <w:numPr>
          <w:ilvl w:val="0"/>
          <w:numId w:val="17"/>
        </w:numPr>
      </w:pPr>
      <w:r>
        <w:t xml:space="preserve">HTTP is connectionless: </w:t>
      </w:r>
      <w:r w:rsidRPr="0028074F">
        <w:t xml:space="preserve">client and server knows about each other during current request and response only. </w:t>
      </w:r>
    </w:p>
    <w:p w14:paraId="64050B31" w14:textId="21C7E044" w:rsidR="0028074F" w:rsidRPr="0028074F" w:rsidRDefault="0028074F" w:rsidP="0028074F">
      <w:pPr>
        <w:pStyle w:val="ListParagraph"/>
        <w:numPr>
          <w:ilvl w:val="0"/>
          <w:numId w:val="17"/>
        </w:numPr>
      </w:pPr>
      <w:r>
        <w:t xml:space="preserve">HTTP Is Media Independent: </w:t>
      </w:r>
      <w:r w:rsidRPr="0028074F">
        <w:t>any type of data can be sent by HTTP if both the client and the server know how to handle the data content.</w:t>
      </w:r>
    </w:p>
    <w:p w14:paraId="1A406553" w14:textId="6ACE5CDC" w:rsidR="0028074F" w:rsidRDefault="0028074F" w:rsidP="0028074F">
      <w:pPr>
        <w:pStyle w:val="ListParagraph"/>
        <w:numPr>
          <w:ilvl w:val="0"/>
          <w:numId w:val="17"/>
        </w:numPr>
      </w:pPr>
      <w:r>
        <w:t>HTTP is Stateless: T</w:t>
      </w:r>
      <w:r w:rsidRPr="0028074F">
        <w:t>he server and client are aware of each other only during a current request. Afterwards, both forget about each other. Due to this nature of the protocol, neither the client nor the browser can retain information between different requests across the web pages.</w:t>
      </w:r>
    </w:p>
    <w:p w14:paraId="09CD61CE" w14:textId="77777777" w:rsidR="0028074F" w:rsidRDefault="0028074F" w:rsidP="0028074F">
      <w:pPr>
        <w:ind w:firstLine="0"/>
      </w:pPr>
    </w:p>
    <w:p w14:paraId="4F578E1B" w14:textId="7B6505CD" w:rsidR="0028074F" w:rsidRDefault="0028074F" w:rsidP="0028074F">
      <w:pPr>
        <w:ind w:firstLine="0"/>
      </w:pPr>
      <w:r w:rsidRPr="0028074F">
        <w:t>HTTP/1.0 uses a new connection for each request/response exchange, where as HTTP/1.1 connection may be used for one or more request/response exchanges.</w:t>
      </w:r>
    </w:p>
    <w:p w14:paraId="6D9C7930" w14:textId="77777777" w:rsidR="00B512D7" w:rsidRDefault="00B512D7" w:rsidP="0028074F">
      <w:pPr>
        <w:ind w:firstLine="0"/>
      </w:pPr>
    </w:p>
    <w:p w14:paraId="250D5719" w14:textId="356FB681" w:rsidR="0028074F" w:rsidRDefault="0028074F" w:rsidP="00B512D7">
      <w:pPr>
        <w:ind w:left="720" w:firstLine="0"/>
      </w:pPr>
      <w:r w:rsidRPr="0028074F">
        <w:rPr>
          <w:noProof/>
          <w:bdr w:val="single" w:sz="4" w:space="0" w:color="auto"/>
          <w:lang w:bidi="ar-SA"/>
        </w:rPr>
        <w:drawing>
          <wp:inline distT="0" distB="0" distL="0" distR="0" wp14:anchorId="19B94D14" wp14:editId="141B9D58">
            <wp:extent cx="5077452" cy="2209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87106" cy="2214002"/>
                    </a:xfrm>
                    <a:prstGeom prst="rect">
                      <a:avLst/>
                    </a:prstGeom>
                  </pic:spPr>
                </pic:pic>
              </a:graphicData>
            </a:graphic>
          </wp:inline>
        </w:drawing>
      </w:r>
    </w:p>
    <w:p w14:paraId="1D27F72A" w14:textId="498056AB" w:rsidR="0028074F" w:rsidRPr="0028074F" w:rsidRDefault="0028074F" w:rsidP="00B512D7">
      <w:pPr>
        <w:pStyle w:val="Caption"/>
        <w:ind w:left="3600" w:firstLine="720"/>
      </w:pPr>
      <w:bookmarkStart w:id="1272" w:name="_Toc59555438"/>
      <w:r>
        <w:t xml:space="preserve">Figure </w:t>
      </w:r>
      <w:r w:rsidR="00AB7198">
        <w:fldChar w:fldCharType="begin"/>
      </w:r>
      <w:r w:rsidR="00AB7198">
        <w:instrText xml:space="preserve"> SEQ Figure \* ARABIC </w:instrText>
      </w:r>
      <w:r w:rsidR="00AB7198">
        <w:fldChar w:fldCharType="separate"/>
      </w:r>
      <w:r>
        <w:rPr>
          <w:noProof/>
        </w:rPr>
        <w:t>24</w:t>
      </w:r>
      <w:r w:rsidR="00AB7198">
        <w:rPr>
          <w:noProof/>
        </w:rPr>
        <w:fldChar w:fldCharType="end"/>
      </w:r>
      <w:r>
        <w:t>: HTTP</w:t>
      </w:r>
      <w:bookmarkEnd w:id="1272"/>
    </w:p>
    <w:p w14:paraId="7A7E073A" w14:textId="716972A7" w:rsidR="005F1155" w:rsidRDefault="00E51687" w:rsidP="005D025B">
      <w:pPr>
        <w:pStyle w:val="Heading1"/>
      </w:pPr>
      <w:bookmarkStart w:id="1273" w:name="_Toc59555354"/>
      <w:r>
        <w:t>Objectives</w:t>
      </w:r>
      <w:bookmarkEnd w:id="1273"/>
    </w:p>
    <w:p w14:paraId="584AC115" w14:textId="77777777" w:rsidR="00E51687" w:rsidRDefault="00E51687" w:rsidP="0096785B">
      <w:pPr>
        <w:pStyle w:val="Standard"/>
        <w:jc w:val="both"/>
      </w:pPr>
      <w:r>
        <w:t>1</w:t>
      </w:r>
      <w:r w:rsidRPr="00E51687">
        <w:t>. Learning various Wi-Fi standards and architecture.</w:t>
      </w:r>
    </w:p>
    <w:p w14:paraId="46DE1952" w14:textId="77777777" w:rsidR="00E51687" w:rsidRDefault="00E51687" w:rsidP="0096785B">
      <w:pPr>
        <w:pStyle w:val="Standard"/>
        <w:jc w:val="both"/>
      </w:pPr>
      <w:r w:rsidRPr="00E51687">
        <w:t>2. Testing activities documentation</w:t>
      </w:r>
    </w:p>
    <w:p w14:paraId="517E3EB2" w14:textId="326ECCEB" w:rsidR="00E51687" w:rsidRDefault="00264138" w:rsidP="0096785B">
      <w:pPr>
        <w:pStyle w:val="Standard"/>
        <w:jc w:val="both"/>
      </w:pPr>
      <w:r>
        <w:t xml:space="preserve">3. </w:t>
      </w:r>
      <w:r w:rsidR="00E51687" w:rsidRPr="00E51687">
        <w:t>Working or Wi-Fi / WLAN (wireless local area network) devices</w:t>
      </w:r>
    </w:p>
    <w:p w14:paraId="73381FAF" w14:textId="77777777" w:rsidR="00E51687" w:rsidRDefault="00E51687" w:rsidP="0096785B">
      <w:pPr>
        <w:pStyle w:val="Standard"/>
        <w:jc w:val="both"/>
      </w:pPr>
      <w:r w:rsidRPr="00E51687">
        <w:t>4. End to End testing experience</w:t>
      </w:r>
    </w:p>
    <w:p w14:paraId="5EF7CCE2" w14:textId="637BE71F" w:rsidR="00E51687" w:rsidRDefault="00E51687" w:rsidP="0096785B">
      <w:pPr>
        <w:pStyle w:val="Standard"/>
        <w:jc w:val="both"/>
      </w:pPr>
      <w:r w:rsidRPr="00E51687">
        <w:t>5. Collaboration and teamwork</w:t>
      </w:r>
    </w:p>
    <w:p w14:paraId="235E751E" w14:textId="79BFC61A" w:rsidR="00E51687" w:rsidRDefault="00E51687" w:rsidP="005D025B">
      <w:pPr>
        <w:pStyle w:val="Heading1"/>
      </w:pPr>
      <w:bookmarkStart w:id="1274" w:name="_Toc59555355"/>
      <w:r>
        <w:lastRenderedPageBreak/>
        <w:t>Requirements:</w:t>
      </w:r>
      <w:bookmarkEnd w:id="1274"/>
      <w:r>
        <w:t xml:space="preserve"> </w:t>
      </w:r>
    </w:p>
    <w:p w14:paraId="3F0C595E" w14:textId="77777777" w:rsidR="00A5554F" w:rsidRDefault="00A5554F" w:rsidP="005D025B">
      <w:pPr>
        <w:pStyle w:val="Heading2"/>
        <w:rPr>
          <w:lang w:bidi="hi-IN"/>
        </w:rPr>
      </w:pPr>
      <w:bookmarkStart w:id="1275" w:name="_Toc59555356"/>
      <w:r>
        <w:t>High Level Requirements:</w:t>
      </w:r>
      <w:bookmarkEnd w:id="1275"/>
    </w:p>
    <w:p w14:paraId="57CD4835" w14:textId="77777777" w:rsidR="00A5554F" w:rsidRDefault="00A5554F" w:rsidP="0096785B">
      <w:pPr>
        <w:pStyle w:val="Standard"/>
        <w:jc w:val="both"/>
      </w:pPr>
    </w:p>
    <w:tbl>
      <w:tblPr>
        <w:tblW w:w="9645" w:type="dxa"/>
        <w:tblLayout w:type="fixed"/>
        <w:tblCellMar>
          <w:left w:w="10" w:type="dxa"/>
          <w:right w:w="10" w:type="dxa"/>
        </w:tblCellMar>
        <w:tblLook w:val="04A0" w:firstRow="1" w:lastRow="0" w:firstColumn="1" w:lastColumn="0" w:noHBand="0" w:noVBand="1"/>
      </w:tblPr>
      <w:tblGrid>
        <w:gridCol w:w="1245"/>
        <w:gridCol w:w="8400"/>
      </w:tblGrid>
      <w:tr w:rsidR="00A5554F" w:rsidRPr="00A5554F" w14:paraId="316DB543" w14:textId="77777777" w:rsidTr="00A5554F">
        <w:tc>
          <w:tcPr>
            <w:tcW w:w="124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9580A05" w14:textId="77777777" w:rsidR="00A5554F" w:rsidRDefault="00A5554F" w:rsidP="0096785B">
            <w:pPr>
              <w:pStyle w:val="Standard"/>
              <w:jc w:val="both"/>
            </w:pPr>
            <w:r>
              <w:t>ID</w:t>
            </w:r>
          </w:p>
        </w:tc>
        <w:tc>
          <w:tcPr>
            <w:tcW w:w="84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18549D1" w14:textId="27DE98B9" w:rsidR="00A5554F" w:rsidRDefault="00BC54B8" w:rsidP="0096785B">
            <w:pPr>
              <w:pStyle w:val="Standard"/>
              <w:jc w:val="both"/>
            </w:pPr>
            <w:r>
              <w:t xml:space="preserve">                                            </w:t>
            </w:r>
            <w:r w:rsidR="00A5554F">
              <w:t>Description</w:t>
            </w:r>
          </w:p>
        </w:tc>
      </w:tr>
      <w:tr w:rsidR="00A5554F" w:rsidRPr="00A5554F" w14:paraId="26D99B99"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58CF991D" w14:textId="77777777" w:rsidR="00A5554F" w:rsidRDefault="00A5554F" w:rsidP="0096785B">
            <w:pPr>
              <w:pStyle w:val="Standard"/>
              <w:jc w:val="both"/>
            </w:pPr>
            <w:r>
              <w:t>HL_01</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F31DC35" w14:textId="77777777" w:rsidR="00A5554F" w:rsidRDefault="00A5554F" w:rsidP="0096785B">
            <w:pPr>
              <w:ind w:firstLine="0"/>
              <w:jc w:val="both"/>
            </w:pPr>
            <w:r>
              <w:t>Check for Successful User Registration and Login for registering any product</w:t>
            </w:r>
          </w:p>
        </w:tc>
      </w:tr>
      <w:tr w:rsidR="00A5554F" w:rsidRPr="00A5554F" w14:paraId="7DD994A6"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532F4DB" w14:textId="77777777" w:rsidR="00A5554F" w:rsidRDefault="00A5554F" w:rsidP="0096785B">
            <w:pPr>
              <w:pStyle w:val="Standard"/>
              <w:jc w:val="both"/>
            </w:pPr>
            <w:r>
              <w:t>HL_02</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EE838D9" w14:textId="77777777" w:rsidR="00A5554F" w:rsidRDefault="00A5554F" w:rsidP="0096785B">
            <w:pPr>
              <w:ind w:firstLine="0"/>
              <w:jc w:val="both"/>
            </w:pPr>
            <w:r>
              <w:t>Configuration of Router.</w:t>
            </w:r>
          </w:p>
        </w:tc>
      </w:tr>
      <w:tr w:rsidR="00A5554F" w:rsidRPr="00A5554F" w14:paraId="2891F0E8"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1F28B0DF" w14:textId="77777777" w:rsidR="00A5554F" w:rsidRDefault="00A5554F" w:rsidP="0096785B">
            <w:pPr>
              <w:pStyle w:val="Standard"/>
              <w:jc w:val="both"/>
            </w:pPr>
            <w:r>
              <w:t>HL_03</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7162B8E" w14:textId="77777777" w:rsidR="00A5554F" w:rsidRDefault="00A5554F" w:rsidP="0096785B">
            <w:pPr>
              <w:ind w:firstLine="0"/>
              <w:jc w:val="both"/>
            </w:pPr>
            <w:r>
              <w:t>Signal Testing.</w:t>
            </w:r>
          </w:p>
        </w:tc>
      </w:tr>
      <w:tr w:rsidR="00A5554F" w:rsidRPr="00A5554F" w14:paraId="679DACB3"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1D3B3C0" w14:textId="77777777" w:rsidR="00A5554F" w:rsidRDefault="00A5554F" w:rsidP="0096785B">
            <w:pPr>
              <w:pStyle w:val="Standard"/>
              <w:jc w:val="both"/>
            </w:pPr>
            <w:r>
              <w:t>HL_04</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1A37A75" w14:textId="77777777" w:rsidR="00A5554F" w:rsidRDefault="00A5554F" w:rsidP="0096785B">
            <w:pPr>
              <w:ind w:firstLine="0"/>
              <w:jc w:val="both"/>
            </w:pPr>
            <w:r>
              <w:t>Security Testing and Analysis.</w:t>
            </w:r>
          </w:p>
        </w:tc>
      </w:tr>
      <w:tr w:rsidR="00A5554F" w:rsidRPr="00A5554F" w14:paraId="43B78912"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6F749D6" w14:textId="77777777" w:rsidR="00A5554F" w:rsidRDefault="00A5554F" w:rsidP="0096785B">
            <w:pPr>
              <w:pStyle w:val="Standard"/>
              <w:jc w:val="both"/>
            </w:pPr>
            <w:r>
              <w:t>HL_05</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7D8656A" w14:textId="77777777" w:rsidR="00A5554F" w:rsidRDefault="00A5554F" w:rsidP="0096785B">
            <w:pPr>
              <w:ind w:firstLine="0"/>
              <w:jc w:val="both"/>
            </w:pPr>
            <w:r>
              <w:t>Authentication Testing.</w:t>
            </w:r>
          </w:p>
        </w:tc>
      </w:tr>
      <w:tr w:rsidR="00A5554F" w:rsidRPr="00A5554F" w14:paraId="751D3B40"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7312513A" w14:textId="77777777" w:rsidR="00A5554F" w:rsidRDefault="00A5554F" w:rsidP="0096785B">
            <w:pPr>
              <w:pStyle w:val="Standard"/>
              <w:jc w:val="both"/>
            </w:pPr>
            <w:r>
              <w:t>HL_06</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0C3082C" w14:textId="77777777" w:rsidR="00A5554F" w:rsidRDefault="00A5554F" w:rsidP="0096785B">
            <w:pPr>
              <w:ind w:firstLine="0"/>
              <w:jc w:val="both"/>
            </w:pPr>
            <w:r>
              <w:t>Client Connectivity Testing.</w:t>
            </w:r>
          </w:p>
        </w:tc>
      </w:tr>
    </w:tbl>
    <w:p w14:paraId="6B00F097" w14:textId="7A564E0D" w:rsidR="00A5554F" w:rsidRDefault="00A5554F" w:rsidP="005D025B">
      <w:pPr>
        <w:pStyle w:val="Heading2"/>
      </w:pPr>
      <w:r>
        <w:br/>
      </w:r>
      <w:bookmarkStart w:id="1276" w:name="_Toc59555357"/>
      <w:r>
        <w:t>Low Level Requirements:</w:t>
      </w:r>
      <w:bookmarkEnd w:id="1276"/>
    </w:p>
    <w:p w14:paraId="393BC1CF" w14:textId="77777777" w:rsidR="00A5554F" w:rsidRDefault="00A5554F" w:rsidP="0096785B">
      <w:pPr>
        <w:pStyle w:val="Standard"/>
        <w:jc w:val="both"/>
      </w:pPr>
    </w:p>
    <w:tbl>
      <w:tblPr>
        <w:tblW w:w="9645" w:type="dxa"/>
        <w:tblLayout w:type="fixed"/>
        <w:tblCellMar>
          <w:left w:w="10" w:type="dxa"/>
          <w:right w:w="10" w:type="dxa"/>
        </w:tblCellMar>
        <w:tblLook w:val="04A0" w:firstRow="1" w:lastRow="0" w:firstColumn="1" w:lastColumn="0" w:noHBand="0" w:noVBand="1"/>
      </w:tblPr>
      <w:tblGrid>
        <w:gridCol w:w="1245"/>
        <w:gridCol w:w="8400"/>
      </w:tblGrid>
      <w:tr w:rsidR="00A5554F" w:rsidRPr="00A5554F" w14:paraId="2AC6FDC6" w14:textId="77777777" w:rsidTr="00A5554F">
        <w:tc>
          <w:tcPr>
            <w:tcW w:w="124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486FE10" w14:textId="77777777" w:rsidR="00A5554F" w:rsidRDefault="00A5554F" w:rsidP="0096785B">
            <w:pPr>
              <w:pStyle w:val="Standard"/>
              <w:jc w:val="both"/>
            </w:pPr>
            <w:r>
              <w:t>ID</w:t>
            </w:r>
          </w:p>
        </w:tc>
        <w:tc>
          <w:tcPr>
            <w:tcW w:w="84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09CD79D1" w14:textId="49FBD73E" w:rsidR="00A5554F" w:rsidRDefault="00BC54B8" w:rsidP="0096785B">
            <w:pPr>
              <w:pStyle w:val="Standard"/>
              <w:jc w:val="both"/>
            </w:pPr>
            <w:r>
              <w:t xml:space="preserve">                                               </w:t>
            </w:r>
            <w:r w:rsidR="00A5554F">
              <w:t>Description</w:t>
            </w:r>
          </w:p>
        </w:tc>
      </w:tr>
      <w:tr w:rsidR="00A5554F" w:rsidRPr="00A5554F" w14:paraId="6AFFB0BC"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F026D46" w14:textId="77777777" w:rsidR="00A5554F" w:rsidRDefault="00A5554F" w:rsidP="0096785B">
            <w:pPr>
              <w:pStyle w:val="Standard"/>
              <w:jc w:val="both"/>
            </w:pPr>
            <w:r>
              <w:t>LL_01</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B26CFD4" w14:textId="77777777" w:rsidR="00A5554F" w:rsidRDefault="00A5554F" w:rsidP="0096785B">
            <w:pPr>
              <w:ind w:firstLine="0"/>
              <w:jc w:val="both"/>
            </w:pPr>
            <w:r>
              <w:t>Connection and Setting of router.</w:t>
            </w:r>
          </w:p>
        </w:tc>
      </w:tr>
      <w:tr w:rsidR="00A5554F" w:rsidRPr="00A5554F" w14:paraId="52DDF354"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6E2C0964" w14:textId="77777777" w:rsidR="00A5554F" w:rsidRDefault="00A5554F" w:rsidP="0096785B">
            <w:pPr>
              <w:pStyle w:val="Standard"/>
              <w:jc w:val="both"/>
            </w:pPr>
            <w:r>
              <w:t>LL_02</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A712D27" w14:textId="77777777" w:rsidR="00A5554F" w:rsidRDefault="00A5554F" w:rsidP="0096785B">
            <w:pPr>
              <w:ind w:firstLine="0"/>
              <w:jc w:val="both"/>
            </w:pPr>
            <w:r>
              <w:t xml:space="preserve"> Safety Measures for Router</w:t>
            </w:r>
          </w:p>
        </w:tc>
      </w:tr>
      <w:tr w:rsidR="00A5554F" w:rsidRPr="00A5554F" w14:paraId="05900292"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7CCC644" w14:textId="77777777" w:rsidR="00A5554F" w:rsidRDefault="00A5554F" w:rsidP="0096785B">
            <w:pPr>
              <w:pStyle w:val="Standard"/>
              <w:jc w:val="both"/>
            </w:pPr>
            <w:r>
              <w:t>LL_03</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5DEF5FE" w14:textId="77777777" w:rsidR="00A5554F" w:rsidRDefault="00A5554F" w:rsidP="0096785B">
            <w:pPr>
              <w:ind w:firstLine="0"/>
              <w:jc w:val="both"/>
            </w:pPr>
            <w:r>
              <w:t>Antenna Signal strength, Data rate, Modulation format and scheme, spectrum band, channel, GSM, Vendor info for FHSS and Frequency information for signal Analysis.</w:t>
            </w:r>
          </w:p>
        </w:tc>
      </w:tr>
      <w:tr w:rsidR="00A5554F" w:rsidRPr="00A5554F" w14:paraId="0EE08AA3" w14:textId="77777777" w:rsidTr="00A5554F">
        <w:trPr>
          <w:trHeight w:val="102"/>
        </w:trPr>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0BF40BB" w14:textId="77777777" w:rsidR="00A5554F" w:rsidRDefault="00A5554F" w:rsidP="0096785B">
            <w:pPr>
              <w:pStyle w:val="Standard"/>
              <w:jc w:val="both"/>
            </w:pPr>
            <w:r>
              <w:t>LL_04</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423076C" w14:textId="77777777" w:rsidR="00A5554F" w:rsidRDefault="00A5554F" w:rsidP="0096785B">
            <w:pPr>
              <w:ind w:firstLine="0"/>
              <w:jc w:val="both"/>
            </w:pPr>
            <w:r>
              <w:t>Check for Security protocol and Ciphers used for respective protocol.</w:t>
            </w:r>
          </w:p>
        </w:tc>
      </w:tr>
      <w:tr w:rsidR="00A5554F" w:rsidRPr="00A5554F" w14:paraId="4C6DC7B2"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57334A55" w14:textId="77777777" w:rsidR="00A5554F" w:rsidRDefault="00A5554F" w:rsidP="0096785B">
            <w:pPr>
              <w:pStyle w:val="Standard"/>
              <w:jc w:val="both"/>
            </w:pPr>
            <w:r>
              <w:t>LL_05</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5B784C8" w14:textId="77777777" w:rsidR="00A5554F" w:rsidRDefault="00A5554F" w:rsidP="0096785B">
            <w:pPr>
              <w:ind w:firstLine="0"/>
              <w:jc w:val="both"/>
            </w:pPr>
            <w:r>
              <w:t>4 Way Handshake between access point and Station for Authentication</w:t>
            </w:r>
          </w:p>
        </w:tc>
      </w:tr>
      <w:tr w:rsidR="00A5554F" w:rsidRPr="00A5554F" w14:paraId="5AD75753"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2A92C5BE" w14:textId="77777777" w:rsidR="00A5554F" w:rsidRDefault="00A5554F" w:rsidP="0096785B">
            <w:pPr>
              <w:pStyle w:val="Standard"/>
              <w:jc w:val="both"/>
            </w:pPr>
            <w:r>
              <w:t>LL_06</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BB8C7D7" w14:textId="77777777" w:rsidR="00A5554F" w:rsidRDefault="00A5554F" w:rsidP="0096785B">
            <w:pPr>
              <w:ind w:firstLine="0"/>
              <w:jc w:val="both"/>
            </w:pPr>
            <w:r>
              <w:t>Exchange Station Identification for Authentication.</w:t>
            </w:r>
          </w:p>
        </w:tc>
      </w:tr>
      <w:tr w:rsidR="00A5554F" w:rsidRPr="00A5554F" w14:paraId="59199D1E"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123DEB4A" w14:textId="77777777" w:rsidR="00A5554F" w:rsidRDefault="00A5554F" w:rsidP="0096785B">
            <w:pPr>
              <w:pStyle w:val="Standard"/>
              <w:jc w:val="both"/>
            </w:pPr>
            <w:r>
              <w:t>LL_07</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C782B14" w14:textId="77777777" w:rsidR="00A5554F" w:rsidRDefault="00A5554F" w:rsidP="0096785B">
            <w:pPr>
              <w:ind w:firstLine="0"/>
              <w:jc w:val="both"/>
            </w:pPr>
            <w:r>
              <w:t>IP Address Allocation for connectivity Testing.</w:t>
            </w:r>
          </w:p>
        </w:tc>
      </w:tr>
      <w:tr w:rsidR="00A5554F" w:rsidRPr="00A5554F" w14:paraId="074BDA30"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46AD75AB" w14:textId="77777777" w:rsidR="00A5554F" w:rsidRDefault="00A5554F" w:rsidP="0096785B">
            <w:pPr>
              <w:pStyle w:val="Standard"/>
              <w:jc w:val="both"/>
            </w:pPr>
            <w:r>
              <w:t>LL_08</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787FEEF" w14:textId="77777777" w:rsidR="00A5554F" w:rsidRDefault="00A5554F" w:rsidP="0096785B">
            <w:pPr>
              <w:ind w:firstLine="0"/>
              <w:jc w:val="both"/>
            </w:pPr>
            <w:r>
              <w:t>MAC Address Identification for connectivity Testing.</w:t>
            </w:r>
          </w:p>
        </w:tc>
      </w:tr>
      <w:tr w:rsidR="00A5554F" w:rsidRPr="00A5554F" w14:paraId="455DC217" w14:textId="77777777" w:rsidTr="00A5554F">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03FE223B" w14:textId="77777777" w:rsidR="00A5554F" w:rsidRDefault="00A5554F" w:rsidP="0096785B">
            <w:pPr>
              <w:pStyle w:val="Standard"/>
              <w:jc w:val="both"/>
            </w:pPr>
            <w:r>
              <w:t>LL_09</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773ED27" w14:textId="1FC97380" w:rsidR="00A5554F" w:rsidRDefault="00A5554F" w:rsidP="0096785B">
            <w:pPr>
              <w:ind w:firstLine="0"/>
              <w:jc w:val="both"/>
            </w:pPr>
            <w:r>
              <w:t>3 Way Handshake between Client and AP for connectivity Testing.</w:t>
            </w:r>
          </w:p>
        </w:tc>
      </w:tr>
      <w:tr w:rsidR="00A5554F" w:rsidRPr="00A5554F" w14:paraId="59C87A82" w14:textId="77777777" w:rsidTr="00A5554F">
        <w:trPr>
          <w:trHeight w:val="432"/>
        </w:trPr>
        <w:tc>
          <w:tcPr>
            <w:tcW w:w="1245" w:type="dxa"/>
            <w:tcBorders>
              <w:top w:val="nil"/>
              <w:left w:val="single" w:sz="2" w:space="0" w:color="000000"/>
              <w:bottom w:val="single" w:sz="2" w:space="0" w:color="000000"/>
              <w:right w:val="nil"/>
            </w:tcBorders>
            <w:tcMar>
              <w:top w:w="55" w:type="dxa"/>
              <w:left w:w="55" w:type="dxa"/>
              <w:bottom w:w="55" w:type="dxa"/>
              <w:right w:w="55" w:type="dxa"/>
            </w:tcMar>
            <w:hideMark/>
          </w:tcPr>
          <w:p w14:paraId="38EBCCCA" w14:textId="77777777" w:rsidR="00A5554F" w:rsidRDefault="00A5554F" w:rsidP="0096785B">
            <w:pPr>
              <w:pStyle w:val="Standard"/>
              <w:jc w:val="both"/>
            </w:pPr>
            <w:r>
              <w:t>LL_10</w:t>
            </w:r>
          </w:p>
        </w:tc>
        <w:tc>
          <w:tcPr>
            <w:tcW w:w="840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91C3274" w14:textId="308F4A58" w:rsidR="00A5554F" w:rsidRDefault="00A5554F" w:rsidP="0096785B">
            <w:pPr>
              <w:ind w:firstLine="0"/>
              <w:jc w:val="both"/>
            </w:pPr>
            <w:r>
              <w:t>Successful Conversation at Transport Level for connectivity Testing.</w:t>
            </w:r>
          </w:p>
        </w:tc>
      </w:tr>
    </w:tbl>
    <w:p w14:paraId="5D1828C0" w14:textId="77777777" w:rsidR="00A5554F" w:rsidRPr="00A5554F" w:rsidRDefault="00A5554F" w:rsidP="0096785B">
      <w:pPr>
        <w:jc w:val="both"/>
      </w:pPr>
    </w:p>
    <w:p w14:paraId="492F1A08" w14:textId="7EB02F07" w:rsidR="00F408CD" w:rsidRDefault="00F408CD" w:rsidP="005D025B">
      <w:pPr>
        <w:pStyle w:val="Heading1"/>
      </w:pPr>
      <w:bookmarkStart w:id="1277" w:name="_Toc59555358"/>
      <w:r>
        <w:t>Design</w:t>
      </w:r>
      <w:bookmarkEnd w:id="1277"/>
    </w:p>
    <w:p w14:paraId="48091927" w14:textId="5A270AC6" w:rsidR="005F1155" w:rsidRDefault="00E51687" w:rsidP="0096785B">
      <w:pPr>
        <w:jc w:val="both"/>
      </w:pPr>
      <w:r>
        <w:t>Not Applicable</w:t>
      </w:r>
    </w:p>
    <w:p w14:paraId="26D52333" w14:textId="1369F8B4" w:rsidR="0096785B" w:rsidRDefault="0096785B" w:rsidP="0096785B">
      <w:pPr>
        <w:jc w:val="both"/>
      </w:pPr>
    </w:p>
    <w:p w14:paraId="6376D69F" w14:textId="7EA670AE" w:rsidR="0096785B" w:rsidRDefault="0096785B" w:rsidP="0096785B">
      <w:pPr>
        <w:jc w:val="both"/>
      </w:pPr>
    </w:p>
    <w:p w14:paraId="523DCC07" w14:textId="77777777" w:rsidR="0096785B" w:rsidRPr="005F1155" w:rsidRDefault="0096785B" w:rsidP="0096785B">
      <w:pPr>
        <w:jc w:val="both"/>
      </w:pPr>
    </w:p>
    <w:p w14:paraId="2F068E68" w14:textId="12C25009" w:rsidR="00F408CD" w:rsidRDefault="00F408CD" w:rsidP="005D025B">
      <w:pPr>
        <w:pStyle w:val="Heading1"/>
      </w:pPr>
      <w:bookmarkStart w:id="1278" w:name="_Toc59555359"/>
      <w:r>
        <w:lastRenderedPageBreak/>
        <w:t>Test Plan</w:t>
      </w:r>
      <w:bookmarkEnd w:id="1278"/>
    </w:p>
    <w:p w14:paraId="3DFA54D5" w14:textId="77777777" w:rsidR="00A5554F" w:rsidRDefault="00A5554F" w:rsidP="005D025B">
      <w:pPr>
        <w:pStyle w:val="Heading2"/>
      </w:pPr>
      <w:bookmarkStart w:id="1279" w:name="_Toc59555360"/>
      <w:r>
        <w:t>High Level Test Plan (Integration Test Plan)</w:t>
      </w:r>
      <w:bookmarkEnd w:id="1279"/>
    </w:p>
    <w:p w14:paraId="47954F10" w14:textId="77777777" w:rsidR="00A5554F" w:rsidRDefault="00A5554F" w:rsidP="0096785B">
      <w:pPr>
        <w:pStyle w:val="Standard"/>
        <w:jc w:val="both"/>
      </w:pPr>
    </w:p>
    <w:tbl>
      <w:tblPr>
        <w:tblW w:w="9645" w:type="dxa"/>
        <w:tblLayout w:type="fixed"/>
        <w:tblCellMar>
          <w:left w:w="10" w:type="dxa"/>
          <w:right w:w="10" w:type="dxa"/>
        </w:tblCellMar>
        <w:tblLook w:val="04A0" w:firstRow="1" w:lastRow="0" w:firstColumn="1" w:lastColumn="0" w:noHBand="0" w:noVBand="1"/>
      </w:tblPr>
      <w:tblGrid>
        <w:gridCol w:w="900"/>
        <w:gridCol w:w="1035"/>
        <w:gridCol w:w="2652"/>
        <w:gridCol w:w="1620"/>
        <w:gridCol w:w="1824"/>
        <w:gridCol w:w="1614"/>
      </w:tblGrid>
      <w:tr w:rsidR="00A5554F" w:rsidRPr="00A5554F" w14:paraId="3D8E2701" w14:textId="77777777" w:rsidTr="00782B6E">
        <w:tc>
          <w:tcPr>
            <w:tcW w:w="90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606F0EE" w14:textId="77777777" w:rsidR="00A5554F" w:rsidRDefault="00A5554F" w:rsidP="002F1CAA">
            <w:pPr>
              <w:ind w:firstLine="0"/>
            </w:pPr>
            <w:r>
              <w:t>Test ID</w:t>
            </w:r>
          </w:p>
        </w:tc>
        <w:tc>
          <w:tcPr>
            <w:tcW w:w="103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1355A551" w14:textId="77777777" w:rsidR="00A5554F" w:rsidRDefault="00A5554F" w:rsidP="002F1CAA">
            <w:pPr>
              <w:pStyle w:val="Standard"/>
            </w:pPr>
            <w:r>
              <w:t>Requirements Mapping</w:t>
            </w:r>
          </w:p>
        </w:tc>
        <w:tc>
          <w:tcPr>
            <w:tcW w:w="2652"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57B3D982" w14:textId="77777777" w:rsidR="00A5554F" w:rsidRDefault="00A5554F" w:rsidP="002F1CAA">
            <w:pPr>
              <w:pStyle w:val="Standard"/>
            </w:pPr>
            <w:r>
              <w:t>Description</w:t>
            </w:r>
          </w:p>
        </w:tc>
        <w:tc>
          <w:tcPr>
            <w:tcW w:w="162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9AC3C33" w14:textId="77777777" w:rsidR="00A5554F" w:rsidRDefault="00A5554F" w:rsidP="002F1CAA">
            <w:pPr>
              <w:ind w:firstLine="0"/>
            </w:pPr>
            <w:r>
              <w:t>Expected Input</w:t>
            </w:r>
          </w:p>
        </w:tc>
        <w:tc>
          <w:tcPr>
            <w:tcW w:w="1824"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F8E408D" w14:textId="044A1079" w:rsidR="00A5554F" w:rsidRDefault="00782B6E" w:rsidP="002F1CAA">
            <w:pPr>
              <w:ind w:firstLine="0"/>
            </w:pPr>
            <w:r>
              <w:t>Expected</w:t>
            </w:r>
            <w:r w:rsidR="00A5554F">
              <w:t xml:space="preserve"> Output</w:t>
            </w:r>
          </w:p>
        </w:tc>
        <w:tc>
          <w:tcPr>
            <w:tcW w:w="161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1F4F3AC4" w14:textId="77777777" w:rsidR="00A5554F" w:rsidRDefault="00A5554F" w:rsidP="002F1CAA">
            <w:pPr>
              <w:ind w:firstLine="0"/>
            </w:pPr>
            <w:r>
              <w:t>Actual Output</w:t>
            </w:r>
          </w:p>
        </w:tc>
      </w:tr>
      <w:tr w:rsidR="00A5554F" w:rsidRPr="00A5554F" w14:paraId="1CE02045"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117B14E0" w14:textId="77777777" w:rsidR="00A5554F" w:rsidRDefault="00A5554F" w:rsidP="002F1CAA">
            <w:pPr>
              <w:ind w:firstLine="0"/>
            </w:pPr>
            <w:r>
              <w:t>IT_01</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39DCA21A" w14:textId="77777777" w:rsidR="00A5554F" w:rsidRDefault="00A5554F" w:rsidP="002F1CAA">
            <w:pPr>
              <w:ind w:firstLine="0"/>
            </w:pPr>
            <w:r>
              <w:t>HL_01</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60439948" w14:textId="77777777" w:rsidR="00A5554F" w:rsidRDefault="00A5554F" w:rsidP="002F1CAA">
            <w:pPr>
              <w:ind w:firstLine="0"/>
            </w:pPr>
            <w:r>
              <w:t>Registration Testing &amp; Login Testing for Router</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1C5C5732" w14:textId="77777777" w:rsidR="00A5554F" w:rsidRDefault="00A5554F" w:rsidP="002F1CAA">
            <w:pPr>
              <w:ind w:firstLine="0"/>
            </w:pPr>
            <w:r>
              <w:t>1. Email id</w:t>
            </w:r>
          </w:p>
          <w:p w14:paraId="1D89CC31" w14:textId="77777777" w:rsidR="00A5554F" w:rsidRDefault="00A5554F" w:rsidP="002F1CAA">
            <w:pPr>
              <w:ind w:firstLine="0"/>
            </w:pPr>
            <w:r>
              <w:t>2. Name</w:t>
            </w:r>
          </w:p>
          <w:p w14:paraId="4A6B4207" w14:textId="77777777" w:rsidR="00A5554F" w:rsidRDefault="00A5554F" w:rsidP="002F1CAA">
            <w:pPr>
              <w:ind w:firstLine="0"/>
            </w:pPr>
            <w:r>
              <w:t>3. Country</w:t>
            </w:r>
          </w:p>
          <w:p w14:paraId="0FD0D24C" w14:textId="77777777" w:rsidR="00A5554F" w:rsidRDefault="00A5554F" w:rsidP="002F1CAA">
            <w:pPr>
              <w:ind w:firstLine="0"/>
            </w:pPr>
            <w:r>
              <w:t>4. Password</w:t>
            </w:r>
          </w:p>
          <w:p w14:paraId="59207996" w14:textId="77777777" w:rsidR="00A5554F" w:rsidRDefault="00A5554F" w:rsidP="002F1CAA">
            <w:pPr>
              <w:ind w:firstLine="0"/>
            </w:pPr>
            <w:r>
              <w:t>5. Checkmarks</w:t>
            </w:r>
          </w:p>
          <w:p w14:paraId="4DE55060" w14:textId="77777777" w:rsidR="00A5554F" w:rsidRDefault="00A5554F" w:rsidP="002F1CAA">
            <w:pPr>
              <w:ind w:firstLine="0"/>
            </w:pPr>
            <w:r>
              <w:t>6. Click on</w:t>
            </w:r>
          </w:p>
          <w:p w14:paraId="71494764" w14:textId="77777777" w:rsidR="00A5554F" w:rsidRDefault="00A5554F" w:rsidP="002F1CAA">
            <w:pPr>
              <w:ind w:firstLine="0"/>
            </w:pPr>
            <w:r>
              <w:t>7. Submit Button</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2344C356" w14:textId="77777777" w:rsidR="00A5554F" w:rsidRDefault="00A5554F" w:rsidP="002F1CAA">
            <w:pPr>
              <w:ind w:firstLine="0"/>
            </w:pPr>
            <w:r>
              <w:t>1. Successful Registration Link</w:t>
            </w:r>
          </w:p>
          <w:p w14:paraId="20068566" w14:textId="77777777" w:rsidR="00A5554F" w:rsidRDefault="00A5554F" w:rsidP="002F1CAA">
            <w:pPr>
              <w:ind w:firstLine="0"/>
            </w:pPr>
            <w:r>
              <w:t>2. My Products Page</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53854A6" w14:textId="77777777" w:rsidR="00A5554F" w:rsidRDefault="00A5554F" w:rsidP="002F1CAA">
            <w:pPr>
              <w:ind w:firstLine="0"/>
            </w:pPr>
            <w:r>
              <w:t>1. Successful Registration Link</w:t>
            </w:r>
          </w:p>
          <w:p w14:paraId="4D143FCB" w14:textId="77777777" w:rsidR="00A5554F" w:rsidRDefault="00A5554F" w:rsidP="002F1CAA">
            <w:pPr>
              <w:ind w:firstLine="0"/>
            </w:pPr>
            <w:r>
              <w:t>2.  My Products Page</w:t>
            </w:r>
          </w:p>
        </w:tc>
      </w:tr>
      <w:tr w:rsidR="00A5554F" w:rsidRPr="00A5554F" w14:paraId="2A10B131" w14:textId="77777777" w:rsidTr="00782B6E">
        <w:trPr>
          <w:trHeight w:val="432"/>
        </w:trPr>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5D42C285" w14:textId="77777777" w:rsidR="00A5554F" w:rsidRDefault="00A5554F" w:rsidP="002F1CAA">
            <w:pPr>
              <w:ind w:firstLine="0"/>
            </w:pPr>
            <w:r>
              <w:t>IT_02</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652D3EC8" w14:textId="77777777" w:rsidR="00A5554F" w:rsidRDefault="00A5554F" w:rsidP="002F1CAA">
            <w:pPr>
              <w:ind w:firstLine="0"/>
            </w:pPr>
            <w:r>
              <w:t>HL_02</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13CE7007" w14:textId="77777777" w:rsidR="00A5554F" w:rsidRDefault="00A5554F" w:rsidP="002F1CAA">
            <w:pPr>
              <w:ind w:firstLine="0"/>
            </w:pPr>
            <w:r>
              <w:t>Configuration of Router</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71AC6933" w14:textId="77777777" w:rsidR="00A5554F" w:rsidRDefault="00A5554F" w:rsidP="002F1CAA">
            <w:pPr>
              <w:ind w:firstLine="0"/>
            </w:pPr>
            <w:r>
              <w:t>IP address</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7E4CAD41" w14:textId="77777777" w:rsidR="00A5554F" w:rsidRDefault="00A5554F" w:rsidP="002F1CAA">
            <w:pPr>
              <w:ind w:firstLine="0"/>
            </w:pPr>
            <w:r>
              <w:t>Successful Configuration</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E9F8DD3" w14:textId="77777777" w:rsidR="00A5554F" w:rsidRDefault="00A5554F" w:rsidP="002F1CAA">
            <w:pPr>
              <w:ind w:firstLine="0"/>
            </w:pPr>
            <w:r>
              <w:t>Successful Configuration</w:t>
            </w:r>
          </w:p>
        </w:tc>
      </w:tr>
      <w:tr w:rsidR="00A5554F" w:rsidRPr="00A5554F" w14:paraId="34D5EB0D"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5D6A80F6" w14:textId="77777777" w:rsidR="00A5554F" w:rsidRDefault="00A5554F" w:rsidP="002F1CAA">
            <w:pPr>
              <w:ind w:firstLine="0"/>
            </w:pPr>
            <w:r>
              <w:t>IT_03</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59E2473D" w14:textId="77777777" w:rsidR="00A5554F" w:rsidRDefault="00A5554F" w:rsidP="002F1CAA">
            <w:pPr>
              <w:ind w:firstLine="0"/>
            </w:pPr>
            <w:r>
              <w:t>HL_03</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58D3E240" w14:textId="0CFA515E" w:rsidR="00A5554F" w:rsidRDefault="00A5554F" w:rsidP="002F1CAA">
            <w:pPr>
              <w:ind w:firstLine="0"/>
            </w:pPr>
            <w:r>
              <w:t xml:space="preserve">Testing </w:t>
            </w:r>
            <w:r w:rsidR="00E95C97">
              <w:t>of Antenna</w:t>
            </w:r>
            <w:r>
              <w:t xml:space="preserve"> Signal Strength</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539B8B17" w14:textId="77777777" w:rsidR="00A5554F" w:rsidRDefault="00A5554F" w:rsidP="002F1CAA">
            <w:pPr>
              <w:ind w:firstLine="0"/>
            </w:pPr>
            <w:r>
              <w:t>-</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1133C308" w14:textId="77777777" w:rsidR="00A5554F" w:rsidRDefault="00A5554F" w:rsidP="002F1CAA">
            <w:pPr>
              <w:ind w:firstLine="0"/>
            </w:pPr>
            <w:r>
              <w:t>Signal Strength in dBm</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9CDBCF0" w14:textId="77777777" w:rsidR="00A5554F" w:rsidRDefault="00A5554F" w:rsidP="002F1CAA">
            <w:pPr>
              <w:ind w:firstLine="0"/>
            </w:pPr>
            <w:r>
              <w:t>Successfully got signal Strength in dBm</w:t>
            </w:r>
          </w:p>
        </w:tc>
      </w:tr>
      <w:tr w:rsidR="00A5554F" w:rsidRPr="00A5554F" w14:paraId="53210C24"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0DA71D7B" w14:textId="77777777" w:rsidR="00A5554F" w:rsidRDefault="00A5554F" w:rsidP="002F1CAA">
            <w:pPr>
              <w:ind w:firstLine="0"/>
            </w:pPr>
            <w:r>
              <w:t>IT_04</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5F229D4C" w14:textId="77777777" w:rsidR="00A5554F" w:rsidRDefault="00A5554F" w:rsidP="002F1CAA">
            <w:pPr>
              <w:ind w:firstLine="0"/>
            </w:pPr>
            <w:r>
              <w:t>HL_04</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4DF94D7E" w14:textId="77777777" w:rsidR="00A5554F" w:rsidRDefault="00A5554F" w:rsidP="002F1CAA">
            <w:pPr>
              <w:ind w:firstLine="0"/>
            </w:pPr>
            <w:r>
              <w:t>Security Protocol Identification</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701EAF4A" w14:textId="77777777" w:rsidR="00A5554F" w:rsidRDefault="00A5554F" w:rsidP="002F1CAA">
            <w:pPr>
              <w:ind w:firstLine="0"/>
            </w:pPr>
            <w:r>
              <w:t>-</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6437A5E3" w14:textId="330056B3" w:rsidR="00A5554F" w:rsidRDefault="00A5554F" w:rsidP="002F1CAA">
            <w:pPr>
              <w:ind w:firstLine="0"/>
            </w:pPr>
            <w:r>
              <w:t xml:space="preserve">Identification </w:t>
            </w:r>
            <w:r w:rsidR="00E95C97">
              <w:t>of Security</w:t>
            </w:r>
            <w:r>
              <w:t xml:space="preserve"> Protection Protocol</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5E3E6FB" w14:textId="641A0F1F" w:rsidR="00A5554F" w:rsidRDefault="00A5554F" w:rsidP="002F1CAA">
            <w:pPr>
              <w:ind w:firstLine="0"/>
            </w:pPr>
            <w:r>
              <w:t xml:space="preserve">Successful </w:t>
            </w:r>
            <w:r w:rsidR="00E95C97">
              <w:t>identified Security</w:t>
            </w:r>
            <w:r>
              <w:t xml:space="preserve"> Protection Protocol</w:t>
            </w:r>
          </w:p>
        </w:tc>
      </w:tr>
      <w:tr w:rsidR="00A5554F" w:rsidRPr="00A5554F" w14:paraId="30067C77"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35DB9C91" w14:textId="77777777" w:rsidR="00A5554F" w:rsidRDefault="00A5554F" w:rsidP="002F1CAA">
            <w:pPr>
              <w:ind w:firstLine="0"/>
            </w:pPr>
            <w:r>
              <w:t>IT_05</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45123833" w14:textId="77777777" w:rsidR="00A5554F" w:rsidRDefault="00A5554F" w:rsidP="002F1CAA">
            <w:pPr>
              <w:ind w:firstLine="0"/>
            </w:pPr>
            <w:r>
              <w:t>HL_05</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6702C7FA" w14:textId="77777777" w:rsidR="00A5554F" w:rsidRDefault="00A5554F" w:rsidP="002F1CAA">
            <w:pPr>
              <w:ind w:firstLine="0"/>
            </w:pPr>
            <w:r>
              <w:t>Check for Authentication protocol</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70BEBEA6" w14:textId="77777777" w:rsidR="00A5554F" w:rsidRDefault="00A5554F" w:rsidP="002F1CAA">
            <w:pPr>
              <w:ind w:firstLine="0"/>
            </w:pPr>
            <w:r>
              <w:t>Pre-Shared Key</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60A4D7AB" w14:textId="77777777" w:rsidR="00A5554F" w:rsidRDefault="00A5554F" w:rsidP="002F1CAA">
            <w:pPr>
              <w:ind w:firstLine="0"/>
            </w:pPr>
            <w:r>
              <w:t>Successful Authentication</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EF2B495" w14:textId="77777777" w:rsidR="00A5554F" w:rsidRDefault="00A5554F" w:rsidP="002F1CAA">
            <w:pPr>
              <w:ind w:firstLine="0"/>
            </w:pPr>
            <w:r>
              <w:t>Successful Authentication</w:t>
            </w:r>
          </w:p>
        </w:tc>
      </w:tr>
      <w:tr w:rsidR="00A5554F" w:rsidRPr="00A5554F" w14:paraId="5EF2D1D1"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hideMark/>
          </w:tcPr>
          <w:p w14:paraId="03E1ADE3" w14:textId="77777777" w:rsidR="00A5554F" w:rsidRDefault="00A5554F" w:rsidP="002F1CAA">
            <w:pPr>
              <w:ind w:firstLine="0"/>
            </w:pPr>
            <w:r>
              <w:t>IT_06</w:t>
            </w:r>
          </w:p>
        </w:tc>
        <w:tc>
          <w:tcPr>
            <w:tcW w:w="1035" w:type="dxa"/>
            <w:tcBorders>
              <w:top w:val="nil"/>
              <w:left w:val="single" w:sz="2" w:space="0" w:color="000000"/>
              <w:bottom w:val="single" w:sz="2" w:space="0" w:color="000000"/>
              <w:right w:val="nil"/>
            </w:tcBorders>
            <w:tcMar>
              <w:top w:w="55" w:type="dxa"/>
              <w:left w:w="55" w:type="dxa"/>
              <w:bottom w:w="55" w:type="dxa"/>
              <w:right w:w="55" w:type="dxa"/>
            </w:tcMar>
            <w:hideMark/>
          </w:tcPr>
          <w:p w14:paraId="03D889FA" w14:textId="77777777" w:rsidR="00A5554F" w:rsidRDefault="00A5554F" w:rsidP="002F1CAA">
            <w:pPr>
              <w:ind w:firstLine="0"/>
            </w:pPr>
            <w:r>
              <w:t>HL_05</w:t>
            </w:r>
          </w:p>
        </w:tc>
        <w:tc>
          <w:tcPr>
            <w:tcW w:w="2652" w:type="dxa"/>
            <w:tcBorders>
              <w:top w:val="nil"/>
              <w:left w:val="single" w:sz="2" w:space="0" w:color="000000"/>
              <w:bottom w:val="single" w:sz="2" w:space="0" w:color="000000"/>
              <w:right w:val="nil"/>
            </w:tcBorders>
            <w:tcMar>
              <w:top w:w="55" w:type="dxa"/>
              <w:left w:w="55" w:type="dxa"/>
              <w:bottom w:w="55" w:type="dxa"/>
              <w:right w:w="55" w:type="dxa"/>
            </w:tcMar>
            <w:hideMark/>
          </w:tcPr>
          <w:p w14:paraId="2531EB40" w14:textId="7DB0170B" w:rsidR="00A5554F" w:rsidRDefault="00A5554F" w:rsidP="002F1CAA">
            <w:pPr>
              <w:ind w:firstLine="0"/>
            </w:pPr>
            <w:r>
              <w:t xml:space="preserve">Check </w:t>
            </w:r>
            <w:r w:rsidR="00E95C97">
              <w:t>for Exchange</w:t>
            </w:r>
            <w:r>
              <w:t xml:space="preserve"> Station Identification Protocol</w:t>
            </w:r>
          </w:p>
        </w:tc>
        <w:tc>
          <w:tcPr>
            <w:tcW w:w="1620" w:type="dxa"/>
            <w:tcBorders>
              <w:top w:val="nil"/>
              <w:left w:val="single" w:sz="2" w:space="0" w:color="000000"/>
              <w:bottom w:val="single" w:sz="2" w:space="0" w:color="000000"/>
              <w:right w:val="nil"/>
            </w:tcBorders>
            <w:tcMar>
              <w:top w:w="55" w:type="dxa"/>
              <w:left w:w="55" w:type="dxa"/>
              <w:bottom w:w="55" w:type="dxa"/>
              <w:right w:w="55" w:type="dxa"/>
            </w:tcMar>
            <w:hideMark/>
          </w:tcPr>
          <w:p w14:paraId="071ACF45" w14:textId="77777777" w:rsidR="00A5554F" w:rsidRDefault="00A5554F" w:rsidP="002F1CAA">
            <w:pPr>
              <w:ind w:firstLine="0"/>
            </w:pPr>
            <w:r>
              <w:t>-</w:t>
            </w:r>
          </w:p>
        </w:tc>
        <w:tc>
          <w:tcPr>
            <w:tcW w:w="1824" w:type="dxa"/>
            <w:tcBorders>
              <w:top w:val="nil"/>
              <w:left w:val="single" w:sz="2" w:space="0" w:color="000000"/>
              <w:bottom w:val="single" w:sz="2" w:space="0" w:color="000000"/>
              <w:right w:val="nil"/>
            </w:tcBorders>
            <w:tcMar>
              <w:top w:w="55" w:type="dxa"/>
              <w:left w:w="55" w:type="dxa"/>
              <w:bottom w:w="55" w:type="dxa"/>
              <w:right w:w="55" w:type="dxa"/>
            </w:tcMar>
            <w:hideMark/>
          </w:tcPr>
          <w:p w14:paraId="2A8E3574" w14:textId="77777777" w:rsidR="00A5554F" w:rsidRDefault="00A5554F" w:rsidP="002F1CAA">
            <w:pPr>
              <w:ind w:firstLine="0"/>
            </w:pPr>
            <w:r>
              <w:t>XID Protocol</w:t>
            </w: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CA55D23" w14:textId="77777777" w:rsidR="00A5554F" w:rsidRDefault="00A5554F" w:rsidP="002F1CAA">
            <w:pPr>
              <w:ind w:firstLine="0"/>
            </w:pPr>
            <w:r>
              <w:t>XID Protocol</w:t>
            </w:r>
          </w:p>
        </w:tc>
      </w:tr>
      <w:tr w:rsidR="00A5554F" w:rsidRPr="00A5554F" w14:paraId="3343ED30" w14:textId="77777777" w:rsidTr="005D025B">
        <w:tc>
          <w:tcPr>
            <w:tcW w:w="900" w:type="dxa"/>
            <w:tcBorders>
              <w:top w:val="nil"/>
              <w:left w:val="single" w:sz="2" w:space="0" w:color="000000"/>
              <w:bottom w:val="nil"/>
              <w:right w:val="nil"/>
            </w:tcBorders>
            <w:tcMar>
              <w:top w:w="55" w:type="dxa"/>
              <w:left w:w="55" w:type="dxa"/>
              <w:bottom w:w="55" w:type="dxa"/>
              <w:right w:w="55" w:type="dxa"/>
            </w:tcMar>
            <w:hideMark/>
          </w:tcPr>
          <w:p w14:paraId="2468316B" w14:textId="77777777" w:rsidR="00A5554F" w:rsidRDefault="00A5554F" w:rsidP="002F1CAA">
            <w:pPr>
              <w:ind w:firstLine="0"/>
            </w:pPr>
            <w:r>
              <w:t>IT_07</w:t>
            </w:r>
          </w:p>
        </w:tc>
        <w:tc>
          <w:tcPr>
            <w:tcW w:w="1035" w:type="dxa"/>
            <w:tcBorders>
              <w:top w:val="nil"/>
              <w:left w:val="single" w:sz="2" w:space="0" w:color="000000"/>
              <w:bottom w:val="nil"/>
              <w:right w:val="nil"/>
            </w:tcBorders>
            <w:tcMar>
              <w:top w:w="55" w:type="dxa"/>
              <w:left w:w="55" w:type="dxa"/>
              <w:bottom w:w="55" w:type="dxa"/>
              <w:right w:w="55" w:type="dxa"/>
            </w:tcMar>
            <w:hideMark/>
          </w:tcPr>
          <w:p w14:paraId="4C3C9E54" w14:textId="77777777" w:rsidR="00A5554F" w:rsidRDefault="00A5554F" w:rsidP="002F1CAA">
            <w:pPr>
              <w:ind w:firstLine="0"/>
            </w:pPr>
            <w:r>
              <w:t>HL_06</w:t>
            </w:r>
          </w:p>
        </w:tc>
        <w:tc>
          <w:tcPr>
            <w:tcW w:w="2652" w:type="dxa"/>
            <w:tcBorders>
              <w:top w:val="nil"/>
              <w:left w:val="single" w:sz="2" w:space="0" w:color="000000"/>
              <w:bottom w:val="nil"/>
              <w:right w:val="nil"/>
            </w:tcBorders>
            <w:tcMar>
              <w:top w:w="55" w:type="dxa"/>
              <w:left w:w="55" w:type="dxa"/>
              <w:bottom w:w="55" w:type="dxa"/>
              <w:right w:w="55" w:type="dxa"/>
            </w:tcMar>
            <w:hideMark/>
          </w:tcPr>
          <w:p w14:paraId="4C92C8CB" w14:textId="77777777" w:rsidR="00A5554F" w:rsidRDefault="00A5554F" w:rsidP="002F1CAA">
            <w:pPr>
              <w:ind w:firstLine="0"/>
            </w:pPr>
            <w:r>
              <w:t>Check for Client Connectivity Protocol</w:t>
            </w:r>
          </w:p>
        </w:tc>
        <w:tc>
          <w:tcPr>
            <w:tcW w:w="1620" w:type="dxa"/>
            <w:tcBorders>
              <w:top w:val="nil"/>
              <w:left w:val="single" w:sz="2" w:space="0" w:color="000000"/>
              <w:bottom w:val="nil"/>
              <w:right w:val="nil"/>
            </w:tcBorders>
            <w:tcMar>
              <w:top w:w="55" w:type="dxa"/>
              <w:left w:w="55" w:type="dxa"/>
              <w:bottom w:w="55" w:type="dxa"/>
              <w:right w:w="55" w:type="dxa"/>
            </w:tcMar>
            <w:hideMark/>
          </w:tcPr>
          <w:p w14:paraId="362DEA24" w14:textId="77777777" w:rsidR="00A5554F" w:rsidRDefault="00A5554F" w:rsidP="002F1CAA">
            <w:pPr>
              <w:ind w:firstLine="0"/>
            </w:pPr>
            <w:r>
              <w:t>-</w:t>
            </w:r>
          </w:p>
        </w:tc>
        <w:tc>
          <w:tcPr>
            <w:tcW w:w="1824" w:type="dxa"/>
            <w:tcBorders>
              <w:top w:val="nil"/>
              <w:left w:val="single" w:sz="2" w:space="0" w:color="000000"/>
              <w:bottom w:val="nil"/>
              <w:right w:val="nil"/>
            </w:tcBorders>
            <w:tcMar>
              <w:top w:w="55" w:type="dxa"/>
              <w:left w:w="55" w:type="dxa"/>
              <w:bottom w:w="55" w:type="dxa"/>
              <w:right w:w="55" w:type="dxa"/>
            </w:tcMar>
            <w:hideMark/>
          </w:tcPr>
          <w:p w14:paraId="1A7C2B1E" w14:textId="77777777" w:rsidR="00A5554F" w:rsidRDefault="00A5554F" w:rsidP="002F1CAA">
            <w:pPr>
              <w:ind w:firstLine="0"/>
            </w:pPr>
            <w:r>
              <w:t>Successful client Connectivity</w:t>
            </w:r>
          </w:p>
        </w:tc>
        <w:tc>
          <w:tcPr>
            <w:tcW w:w="1614" w:type="dxa"/>
            <w:tcBorders>
              <w:top w:val="nil"/>
              <w:left w:val="single" w:sz="2" w:space="0" w:color="000000"/>
              <w:bottom w:val="nil"/>
              <w:right w:val="single" w:sz="2" w:space="0" w:color="000000"/>
            </w:tcBorders>
            <w:tcMar>
              <w:top w:w="55" w:type="dxa"/>
              <w:left w:w="55" w:type="dxa"/>
              <w:bottom w:w="55" w:type="dxa"/>
              <w:right w:w="55" w:type="dxa"/>
            </w:tcMar>
            <w:hideMark/>
          </w:tcPr>
          <w:p w14:paraId="288ECEAE" w14:textId="77777777" w:rsidR="00A5554F" w:rsidRDefault="00A5554F" w:rsidP="002F1CAA">
            <w:pPr>
              <w:ind w:firstLine="0"/>
            </w:pPr>
            <w:r>
              <w:t>Successful</w:t>
            </w:r>
          </w:p>
          <w:p w14:paraId="099BA635" w14:textId="77777777" w:rsidR="00A5554F" w:rsidRDefault="00A5554F" w:rsidP="002F1CAA">
            <w:pPr>
              <w:ind w:firstLine="0"/>
            </w:pPr>
            <w:r>
              <w:t>Client Connectivity</w:t>
            </w:r>
          </w:p>
        </w:tc>
      </w:tr>
      <w:tr w:rsidR="005D025B" w:rsidRPr="00A5554F" w14:paraId="1A28DD0F" w14:textId="77777777" w:rsidTr="00782B6E">
        <w:tc>
          <w:tcPr>
            <w:tcW w:w="900" w:type="dxa"/>
            <w:tcBorders>
              <w:top w:val="nil"/>
              <w:left w:val="single" w:sz="2" w:space="0" w:color="000000"/>
              <w:bottom w:val="single" w:sz="2" w:space="0" w:color="000000"/>
              <w:right w:val="nil"/>
            </w:tcBorders>
            <w:tcMar>
              <w:top w:w="55" w:type="dxa"/>
              <w:left w:w="55" w:type="dxa"/>
              <w:bottom w:w="55" w:type="dxa"/>
              <w:right w:w="55" w:type="dxa"/>
            </w:tcMar>
          </w:tcPr>
          <w:p w14:paraId="2CE3B5DE" w14:textId="77777777" w:rsidR="005D025B" w:rsidRDefault="005D025B" w:rsidP="002F1CAA">
            <w:pPr>
              <w:ind w:firstLine="0"/>
            </w:pPr>
          </w:p>
          <w:p w14:paraId="20CA5919" w14:textId="77777777" w:rsidR="005D025B" w:rsidRDefault="005D025B" w:rsidP="002F1CAA">
            <w:pPr>
              <w:ind w:firstLine="0"/>
            </w:pPr>
          </w:p>
          <w:p w14:paraId="05D56C32" w14:textId="0C7287A4" w:rsidR="005D025B" w:rsidRDefault="005D025B" w:rsidP="002F1CAA">
            <w:pPr>
              <w:ind w:firstLine="0"/>
            </w:pPr>
          </w:p>
        </w:tc>
        <w:tc>
          <w:tcPr>
            <w:tcW w:w="1035" w:type="dxa"/>
            <w:tcBorders>
              <w:top w:val="nil"/>
              <w:left w:val="single" w:sz="2" w:space="0" w:color="000000"/>
              <w:bottom w:val="single" w:sz="2" w:space="0" w:color="000000"/>
              <w:right w:val="nil"/>
            </w:tcBorders>
            <w:tcMar>
              <w:top w:w="55" w:type="dxa"/>
              <w:left w:w="55" w:type="dxa"/>
              <w:bottom w:w="55" w:type="dxa"/>
              <w:right w:w="55" w:type="dxa"/>
            </w:tcMar>
          </w:tcPr>
          <w:p w14:paraId="67A46F10" w14:textId="77777777" w:rsidR="005D025B" w:rsidRDefault="005D025B" w:rsidP="002F1CAA">
            <w:pPr>
              <w:ind w:firstLine="0"/>
            </w:pPr>
          </w:p>
        </w:tc>
        <w:tc>
          <w:tcPr>
            <w:tcW w:w="2652" w:type="dxa"/>
            <w:tcBorders>
              <w:top w:val="nil"/>
              <w:left w:val="single" w:sz="2" w:space="0" w:color="000000"/>
              <w:bottom w:val="single" w:sz="2" w:space="0" w:color="000000"/>
              <w:right w:val="nil"/>
            </w:tcBorders>
            <w:tcMar>
              <w:top w:w="55" w:type="dxa"/>
              <w:left w:w="55" w:type="dxa"/>
              <w:bottom w:w="55" w:type="dxa"/>
              <w:right w:w="55" w:type="dxa"/>
            </w:tcMar>
          </w:tcPr>
          <w:p w14:paraId="2A459BCB" w14:textId="77777777" w:rsidR="005D025B" w:rsidRDefault="005D025B" w:rsidP="002F1CAA">
            <w:pPr>
              <w:ind w:firstLine="0"/>
            </w:pPr>
          </w:p>
        </w:tc>
        <w:tc>
          <w:tcPr>
            <w:tcW w:w="1620" w:type="dxa"/>
            <w:tcBorders>
              <w:top w:val="nil"/>
              <w:left w:val="single" w:sz="2" w:space="0" w:color="000000"/>
              <w:bottom w:val="single" w:sz="2" w:space="0" w:color="000000"/>
              <w:right w:val="nil"/>
            </w:tcBorders>
            <w:tcMar>
              <w:top w:w="55" w:type="dxa"/>
              <w:left w:w="55" w:type="dxa"/>
              <w:bottom w:w="55" w:type="dxa"/>
              <w:right w:w="55" w:type="dxa"/>
            </w:tcMar>
          </w:tcPr>
          <w:p w14:paraId="4B769290" w14:textId="77777777" w:rsidR="005D025B" w:rsidRDefault="005D025B" w:rsidP="002F1CAA">
            <w:pPr>
              <w:ind w:firstLine="0"/>
            </w:pPr>
          </w:p>
        </w:tc>
        <w:tc>
          <w:tcPr>
            <w:tcW w:w="1824" w:type="dxa"/>
            <w:tcBorders>
              <w:top w:val="nil"/>
              <w:left w:val="single" w:sz="2" w:space="0" w:color="000000"/>
              <w:bottom w:val="single" w:sz="2" w:space="0" w:color="000000"/>
              <w:right w:val="nil"/>
            </w:tcBorders>
            <w:tcMar>
              <w:top w:w="55" w:type="dxa"/>
              <w:left w:w="55" w:type="dxa"/>
              <w:bottom w:w="55" w:type="dxa"/>
              <w:right w:w="55" w:type="dxa"/>
            </w:tcMar>
          </w:tcPr>
          <w:p w14:paraId="1EE173A8" w14:textId="77777777" w:rsidR="005D025B" w:rsidRDefault="005D025B" w:rsidP="002F1CAA">
            <w:pPr>
              <w:ind w:firstLine="0"/>
            </w:pPr>
          </w:p>
        </w:tc>
        <w:tc>
          <w:tcPr>
            <w:tcW w:w="1614"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4A1EC999" w14:textId="77777777" w:rsidR="005D025B" w:rsidRDefault="005D025B" w:rsidP="002F1CAA">
            <w:pPr>
              <w:ind w:firstLine="0"/>
            </w:pPr>
          </w:p>
        </w:tc>
      </w:tr>
    </w:tbl>
    <w:p w14:paraId="208C94CB" w14:textId="73F78E8E" w:rsidR="00A5554F" w:rsidRDefault="00A5554F" w:rsidP="005D025B">
      <w:pPr>
        <w:pStyle w:val="Heading2"/>
      </w:pPr>
      <w:bookmarkStart w:id="1280" w:name="_Toc59555361"/>
      <w:r>
        <w:t>Low Level Test Plan (Unit Test Plan)</w:t>
      </w:r>
      <w:bookmarkEnd w:id="1280"/>
    </w:p>
    <w:p w14:paraId="4C34E23F" w14:textId="77777777" w:rsidR="00A5554F" w:rsidRDefault="00A5554F" w:rsidP="0096785B">
      <w:pPr>
        <w:pStyle w:val="Standard"/>
        <w:jc w:val="both"/>
      </w:pPr>
    </w:p>
    <w:tbl>
      <w:tblPr>
        <w:tblW w:w="9585" w:type="dxa"/>
        <w:tblLayout w:type="fixed"/>
        <w:tblCellMar>
          <w:left w:w="10" w:type="dxa"/>
          <w:right w:w="10" w:type="dxa"/>
        </w:tblCellMar>
        <w:tblLook w:val="04A0" w:firstRow="1" w:lastRow="0" w:firstColumn="1" w:lastColumn="0" w:noHBand="0" w:noVBand="1"/>
      </w:tblPr>
      <w:tblGrid>
        <w:gridCol w:w="747"/>
        <w:gridCol w:w="1350"/>
        <w:gridCol w:w="2043"/>
        <w:gridCol w:w="1470"/>
        <w:gridCol w:w="1755"/>
        <w:gridCol w:w="2220"/>
      </w:tblGrid>
      <w:tr w:rsidR="00A5554F" w:rsidRPr="00A5554F" w14:paraId="36A67403" w14:textId="77777777" w:rsidTr="0096785B">
        <w:tc>
          <w:tcPr>
            <w:tcW w:w="74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3D87510" w14:textId="77777777" w:rsidR="00A5554F" w:rsidRDefault="00A5554F" w:rsidP="002F1CAA">
            <w:pPr>
              <w:ind w:firstLine="0"/>
            </w:pPr>
            <w:r>
              <w:t>Test ID</w:t>
            </w:r>
          </w:p>
        </w:tc>
        <w:tc>
          <w:tcPr>
            <w:tcW w:w="135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420FA90D" w14:textId="77777777" w:rsidR="00A5554F" w:rsidRDefault="00A5554F" w:rsidP="002F1CAA">
            <w:pPr>
              <w:ind w:firstLine="0"/>
            </w:pPr>
            <w:r>
              <w:t>Requirements Mapping</w:t>
            </w:r>
          </w:p>
        </w:tc>
        <w:tc>
          <w:tcPr>
            <w:tcW w:w="2043"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6DD52113" w14:textId="77777777" w:rsidR="00A5554F" w:rsidRDefault="00A5554F" w:rsidP="002F1CAA">
            <w:pPr>
              <w:ind w:firstLine="0"/>
            </w:pPr>
            <w:r>
              <w:t>Description</w:t>
            </w:r>
          </w:p>
        </w:tc>
        <w:tc>
          <w:tcPr>
            <w:tcW w:w="1470"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2462CF70" w14:textId="77777777" w:rsidR="00A5554F" w:rsidRDefault="00A5554F" w:rsidP="002F1CAA">
            <w:pPr>
              <w:ind w:firstLine="0"/>
            </w:pPr>
            <w:r>
              <w:t>Expected Input</w:t>
            </w:r>
          </w:p>
        </w:tc>
        <w:tc>
          <w:tcPr>
            <w:tcW w:w="1755"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7DBCC723" w14:textId="77777777" w:rsidR="00A5554F" w:rsidRDefault="00A5554F" w:rsidP="002F1CAA">
            <w:pPr>
              <w:ind w:firstLine="0"/>
            </w:pPr>
            <w:r>
              <w:t>Expected Output</w:t>
            </w:r>
          </w:p>
        </w:tc>
        <w:tc>
          <w:tcPr>
            <w:tcW w:w="222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4E30868B" w14:textId="77777777" w:rsidR="00A5554F" w:rsidRDefault="00A5554F" w:rsidP="002F1CAA">
            <w:pPr>
              <w:ind w:firstLine="0"/>
            </w:pPr>
            <w:r>
              <w:t>Actual Output</w:t>
            </w:r>
          </w:p>
        </w:tc>
      </w:tr>
      <w:tr w:rsidR="00A5554F" w:rsidRPr="00A5554F" w14:paraId="45AEE0E6"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2ABD780C" w14:textId="77777777" w:rsidR="00A5554F" w:rsidRDefault="00A5554F" w:rsidP="002F1CAA">
            <w:pPr>
              <w:ind w:firstLine="0"/>
            </w:pPr>
            <w:r>
              <w:lastRenderedPageBreak/>
              <w:t>UT_01</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41B33FD9" w14:textId="77777777" w:rsidR="00A5554F" w:rsidRDefault="00A5554F" w:rsidP="002F1CAA">
            <w:pPr>
              <w:ind w:firstLine="0"/>
            </w:pPr>
            <w:r>
              <w:t>LL_01</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14A5395B" w14:textId="77777777" w:rsidR="00A5554F" w:rsidRDefault="00A5554F" w:rsidP="002F1CAA">
            <w:pPr>
              <w:ind w:firstLine="0"/>
            </w:pPr>
            <w:r>
              <w:t>Connecting to Router</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1962383" w14:textId="77777777" w:rsidR="00A5554F" w:rsidRDefault="00A5554F" w:rsidP="002F1CAA">
            <w:pPr>
              <w:ind w:firstLine="0"/>
            </w:pPr>
            <w:r>
              <w:t>1. IP address</w:t>
            </w:r>
          </w:p>
          <w:p w14:paraId="17DD2F0F" w14:textId="77777777" w:rsidR="00A5554F" w:rsidRDefault="00A5554F" w:rsidP="002F1CAA">
            <w:pPr>
              <w:ind w:firstLine="0"/>
            </w:pPr>
            <w:r>
              <w:t>2. Enter default Username and Password</w:t>
            </w:r>
          </w:p>
          <w:p w14:paraId="1B631D74" w14:textId="77777777" w:rsidR="00A5554F" w:rsidRDefault="00A5554F" w:rsidP="002F1CAA">
            <w:pPr>
              <w:ind w:firstLine="0"/>
            </w:pPr>
            <w:r>
              <w:t>3. Reset Username and Password</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446DBE29" w14:textId="77777777" w:rsidR="00A5554F" w:rsidRDefault="00A5554F" w:rsidP="002F1CAA">
            <w:pPr>
              <w:ind w:firstLine="0"/>
            </w:pPr>
            <w:r>
              <w:t>Successful Connection to Router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1250EA0" w14:textId="77777777" w:rsidR="00A5554F" w:rsidRDefault="00A5554F" w:rsidP="002F1CAA">
            <w:pPr>
              <w:ind w:firstLine="0"/>
            </w:pPr>
            <w:r>
              <w:t>Successful Connection to Router</w:t>
            </w:r>
          </w:p>
        </w:tc>
      </w:tr>
      <w:tr w:rsidR="00A5554F" w:rsidRPr="00A5554F" w14:paraId="6AD0D7A9"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0F6AA0D" w14:textId="77777777" w:rsidR="00A5554F" w:rsidRDefault="00A5554F" w:rsidP="002F1CAA">
            <w:pPr>
              <w:ind w:firstLine="0"/>
            </w:pPr>
            <w:r>
              <w:t>UT_02</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1E68E09" w14:textId="77777777" w:rsidR="00A5554F" w:rsidRDefault="00A5554F" w:rsidP="002F1CAA">
            <w:pPr>
              <w:ind w:firstLine="0"/>
            </w:pPr>
            <w:r>
              <w:t>LL_01</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4E3DCE4" w14:textId="77777777" w:rsidR="00A5554F" w:rsidRDefault="00A5554F" w:rsidP="002F1CAA">
            <w:pPr>
              <w:ind w:firstLine="0"/>
            </w:pPr>
            <w:r>
              <w:t>Setting up Wireless Network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49DE6C7" w14:textId="77777777" w:rsidR="00A5554F" w:rsidRDefault="00A5554F" w:rsidP="002F1CAA">
            <w:pPr>
              <w:ind w:firstLine="0"/>
            </w:pPr>
            <w:r>
              <w:t>1. Enter SSID</w:t>
            </w:r>
          </w:p>
          <w:p w14:paraId="58AB32DD" w14:textId="77777777" w:rsidR="00A5554F" w:rsidRDefault="00A5554F" w:rsidP="002F1CAA">
            <w:pPr>
              <w:ind w:firstLine="0"/>
            </w:pPr>
            <w:r>
              <w:t>2. Choose Encryption type</w:t>
            </w:r>
          </w:p>
          <w:p w14:paraId="3ACB2892" w14:textId="77777777" w:rsidR="00A5554F" w:rsidRDefault="00A5554F" w:rsidP="002F1CAA">
            <w:pPr>
              <w:ind w:firstLine="0"/>
            </w:pPr>
            <w:r>
              <w:t>3. Enter PSK</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1EE02C2D" w14:textId="5FEB3AE8" w:rsidR="00A5554F" w:rsidRDefault="00A5554F" w:rsidP="002F1CAA">
            <w:pPr>
              <w:ind w:firstLine="0"/>
            </w:pPr>
            <w:r>
              <w:t xml:space="preserve">Successful Setting </w:t>
            </w:r>
            <w:r w:rsidR="00E95C97">
              <w:t>Up</w:t>
            </w:r>
            <w:r>
              <w:t xml:space="preserve"> Wireless Network</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90B8A99" w14:textId="31C627BB" w:rsidR="00A5554F" w:rsidRDefault="00A5554F" w:rsidP="002F1CAA">
            <w:pPr>
              <w:ind w:firstLine="0"/>
            </w:pPr>
            <w:r>
              <w:t xml:space="preserve">Successful Setting </w:t>
            </w:r>
            <w:r w:rsidR="00E95C97">
              <w:t>Up</w:t>
            </w:r>
            <w:r>
              <w:t xml:space="preserve"> Wireless Network</w:t>
            </w:r>
          </w:p>
        </w:tc>
      </w:tr>
      <w:tr w:rsidR="00A5554F" w:rsidRPr="00A5554F" w14:paraId="61FED365"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8EE648E" w14:textId="77777777" w:rsidR="00A5554F" w:rsidRDefault="00A5554F" w:rsidP="002F1CAA">
            <w:pPr>
              <w:ind w:firstLine="0"/>
            </w:pPr>
            <w:r>
              <w:t>UT_03</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C9486A9" w14:textId="77777777" w:rsidR="00A5554F" w:rsidRDefault="00A5554F" w:rsidP="002F1CAA">
            <w:pPr>
              <w:ind w:firstLine="0"/>
            </w:pPr>
            <w:r>
              <w:t>LL_01</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08FECA87" w14:textId="77777777" w:rsidR="00A5554F" w:rsidRDefault="00A5554F" w:rsidP="002F1CAA">
            <w:pPr>
              <w:ind w:firstLine="0"/>
            </w:pPr>
            <w:r>
              <w:t>Forwarding Ports for local IP addresses.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31AC5B4F" w14:textId="77777777" w:rsidR="00A5554F" w:rsidRDefault="00A5554F" w:rsidP="002F1CAA">
            <w:pPr>
              <w:ind w:firstLine="0"/>
            </w:pPr>
            <w:r>
              <w:t>1. Enter Local IP address in advanced Setting of router configuration</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C37BD5E" w14:textId="77777777" w:rsidR="00A5554F" w:rsidRDefault="00A5554F" w:rsidP="002F1CAA">
            <w:pPr>
              <w:ind w:firstLine="0"/>
            </w:pPr>
            <w:r>
              <w:t>Successful forwarding of ports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168868E" w14:textId="77777777" w:rsidR="00A5554F" w:rsidRDefault="00A5554F" w:rsidP="002F1CAA">
            <w:pPr>
              <w:ind w:firstLine="0"/>
            </w:pPr>
            <w:r>
              <w:t>Successful forwarding of ports</w:t>
            </w:r>
          </w:p>
        </w:tc>
      </w:tr>
      <w:tr w:rsidR="00A5554F" w:rsidRPr="00A5554F" w14:paraId="7FA2AA17"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0800B36B" w14:textId="77777777" w:rsidR="00A5554F" w:rsidRDefault="00A5554F" w:rsidP="002F1CAA">
            <w:pPr>
              <w:ind w:firstLine="0"/>
            </w:pPr>
            <w:r>
              <w:t>UT_04</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DEFCEAA" w14:textId="77777777" w:rsidR="00A5554F" w:rsidRDefault="00A5554F" w:rsidP="002F1CAA">
            <w:pPr>
              <w:ind w:firstLine="0"/>
            </w:pPr>
            <w:r>
              <w:t>LL_02</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13D80B7B" w14:textId="77777777" w:rsidR="00A5554F" w:rsidRDefault="00A5554F" w:rsidP="002F1CAA">
            <w:pPr>
              <w:ind w:firstLine="0"/>
            </w:pPr>
            <w:r>
              <w:t>Configuring web page filtering and firewall protection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623D183E" w14:textId="77777777" w:rsidR="00A5554F" w:rsidRDefault="00A5554F" w:rsidP="002F1CAA">
            <w:pPr>
              <w:ind w:firstLine="0"/>
            </w:pPr>
            <w:r>
              <w:t>1. Enter Time access rule, Session Duration, Inactivity time</w:t>
            </w:r>
          </w:p>
          <w:p w14:paraId="5CD7E2F4" w14:textId="77777777" w:rsidR="00A5554F" w:rsidRDefault="00A5554F" w:rsidP="002F1CAA">
            <w:pPr>
              <w:ind w:firstLine="0"/>
            </w:pPr>
            <w:r>
              <w:t>2. Enable Trusted User</w:t>
            </w:r>
          </w:p>
          <w:p w14:paraId="612AA213" w14:textId="77777777" w:rsidR="00A5554F" w:rsidRDefault="00A5554F" w:rsidP="002F1CAA">
            <w:pPr>
              <w:ind w:firstLine="0"/>
            </w:pPr>
            <w:r>
              <w:t>3. Enter sites to be blocked</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B98A146" w14:textId="77777777" w:rsidR="00A5554F" w:rsidRDefault="00A5554F" w:rsidP="002F1CAA">
            <w:pPr>
              <w:ind w:firstLine="0"/>
            </w:pPr>
            <w:r>
              <w:t>Successful Configuration for protection.</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96FC342" w14:textId="77777777" w:rsidR="00A5554F" w:rsidRDefault="00A5554F" w:rsidP="002F1CAA">
            <w:pPr>
              <w:ind w:firstLine="0"/>
            </w:pPr>
            <w:r>
              <w:t>Successful Configuration for protection.</w:t>
            </w:r>
          </w:p>
        </w:tc>
      </w:tr>
      <w:tr w:rsidR="00A5554F" w:rsidRPr="00A5554F" w14:paraId="54AAAA7E"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1E6442DF" w14:textId="77777777" w:rsidR="00A5554F" w:rsidRDefault="00A5554F" w:rsidP="002F1CAA">
            <w:pPr>
              <w:ind w:firstLine="0"/>
            </w:pPr>
            <w:r>
              <w:t>UT_05</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07662B13" w14:textId="77777777" w:rsidR="00A5554F" w:rsidRDefault="00A5554F" w:rsidP="002F1CAA">
            <w:pPr>
              <w:ind w:firstLine="0"/>
            </w:pPr>
            <w:r>
              <w:t>LL_03</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58F2502" w14:textId="77777777" w:rsidR="00A5554F" w:rsidRDefault="00A5554F" w:rsidP="002F1CAA">
            <w:pPr>
              <w:ind w:firstLine="0"/>
            </w:pPr>
            <w:r>
              <w:t>Signal Analysis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0F8BA4E8"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B421066" w14:textId="77777777" w:rsidR="00A5554F" w:rsidRDefault="00A5554F" w:rsidP="002F1CAA">
            <w:pPr>
              <w:ind w:firstLine="0"/>
            </w:pPr>
            <w:r>
              <w:t>1. Antenna Signal Strength</w:t>
            </w:r>
          </w:p>
          <w:p w14:paraId="307C1B22" w14:textId="77777777" w:rsidR="00A5554F" w:rsidRDefault="00A5554F" w:rsidP="002F1CAA">
            <w:pPr>
              <w:ind w:firstLine="0"/>
            </w:pPr>
            <w:r>
              <w:t>2. Data Rate</w:t>
            </w:r>
          </w:p>
          <w:p w14:paraId="2429A76B" w14:textId="77777777" w:rsidR="00A5554F" w:rsidRDefault="00A5554F" w:rsidP="002F1CAA">
            <w:pPr>
              <w:ind w:firstLine="0"/>
            </w:pPr>
            <w:r>
              <w:t>3. Modulation format</w:t>
            </w:r>
          </w:p>
          <w:p w14:paraId="6D0872F5" w14:textId="77777777" w:rsidR="00A5554F" w:rsidRDefault="00A5554F" w:rsidP="002F1CAA">
            <w:pPr>
              <w:ind w:firstLine="0"/>
            </w:pPr>
            <w:r>
              <w:t>4. Modulation Scheme</w:t>
            </w:r>
          </w:p>
          <w:p w14:paraId="782F1EF5" w14:textId="77777777" w:rsidR="00A5554F" w:rsidRDefault="00A5554F" w:rsidP="002F1CAA">
            <w:pPr>
              <w:ind w:firstLine="0"/>
            </w:pPr>
            <w:r>
              <w:t>5. Spectrum band</w:t>
            </w:r>
          </w:p>
          <w:p w14:paraId="42C383E1" w14:textId="77777777" w:rsidR="00A5554F" w:rsidRDefault="00A5554F" w:rsidP="002F1CAA">
            <w:pPr>
              <w:ind w:firstLine="0"/>
            </w:pPr>
            <w:r>
              <w:t>6. channel No</w:t>
            </w:r>
          </w:p>
          <w:p w14:paraId="61A737B6" w14:textId="77777777" w:rsidR="00A5554F" w:rsidRDefault="00A5554F" w:rsidP="002F1CAA">
            <w:pPr>
              <w:ind w:firstLine="0"/>
            </w:pPr>
            <w:r>
              <w:t>7. Frequency</w:t>
            </w:r>
          </w:p>
          <w:p w14:paraId="67112D50" w14:textId="77777777" w:rsidR="00A5554F" w:rsidRDefault="00A5554F" w:rsidP="002F1CAA">
            <w:pPr>
              <w:ind w:firstLine="0"/>
            </w:pPr>
            <w:r>
              <w:t>8. GSM</w:t>
            </w:r>
          </w:p>
          <w:p w14:paraId="19043AFE" w14:textId="77777777" w:rsidR="00A5554F" w:rsidRDefault="00A5554F" w:rsidP="002F1CAA">
            <w:pPr>
              <w:ind w:firstLine="0"/>
            </w:pPr>
            <w:r>
              <w:t>9. Vendor information</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257EF73" w14:textId="77777777" w:rsidR="00A5554F" w:rsidRDefault="00A5554F" w:rsidP="002F1CAA">
            <w:pPr>
              <w:ind w:firstLine="0"/>
            </w:pPr>
            <w:r>
              <w:t>1. Antenna Signal: -45dBm</w:t>
            </w:r>
          </w:p>
          <w:p w14:paraId="1289EC11" w14:textId="77777777" w:rsidR="00A5554F" w:rsidRDefault="00A5554F" w:rsidP="002F1CAA">
            <w:pPr>
              <w:ind w:firstLine="0"/>
            </w:pPr>
            <w:r>
              <w:t>2. data Rate: 1.0Mb/ps</w:t>
            </w:r>
          </w:p>
          <w:p w14:paraId="5032011F" w14:textId="77777777" w:rsidR="00A5554F" w:rsidRDefault="00A5554F" w:rsidP="002F1CAA">
            <w:pPr>
              <w:ind w:firstLine="0"/>
            </w:pPr>
            <w:r>
              <w:t>3. Modulation format: DSSS</w:t>
            </w:r>
          </w:p>
          <w:p w14:paraId="2961DDE7" w14:textId="77777777" w:rsidR="00A5554F" w:rsidRDefault="00A5554F" w:rsidP="002F1CAA">
            <w:pPr>
              <w:ind w:firstLine="0"/>
            </w:pPr>
            <w:r>
              <w:t>4. Modulation scheme: CCK</w:t>
            </w:r>
          </w:p>
          <w:p w14:paraId="2A8AA004" w14:textId="77777777" w:rsidR="00A5554F" w:rsidRDefault="00A5554F" w:rsidP="002F1CAA">
            <w:pPr>
              <w:ind w:firstLine="0"/>
            </w:pPr>
            <w:r>
              <w:t>5. Spectrum band: 2.4 Ghz</w:t>
            </w:r>
          </w:p>
          <w:p w14:paraId="23297CAA" w14:textId="77777777" w:rsidR="00A5554F" w:rsidRDefault="00A5554F" w:rsidP="002F1CAA">
            <w:pPr>
              <w:ind w:firstLine="0"/>
            </w:pPr>
            <w:r>
              <w:t>6. Channel no: 6</w:t>
            </w:r>
          </w:p>
          <w:p w14:paraId="09A05CFA" w14:textId="77777777" w:rsidR="00A5554F" w:rsidRDefault="00A5554F" w:rsidP="002F1CAA">
            <w:pPr>
              <w:ind w:firstLine="0"/>
            </w:pPr>
            <w:r>
              <w:t>7. Frequency: 243 7MHz</w:t>
            </w:r>
          </w:p>
          <w:p w14:paraId="681BA6C7" w14:textId="77777777" w:rsidR="00A5554F" w:rsidRDefault="00A5554F" w:rsidP="002F1CAA">
            <w:pPr>
              <w:ind w:firstLine="0"/>
            </w:pPr>
            <w:r>
              <w:t>8. GSM: N/A</w:t>
            </w:r>
          </w:p>
          <w:p w14:paraId="07DA16D5" w14:textId="77777777" w:rsidR="00A5554F" w:rsidRDefault="00A5554F" w:rsidP="002F1CAA">
            <w:pPr>
              <w:ind w:firstLine="0"/>
            </w:pPr>
            <w:r>
              <w:t>9. Vendor: N/A</w:t>
            </w:r>
          </w:p>
        </w:tc>
      </w:tr>
      <w:tr w:rsidR="00A5554F" w:rsidRPr="00A5554F" w14:paraId="29E4B998"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25B77B2" w14:textId="77777777" w:rsidR="00A5554F" w:rsidRDefault="00A5554F" w:rsidP="002F1CAA">
            <w:pPr>
              <w:ind w:firstLine="0"/>
            </w:pPr>
            <w:r>
              <w:lastRenderedPageBreak/>
              <w:t>UT_06</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A0BABEC" w14:textId="77777777" w:rsidR="00A5554F" w:rsidRDefault="00A5554F" w:rsidP="002F1CAA">
            <w:pPr>
              <w:ind w:firstLine="0"/>
            </w:pPr>
            <w:r>
              <w:t>LL_04</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CCF68C8" w14:textId="77777777" w:rsidR="00A5554F" w:rsidRDefault="00A5554F" w:rsidP="002F1CAA">
            <w:pPr>
              <w:ind w:firstLine="0"/>
            </w:pPr>
            <w:r>
              <w:t>Security protocol to prevent unauthorized damage and theft of data packets and Replay attacks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BF397CD" w14:textId="77777777" w:rsidR="00A5554F" w:rsidRDefault="00A5554F" w:rsidP="002F1CAA">
            <w:pPr>
              <w:ind w:firstLine="0"/>
            </w:pPr>
            <w:r>
              <w:t>Pre-Shared Key</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B135077" w14:textId="77777777" w:rsidR="00A5554F" w:rsidRDefault="00A5554F" w:rsidP="002F1CAA">
            <w:pPr>
              <w:ind w:firstLine="0"/>
            </w:pPr>
            <w:r>
              <w:t>1. Secure bit = True</w:t>
            </w:r>
          </w:p>
          <w:p w14:paraId="6F02B986" w14:textId="2D86ED1D" w:rsidR="00A5554F" w:rsidRDefault="00A5554F" w:rsidP="002F1CAA">
            <w:pPr>
              <w:ind w:firstLine="0"/>
            </w:pPr>
            <w:r>
              <w:t xml:space="preserve">2. Encrypted Key </w:t>
            </w:r>
            <w:r w:rsidR="00E95C97">
              <w:t>data bit</w:t>
            </w:r>
            <w:r>
              <w:t xml:space="preserve"> = True</w:t>
            </w:r>
          </w:p>
          <w:p w14:paraId="569430C8" w14:textId="77777777" w:rsidR="00A5554F" w:rsidRDefault="00A5554F" w:rsidP="002F1CAA">
            <w:pPr>
              <w:ind w:firstLine="0"/>
            </w:pPr>
            <w:r>
              <w:t>3. Pairwise Key bit =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E20401A" w14:textId="77777777" w:rsidR="00A5554F" w:rsidRDefault="00A5554F" w:rsidP="002F1CAA">
            <w:pPr>
              <w:ind w:firstLine="0"/>
            </w:pPr>
            <w:r>
              <w:t>1. Secure bit = True</w:t>
            </w:r>
          </w:p>
          <w:p w14:paraId="0647D7F3" w14:textId="7FD64875" w:rsidR="00A5554F" w:rsidRDefault="00A5554F" w:rsidP="002F1CAA">
            <w:pPr>
              <w:ind w:firstLine="0"/>
            </w:pPr>
            <w:r>
              <w:t xml:space="preserve">2. Encrypted Key </w:t>
            </w:r>
            <w:r w:rsidR="00E95C97">
              <w:t>data bit</w:t>
            </w:r>
            <w:r>
              <w:t xml:space="preserve"> = True</w:t>
            </w:r>
          </w:p>
          <w:p w14:paraId="0D344917" w14:textId="77777777" w:rsidR="00A5554F" w:rsidRDefault="00A5554F" w:rsidP="002F1CAA">
            <w:pPr>
              <w:ind w:firstLine="0"/>
            </w:pPr>
            <w:r>
              <w:t>3. Pairwise Key bit = True</w:t>
            </w:r>
          </w:p>
        </w:tc>
      </w:tr>
      <w:tr w:rsidR="00A5554F" w:rsidRPr="00A5554F" w14:paraId="24F9FDE2"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46B0C593" w14:textId="77777777" w:rsidR="00A5554F" w:rsidRDefault="00A5554F" w:rsidP="002F1CAA">
            <w:pPr>
              <w:ind w:firstLine="0"/>
            </w:pPr>
            <w:r>
              <w:t>UT_07</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06986B94" w14:textId="77777777" w:rsidR="00A5554F" w:rsidRDefault="00A5554F" w:rsidP="002F1CAA">
            <w:pPr>
              <w:ind w:firstLine="0"/>
            </w:pPr>
            <w:r>
              <w:t>LL_04</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063B1B5" w14:textId="77777777" w:rsidR="00A5554F" w:rsidRDefault="00A5554F" w:rsidP="002F1CAA">
            <w:pPr>
              <w:ind w:firstLine="0"/>
            </w:pPr>
            <w:r>
              <w:t>Cipher used in Security protocol</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BA53549"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BFA04C3" w14:textId="15F42F75" w:rsidR="00A5554F" w:rsidRDefault="00A5554F" w:rsidP="002F1CAA">
            <w:pPr>
              <w:ind w:firstLine="0"/>
            </w:pPr>
            <w:r>
              <w:t xml:space="preserve">Check Key </w:t>
            </w:r>
            <w:r w:rsidR="00E95C97">
              <w:t>Descriptor</w:t>
            </w:r>
            <w:r>
              <w:t xml:space="preserve"> Version in Key information of authentication packet: AES/TKIP/RC4 stream cipher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195A57A" w14:textId="77777777" w:rsidR="00A5554F" w:rsidRDefault="00A5554F" w:rsidP="002F1CAA">
            <w:pPr>
              <w:ind w:firstLine="0"/>
            </w:pPr>
            <w:r>
              <w:t>AES Cipher (WPA2/PSK)</w:t>
            </w:r>
          </w:p>
        </w:tc>
      </w:tr>
      <w:tr w:rsidR="00A5554F" w:rsidRPr="00A5554F" w14:paraId="48E7080C"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258D824C" w14:textId="77777777" w:rsidR="00A5554F" w:rsidRDefault="00A5554F" w:rsidP="002F1CAA">
            <w:pPr>
              <w:ind w:firstLine="0"/>
            </w:pPr>
            <w:r>
              <w:t>UT_08</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40CC641E"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C29A9D0" w14:textId="77777777" w:rsidR="00A5554F" w:rsidRDefault="00A5554F" w:rsidP="002F1CAA">
            <w:pPr>
              <w:ind w:firstLine="0"/>
            </w:pPr>
            <w:r>
              <w:t>Message1 of 4 Way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65648560" w14:textId="77777777" w:rsidR="00A5554F" w:rsidRDefault="00A5554F" w:rsidP="002F1CAA">
            <w:pPr>
              <w:ind w:firstLine="0"/>
            </w:pPr>
            <w:r>
              <w:t>Pre-Shared Key</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C5D949B" w14:textId="77777777" w:rsidR="00A5554F" w:rsidRDefault="00A5554F" w:rsidP="002F1CAA">
            <w:pPr>
              <w:ind w:firstLine="0"/>
            </w:pPr>
            <w:r>
              <w:t>1. Station Receives Anounce.</w:t>
            </w:r>
          </w:p>
          <w:p w14:paraId="0D1AEB42" w14:textId="77777777" w:rsidR="00A5554F" w:rsidRDefault="00A5554F" w:rsidP="002F1CAA">
            <w:pPr>
              <w:ind w:firstLine="0"/>
            </w:pPr>
            <w:r>
              <w:t>2. Successful Acknowledgement.</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CBFFA7F" w14:textId="77777777" w:rsidR="00A5554F" w:rsidRDefault="00A5554F" w:rsidP="002F1CAA">
            <w:pPr>
              <w:ind w:firstLine="0"/>
            </w:pPr>
            <w:r>
              <w:t>Station Receives Anounce.</w:t>
            </w:r>
          </w:p>
          <w:p w14:paraId="4BF9CAD4" w14:textId="77777777" w:rsidR="00A5554F" w:rsidRDefault="00A5554F" w:rsidP="002F1CAA">
            <w:pPr>
              <w:ind w:firstLine="0"/>
            </w:pPr>
            <w:r>
              <w:t>2. Successful Acknowledgement.</w:t>
            </w:r>
          </w:p>
        </w:tc>
      </w:tr>
      <w:tr w:rsidR="00A5554F" w:rsidRPr="00A5554F" w14:paraId="6651C29D"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22C96D0" w14:textId="77777777" w:rsidR="00A5554F" w:rsidRDefault="00A5554F" w:rsidP="002F1CAA">
            <w:pPr>
              <w:ind w:firstLine="0"/>
            </w:pPr>
            <w:r>
              <w:t>UT_09</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3A29D53"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07A6B57" w14:textId="77777777" w:rsidR="00A5554F" w:rsidRDefault="00A5554F" w:rsidP="002F1CAA">
            <w:pPr>
              <w:ind w:firstLine="0"/>
            </w:pPr>
            <w:r>
              <w:t>Message2 of 4 Way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374E1EB"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60BAAD8" w14:textId="77777777" w:rsidR="00A5554F" w:rsidRDefault="00A5554F" w:rsidP="002F1CAA">
            <w:pPr>
              <w:ind w:firstLine="0"/>
            </w:pPr>
            <w:r>
              <w:t>1. Access Point receives Snounce</w:t>
            </w:r>
          </w:p>
          <w:p w14:paraId="18A5FC55" w14:textId="77777777" w:rsidR="00A5554F" w:rsidRDefault="00A5554F" w:rsidP="002F1CAA">
            <w:pPr>
              <w:ind w:firstLine="0"/>
            </w:pPr>
            <w:r>
              <w:t>2. Successful Message Integrity Check.</w:t>
            </w:r>
          </w:p>
          <w:p w14:paraId="32CE16E1" w14:textId="77777777" w:rsidR="00A5554F" w:rsidRDefault="00A5554F" w:rsidP="002F1CAA">
            <w:pPr>
              <w:ind w:firstLine="0"/>
            </w:pPr>
            <w:r>
              <w:t>3. Robust Security Network (RSN) Capabilities.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75092F3" w14:textId="21801C9D" w:rsidR="00A5554F" w:rsidRDefault="00782B6E" w:rsidP="002F1CAA">
            <w:pPr>
              <w:ind w:firstLine="0"/>
            </w:pPr>
            <w:r>
              <w:t>1. Access Point receives Snounce</w:t>
            </w:r>
          </w:p>
          <w:p w14:paraId="59224C9E" w14:textId="77777777" w:rsidR="00A5554F" w:rsidRDefault="00A5554F" w:rsidP="002F1CAA">
            <w:pPr>
              <w:ind w:firstLine="0"/>
            </w:pPr>
            <w:r>
              <w:t>2. Successful Message Integrity Check.</w:t>
            </w:r>
          </w:p>
          <w:p w14:paraId="13E22929" w14:textId="77777777" w:rsidR="00A5554F" w:rsidRDefault="00A5554F" w:rsidP="002F1CAA">
            <w:pPr>
              <w:ind w:firstLine="0"/>
            </w:pPr>
            <w:r>
              <w:t>3. Robust Security Network (RSN) Capabilities.</w:t>
            </w:r>
          </w:p>
        </w:tc>
      </w:tr>
      <w:tr w:rsidR="00A5554F" w:rsidRPr="00A5554F" w14:paraId="29270B4B"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9A3EE21" w14:textId="77777777" w:rsidR="00A5554F" w:rsidRDefault="00A5554F" w:rsidP="002F1CAA">
            <w:pPr>
              <w:ind w:firstLine="0"/>
            </w:pPr>
            <w:r>
              <w:t>UT_10</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0F353CF"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1E314A7" w14:textId="5AF61106" w:rsidR="00A5554F" w:rsidRDefault="00A5554F" w:rsidP="002F1CAA">
            <w:pPr>
              <w:ind w:firstLine="0"/>
            </w:pPr>
            <w:r>
              <w:t xml:space="preserve">Message3 of </w:t>
            </w:r>
            <w:r w:rsidR="00E95C97">
              <w:t>4-way</w:t>
            </w:r>
            <w:r>
              <w:t xml:space="preserve">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1F9C0617"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FA25568" w14:textId="77777777" w:rsidR="00A5554F" w:rsidRDefault="00A5554F" w:rsidP="002F1CAA">
            <w:pPr>
              <w:ind w:firstLine="0"/>
            </w:pPr>
            <w:r>
              <w:t>1. Successful Message Integrity Check</w:t>
            </w:r>
          </w:p>
          <w:p w14:paraId="51B34156" w14:textId="77777777" w:rsidR="00A5554F" w:rsidRDefault="00A5554F" w:rsidP="002F1CAA">
            <w:pPr>
              <w:ind w:firstLine="0"/>
            </w:pPr>
            <w:r>
              <w:t>2. Station Receives A nounce, RSN-IE.</w:t>
            </w:r>
          </w:p>
          <w:p w14:paraId="64DE4FD0" w14:textId="77777777" w:rsidR="00A5554F" w:rsidRDefault="00A5554F" w:rsidP="002F1CAA">
            <w:pPr>
              <w:ind w:firstLine="0"/>
            </w:pPr>
            <w:r>
              <w:t>3. Confirmation of TPK (Install Set Key=1)</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FA8DB05" w14:textId="77777777" w:rsidR="00A5554F" w:rsidRDefault="00A5554F" w:rsidP="002F1CAA">
            <w:pPr>
              <w:ind w:firstLine="0"/>
            </w:pPr>
            <w:r>
              <w:t>1. Successful Message Integrity Check</w:t>
            </w:r>
          </w:p>
          <w:p w14:paraId="4BE71D57" w14:textId="77777777" w:rsidR="00A5554F" w:rsidRDefault="00A5554F" w:rsidP="002F1CAA">
            <w:pPr>
              <w:ind w:firstLine="0"/>
            </w:pPr>
            <w:r>
              <w:t>2. Station Receives A nounce, RSN-IE.</w:t>
            </w:r>
          </w:p>
          <w:p w14:paraId="7C5D7A3A" w14:textId="77777777" w:rsidR="00A5554F" w:rsidRDefault="00A5554F" w:rsidP="002F1CAA">
            <w:pPr>
              <w:ind w:firstLine="0"/>
            </w:pPr>
            <w:r>
              <w:t>3. Confirmation of TPK (Install Set Key=1)</w:t>
            </w:r>
          </w:p>
        </w:tc>
      </w:tr>
      <w:tr w:rsidR="00A5554F" w:rsidRPr="00A5554F" w14:paraId="28C39441"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59E8F86A" w14:textId="77777777" w:rsidR="00A5554F" w:rsidRDefault="00A5554F" w:rsidP="002F1CAA">
            <w:pPr>
              <w:ind w:firstLine="0"/>
            </w:pPr>
            <w:r>
              <w:t>UT_11</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98ECEE0" w14:textId="77777777" w:rsidR="00A5554F" w:rsidRDefault="00A5554F" w:rsidP="002F1CAA">
            <w:pPr>
              <w:ind w:firstLine="0"/>
            </w:pPr>
            <w:r>
              <w:t>LL_05</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56A35572" w14:textId="77777777" w:rsidR="00A5554F" w:rsidRDefault="00A5554F" w:rsidP="002F1CAA">
            <w:pPr>
              <w:ind w:firstLine="0"/>
            </w:pPr>
            <w:r>
              <w:t>Message 4 of 4 Way Handshake.</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5311C9BC"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6C750A89" w14:textId="77777777" w:rsidR="00A5554F" w:rsidRDefault="00A5554F" w:rsidP="002F1CAA">
            <w:pPr>
              <w:ind w:firstLine="0"/>
            </w:pPr>
            <w:r>
              <w:t>1. Successful Message Integrity Check</w:t>
            </w:r>
          </w:p>
          <w:p w14:paraId="6122106B" w14:textId="77777777" w:rsidR="00A5554F" w:rsidRDefault="00A5554F" w:rsidP="002F1CAA">
            <w:pPr>
              <w:ind w:firstLine="0"/>
            </w:pPr>
            <w:r>
              <w:t xml:space="preserve">2. Confirmation of Successful Installation of </w:t>
            </w:r>
            <w:r>
              <w:lastRenderedPageBreak/>
              <w:t>Temporal Key (Secure Set Bit =1)</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2DCD360" w14:textId="77777777" w:rsidR="00A5554F" w:rsidRDefault="00A5554F" w:rsidP="002F1CAA">
            <w:pPr>
              <w:ind w:firstLine="0"/>
            </w:pPr>
            <w:r>
              <w:lastRenderedPageBreak/>
              <w:t>1. Successful Message Integrity Check</w:t>
            </w:r>
          </w:p>
          <w:p w14:paraId="1CA60968" w14:textId="77777777" w:rsidR="00A5554F" w:rsidRDefault="00A5554F" w:rsidP="002F1CAA">
            <w:pPr>
              <w:ind w:firstLine="0"/>
            </w:pPr>
            <w:r>
              <w:t>2. Confirmation of Successful Installation of Temporal Key (Secure Set Bit =1)</w:t>
            </w:r>
          </w:p>
        </w:tc>
      </w:tr>
      <w:tr w:rsidR="00A5554F" w:rsidRPr="00A5554F" w14:paraId="3968180A" w14:textId="77777777" w:rsidTr="0096785B">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21B414D" w14:textId="77777777" w:rsidR="00A5554F" w:rsidRDefault="00A5554F" w:rsidP="002F1CAA">
            <w:pPr>
              <w:ind w:firstLine="0"/>
            </w:pPr>
            <w:r>
              <w:t>UT_12</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AA50FF3" w14:textId="77777777" w:rsidR="00A5554F" w:rsidRDefault="00A5554F" w:rsidP="002F1CAA">
            <w:pPr>
              <w:ind w:firstLine="0"/>
            </w:pPr>
            <w:r>
              <w:t>LL_06</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961A32F" w14:textId="77777777" w:rsidR="00A5554F" w:rsidRDefault="00A5554F" w:rsidP="002F1CAA">
            <w:pPr>
              <w:ind w:firstLine="0"/>
            </w:pPr>
            <w:r>
              <w:t>Convey of Identification from Secondary Station.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41BE2DF9" w14:textId="77777777" w:rsidR="00A5554F" w:rsidRDefault="00A5554F"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7F67283" w14:textId="77777777" w:rsidR="00A5554F" w:rsidRDefault="00A5554F" w:rsidP="002F1CAA">
            <w:pPr>
              <w:ind w:firstLine="0"/>
            </w:pPr>
            <w:r>
              <w:t>Response to exchange information in the control field.</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493E941" w14:textId="77777777" w:rsidR="00A5554F" w:rsidRDefault="00A5554F" w:rsidP="002F1CAA">
            <w:pPr>
              <w:ind w:firstLine="0"/>
            </w:pPr>
            <w:r>
              <w:t>Response to exchange information in the control field.</w:t>
            </w:r>
          </w:p>
        </w:tc>
      </w:tr>
      <w:tr w:rsidR="0096785B" w:rsidRPr="00A5554F" w14:paraId="090F86B4"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96EFEAA" w14:textId="77777777" w:rsidR="0096785B" w:rsidRDefault="0096785B" w:rsidP="002F1CAA">
            <w:pPr>
              <w:ind w:firstLine="0"/>
            </w:pPr>
            <w:r>
              <w:t>UT_13</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22CA117"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652CC752" w14:textId="77777777" w:rsidR="0096785B" w:rsidRDefault="0096785B" w:rsidP="002F1CAA">
            <w:pPr>
              <w:ind w:firstLine="0"/>
            </w:pPr>
            <w:r>
              <w:t>DHCP Discovery</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01E77813" w14:textId="5744082F"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7F617DE" w14:textId="77777777" w:rsidR="0096785B" w:rsidRDefault="0096785B" w:rsidP="002F1CAA">
            <w:pPr>
              <w:ind w:firstLine="0"/>
            </w:pPr>
            <w:r>
              <w:t>1. Message Type: Boot Request.</w:t>
            </w:r>
          </w:p>
          <w:p w14:paraId="26FE6483" w14:textId="77777777" w:rsidR="0096785B" w:rsidRDefault="0096785B" w:rsidP="002F1CAA">
            <w:pPr>
              <w:ind w:firstLine="0"/>
            </w:pPr>
            <w:r>
              <w:t>2. Show Client MAC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862BD4D" w14:textId="77777777" w:rsidR="0096785B" w:rsidRDefault="0096785B" w:rsidP="002F1CAA">
            <w:pPr>
              <w:ind w:firstLine="0"/>
            </w:pPr>
            <w:r>
              <w:t>1. Message Type: Boot Request.</w:t>
            </w:r>
          </w:p>
          <w:p w14:paraId="4F04DFEE" w14:textId="77777777" w:rsidR="0096785B" w:rsidRDefault="0096785B" w:rsidP="002F1CAA">
            <w:pPr>
              <w:ind w:firstLine="0"/>
            </w:pPr>
            <w:r>
              <w:t>2. Show Client MAC Address.</w:t>
            </w:r>
          </w:p>
        </w:tc>
      </w:tr>
      <w:tr w:rsidR="0096785B" w:rsidRPr="00A5554F" w14:paraId="6C56BE5D"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3AF67AE" w14:textId="77777777" w:rsidR="0096785B" w:rsidRDefault="0096785B" w:rsidP="002F1CAA">
            <w:pPr>
              <w:ind w:firstLine="0"/>
            </w:pPr>
            <w:r>
              <w:t>UT_14</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B295234"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2B43867C" w14:textId="77777777" w:rsidR="0096785B" w:rsidRDefault="0096785B" w:rsidP="002F1CAA">
            <w:pPr>
              <w:ind w:firstLine="0"/>
            </w:pPr>
            <w:r>
              <w:t>DHCP Offer</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588B049C" w14:textId="67FAD8C0"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683CAC09" w14:textId="77777777" w:rsidR="0096785B" w:rsidRDefault="0096785B" w:rsidP="002F1CAA">
            <w:pPr>
              <w:ind w:firstLine="0"/>
            </w:pPr>
            <w:r>
              <w:t>1. Message Type: Boot Reply</w:t>
            </w:r>
          </w:p>
          <w:p w14:paraId="7AA0CD87" w14:textId="77777777" w:rsidR="0096785B" w:rsidRDefault="0096785B" w:rsidP="002F1CAA">
            <w:pPr>
              <w:ind w:firstLine="0"/>
            </w:pPr>
            <w:r>
              <w:t>2. Identify Server IP Address.</w:t>
            </w:r>
          </w:p>
          <w:p w14:paraId="05F9A257" w14:textId="77777777" w:rsidR="0096785B" w:rsidRDefault="0096785B" w:rsidP="002F1CAA">
            <w:pPr>
              <w:ind w:firstLine="0"/>
            </w:pPr>
            <w:r>
              <w:t>3. Show renewal Time.</w:t>
            </w:r>
          </w:p>
          <w:p w14:paraId="54D5A577" w14:textId="77777777" w:rsidR="0096785B" w:rsidRDefault="0096785B" w:rsidP="002F1CAA">
            <w:pPr>
              <w:ind w:firstLine="0"/>
            </w:pPr>
            <w:r>
              <w:t>4. Router Address</w:t>
            </w:r>
          </w:p>
          <w:p w14:paraId="2339B979" w14:textId="77777777" w:rsidR="0096785B" w:rsidRDefault="0096785B" w:rsidP="002F1CAA">
            <w:pPr>
              <w:ind w:firstLine="0"/>
            </w:pPr>
            <w:r>
              <w:t>5. Broadcast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88D185E" w14:textId="77777777" w:rsidR="0096785B" w:rsidRDefault="0096785B" w:rsidP="002F1CAA">
            <w:pPr>
              <w:ind w:firstLine="0"/>
            </w:pPr>
            <w:r>
              <w:t>1. Message Type: Boot Reply</w:t>
            </w:r>
          </w:p>
          <w:p w14:paraId="57ECBDF1" w14:textId="77777777" w:rsidR="0096785B" w:rsidRDefault="0096785B" w:rsidP="002F1CAA">
            <w:pPr>
              <w:ind w:firstLine="0"/>
            </w:pPr>
            <w:r>
              <w:t>2. Identify Server IP Address.</w:t>
            </w:r>
          </w:p>
          <w:p w14:paraId="303FA0B1" w14:textId="77777777" w:rsidR="0096785B" w:rsidRDefault="0096785B" w:rsidP="002F1CAA">
            <w:pPr>
              <w:ind w:firstLine="0"/>
            </w:pPr>
            <w:r>
              <w:t>3. Show renewal Time.</w:t>
            </w:r>
          </w:p>
          <w:p w14:paraId="14046D7C" w14:textId="77777777" w:rsidR="0096785B" w:rsidRDefault="0096785B" w:rsidP="002F1CAA">
            <w:pPr>
              <w:ind w:firstLine="0"/>
            </w:pPr>
            <w:r>
              <w:t>4. Router Address</w:t>
            </w:r>
          </w:p>
          <w:p w14:paraId="08E8F6F5" w14:textId="77777777" w:rsidR="0096785B" w:rsidRDefault="0096785B" w:rsidP="002F1CAA">
            <w:pPr>
              <w:ind w:firstLine="0"/>
            </w:pPr>
            <w:r>
              <w:t>5. Broadcast Address</w:t>
            </w:r>
          </w:p>
        </w:tc>
      </w:tr>
      <w:tr w:rsidR="0096785B" w:rsidRPr="00A5554F" w14:paraId="0ED93C42"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56D1D9D0" w14:textId="77777777" w:rsidR="0096785B" w:rsidRDefault="0096785B" w:rsidP="002F1CAA">
            <w:pPr>
              <w:ind w:firstLine="0"/>
            </w:pPr>
            <w:r>
              <w:t>UT_15</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4B9DED48"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04A4D281" w14:textId="77777777" w:rsidR="0096785B" w:rsidRDefault="0096785B" w:rsidP="002F1CAA">
            <w:pPr>
              <w:ind w:firstLine="0"/>
            </w:pPr>
            <w:r>
              <w:t>DHCP Request</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422C4F31" w14:textId="1D5A2A40"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8E6EAB6" w14:textId="77777777" w:rsidR="0096785B" w:rsidRDefault="0096785B" w:rsidP="002F1CAA">
            <w:pPr>
              <w:ind w:firstLine="0"/>
            </w:pPr>
            <w:r>
              <w:t>1. Message Type: Request</w:t>
            </w:r>
          </w:p>
          <w:p w14:paraId="0DC70EC7" w14:textId="77777777" w:rsidR="0096785B" w:rsidRDefault="0096785B" w:rsidP="002F1CAA">
            <w:pPr>
              <w:ind w:firstLine="0"/>
            </w:pPr>
            <w:r>
              <w:t>2. Show Requested IP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tcPr>
          <w:p w14:paraId="288EA6C9" w14:textId="77777777" w:rsidR="0096785B" w:rsidRDefault="0096785B" w:rsidP="002F1CAA">
            <w:pPr>
              <w:ind w:firstLine="0"/>
            </w:pPr>
            <w:r>
              <w:t>1. Message Type: Request</w:t>
            </w:r>
          </w:p>
          <w:p w14:paraId="03A1333B" w14:textId="77777777" w:rsidR="0096785B" w:rsidRDefault="0096785B" w:rsidP="002F1CAA">
            <w:pPr>
              <w:ind w:firstLine="0"/>
            </w:pPr>
            <w:r>
              <w:t>2. Show Requested IP Address</w:t>
            </w:r>
          </w:p>
          <w:p w14:paraId="5A37197A" w14:textId="77777777" w:rsidR="0096785B" w:rsidRDefault="0096785B" w:rsidP="002F1CAA">
            <w:pPr>
              <w:ind w:firstLine="0"/>
            </w:pPr>
          </w:p>
        </w:tc>
      </w:tr>
      <w:tr w:rsidR="0096785B" w:rsidRPr="00A5554F" w14:paraId="0BE1E0DB"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EE968C6" w14:textId="77777777" w:rsidR="0096785B" w:rsidRDefault="0096785B" w:rsidP="002F1CAA">
            <w:pPr>
              <w:ind w:firstLine="0"/>
            </w:pPr>
            <w:r>
              <w:t>UT_16</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B6541A2" w14:textId="77777777" w:rsidR="0096785B" w:rsidRDefault="0096785B" w:rsidP="002F1CAA">
            <w:pPr>
              <w:ind w:firstLine="0"/>
            </w:pPr>
            <w:r>
              <w:t>LL_07</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1693A531" w14:textId="77777777" w:rsidR="0096785B" w:rsidRDefault="0096785B" w:rsidP="002F1CAA">
            <w:pPr>
              <w:ind w:firstLine="0"/>
            </w:pPr>
            <w:r>
              <w:t>DHCP ACK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39350B43" w14:textId="27138D54"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42FDE79A" w14:textId="77777777" w:rsidR="0096785B" w:rsidRDefault="0096785B" w:rsidP="002F1CAA">
            <w:pPr>
              <w:ind w:firstLine="0"/>
            </w:pPr>
            <w:r>
              <w:t>1. Message Type: ACK.</w:t>
            </w:r>
          </w:p>
          <w:p w14:paraId="21AAC5C1" w14:textId="77777777" w:rsidR="0096785B" w:rsidRDefault="0096785B" w:rsidP="002F1CAA">
            <w:pPr>
              <w:ind w:firstLine="0"/>
            </w:pPr>
            <w:r>
              <w:t>2. Show IP Address Lease time.</w:t>
            </w:r>
          </w:p>
          <w:p w14:paraId="2F71498B" w14:textId="77777777" w:rsidR="0096785B" w:rsidRDefault="0096785B" w:rsidP="002F1CAA">
            <w:pPr>
              <w:ind w:firstLine="0"/>
            </w:pPr>
            <w:r>
              <w:t>3. ACK of IP Address in Transport layer.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81F1777" w14:textId="77777777" w:rsidR="0096785B" w:rsidRDefault="0096785B" w:rsidP="002F1CAA">
            <w:pPr>
              <w:ind w:firstLine="0"/>
            </w:pPr>
            <w:r>
              <w:t>1. Message Type: ACK.</w:t>
            </w:r>
          </w:p>
          <w:p w14:paraId="4BD3EC06" w14:textId="77777777" w:rsidR="0096785B" w:rsidRDefault="0096785B" w:rsidP="002F1CAA">
            <w:pPr>
              <w:ind w:firstLine="0"/>
            </w:pPr>
            <w:r>
              <w:t>2. Show IP Address Lease time.</w:t>
            </w:r>
          </w:p>
          <w:p w14:paraId="1C127A13" w14:textId="77777777" w:rsidR="0096785B" w:rsidRDefault="0096785B" w:rsidP="002F1CAA">
            <w:pPr>
              <w:ind w:firstLine="0"/>
            </w:pPr>
            <w:r>
              <w:t>3. ACK of IP Address in Transport layer.</w:t>
            </w:r>
          </w:p>
        </w:tc>
      </w:tr>
      <w:tr w:rsidR="0096785B" w:rsidRPr="00A5554F" w14:paraId="5B286B69"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37BDCA4" w14:textId="77777777" w:rsidR="0096785B" w:rsidRDefault="0096785B" w:rsidP="002F1CAA">
            <w:pPr>
              <w:ind w:firstLine="0"/>
            </w:pPr>
            <w:r>
              <w:t>UT_17</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1CC6A6C"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A1BB256" w14:textId="77777777" w:rsidR="0096785B" w:rsidRDefault="0096785B" w:rsidP="002F1CAA">
            <w:pPr>
              <w:ind w:firstLine="0"/>
            </w:pPr>
            <w:r>
              <w:t>Address Resolution Protocol for mapping a dynamic IP Address to permanent physical machine (MAC)address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tcPr>
          <w:p w14:paraId="239565E2" w14:textId="563AB620" w:rsidR="0096785B" w:rsidRDefault="0096785B" w:rsidP="002F1CAA">
            <w:pPr>
              <w:ind w:firstLine="0"/>
            </w:pP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572645F" w14:textId="77777777" w:rsidR="0096785B" w:rsidRDefault="0096785B" w:rsidP="002F1CAA">
            <w:pPr>
              <w:ind w:firstLine="0"/>
            </w:pPr>
            <w:r>
              <w:t>1. Sender MAC and IP Address.</w:t>
            </w:r>
          </w:p>
          <w:p w14:paraId="00815F1E" w14:textId="77777777" w:rsidR="0096785B" w:rsidRDefault="0096785B" w:rsidP="002F1CAA">
            <w:pPr>
              <w:ind w:firstLine="0"/>
            </w:pPr>
            <w:r>
              <w:t>2. Target IP address.</w:t>
            </w:r>
          </w:p>
          <w:p w14:paraId="7E2AA3C3" w14:textId="77777777" w:rsidR="0096785B" w:rsidRDefault="0096785B" w:rsidP="002F1CAA">
            <w:pPr>
              <w:ind w:firstLine="0"/>
            </w:pPr>
            <w:r>
              <w:t>3. ARP type: Request</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4D973F1" w14:textId="77777777" w:rsidR="0096785B" w:rsidRDefault="0096785B" w:rsidP="002F1CAA">
            <w:pPr>
              <w:ind w:firstLine="0"/>
            </w:pPr>
            <w:r>
              <w:t>1. Sender MAC and IP Address.</w:t>
            </w:r>
          </w:p>
          <w:p w14:paraId="6541AC8E" w14:textId="77777777" w:rsidR="0096785B" w:rsidRDefault="0096785B" w:rsidP="002F1CAA">
            <w:pPr>
              <w:ind w:firstLine="0"/>
            </w:pPr>
            <w:r>
              <w:t>2. Target IP address.</w:t>
            </w:r>
          </w:p>
          <w:p w14:paraId="2385B2C8" w14:textId="77777777" w:rsidR="0096785B" w:rsidRDefault="0096785B" w:rsidP="002F1CAA">
            <w:pPr>
              <w:ind w:firstLine="0"/>
            </w:pPr>
            <w:r>
              <w:t>3. ARP type: Request</w:t>
            </w:r>
          </w:p>
        </w:tc>
      </w:tr>
      <w:tr w:rsidR="0096785B" w:rsidRPr="00A5554F" w14:paraId="4AC16A4B"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8AD834C" w14:textId="77777777" w:rsidR="0096785B" w:rsidRDefault="0096785B" w:rsidP="002F1CAA">
            <w:pPr>
              <w:ind w:firstLine="0"/>
            </w:pPr>
            <w:r>
              <w:t>UT_18</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7392C084"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5FF073D9" w14:textId="77777777" w:rsidR="0096785B" w:rsidRDefault="0096785B" w:rsidP="002F1CAA">
            <w:pPr>
              <w:ind w:firstLine="0"/>
            </w:pPr>
            <w:r>
              <w:t xml:space="preserve">Address Resolution Protocol for mapping a dynamic IP Address to permanent </w:t>
            </w:r>
            <w:r>
              <w:lastRenderedPageBreak/>
              <w:t>physical machine (MAC)address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6993B41" w14:textId="77777777" w:rsidR="0096785B" w:rsidRDefault="0096785B" w:rsidP="002F1CAA">
            <w:pPr>
              <w:ind w:firstLine="0"/>
            </w:pPr>
            <w:r>
              <w:lastRenderedPageBreak/>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F82E3E9" w14:textId="77777777" w:rsidR="0096785B" w:rsidRDefault="0096785B" w:rsidP="002F1CAA">
            <w:pPr>
              <w:ind w:firstLine="0"/>
            </w:pPr>
            <w:r>
              <w:t>1. ARP type: Reply</w:t>
            </w:r>
          </w:p>
          <w:p w14:paraId="3B6E3D6F" w14:textId="77777777" w:rsidR="0096785B" w:rsidRDefault="0096785B" w:rsidP="002F1CAA">
            <w:pPr>
              <w:ind w:firstLine="0"/>
            </w:pPr>
            <w:r>
              <w:t>2. Sender MAC Address along with IP Address</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F37925C" w14:textId="77777777" w:rsidR="0096785B" w:rsidRDefault="0096785B" w:rsidP="002F1CAA">
            <w:pPr>
              <w:ind w:firstLine="0"/>
            </w:pPr>
            <w:r>
              <w:t>1. ARP type: Reply</w:t>
            </w:r>
          </w:p>
          <w:p w14:paraId="61F68E64" w14:textId="77777777" w:rsidR="0096785B" w:rsidRDefault="0096785B" w:rsidP="002F1CAA">
            <w:pPr>
              <w:ind w:firstLine="0"/>
            </w:pPr>
            <w:r>
              <w:t>2. Sender MAC Address along with IP Address</w:t>
            </w:r>
          </w:p>
        </w:tc>
      </w:tr>
      <w:tr w:rsidR="0096785B" w:rsidRPr="00A5554F" w14:paraId="26FDF6EA"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917A286" w14:textId="77777777" w:rsidR="0096785B" w:rsidRDefault="0096785B" w:rsidP="002F1CAA">
            <w:pPr>
              <w:ind w:firstLine="0"/>
            </w:pPr>
            <w:r>
              <w:t>UT_19</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AC2E25F"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1731B5F" w14:textId="5132C194" w:rsidR="0096785B" w:rsidRDefault="0096785B" w:rsidP="002F1CAA">
            <w:pPr>
              <w:ind w:firstLine="0"/>
            </w:pPr>
            <w:r>
              <w:t>Duplicate Address Detection. Send IP probe and if no one responds then claim IP Address. IP address probe request.</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77EDE293"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C1A2426" w14:textId="77777777" w:rsidR="0096785B" w:rsidRDefault="0096785B" w:rsidP="002F1CAA">
            <w:pPr>
              <w:ind w:firstLine="0"/>
            </w:pPr>
            <w:r>
              <w:t>1. Opcode: Request (1)</w:t>
            </w:r>
          </w:p>
          <w:p w14:paraId="11E9C4A9" w14:textId="77777777" w:rsidR="0096785B" w:rsidRDefault="0096785B" w:rsidP="002F1CAA">
            <w:pPr>
              <w:ind w:firstLine="0"/>
            </w:pPr>
            <w:r>
              <w:t>2. Sender MAC address=True</w:t>
            </w:r>
          </w:p>
          <w:p w14:paraId="502A4ECD" w14:textId="77777777" w:rsidR="0096785B" w:rsidRDefault="0096785B" w:rsidP="002F1CAA">
            <w:pPr>
              <w:ind w:firstLine="0"/>
            </w:pPr>
            <w:r>
              <w:t>3. Target IP Address: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21DEC49" w14:textId="77777777" w:rsidR="0096785B" w:rsidRDefault="0096785B" w:rsidP="002F1CAA">
            <w:pPr>
              <w:ind w:firstLine="0"/>
            </w:pPr>
            <w:r>
              <w:t>1. Opcode: Request (1)</w:t>
            </w:r>
          </w:p>
          <w:p w14:paraId="50FE6FE1" w14:textId="77777777" w:rsidR="0096785B" w:rsidRDefault="0096785B" w:rsidP="002F1CAA">
            <w:pPr>
              <w:ind w:firstLine="0"/>
            </w:pPr>
            <w:r>
              <w:t>2. Sender MAC address=True</w:t>
            </w:r>
          </w:p>
          <w:p w14:paraId="4C16EFE5" w14:textId="77777777" w:rsidR="0096785B" w:rsidRDefault="0096785B" w:rsidP="002F1CAA">
            <w:pPr>
              <w:ind w:firstLine="0"/>
            </w:pPr>
            <w:r>
              <w:t>3. Target IP Address: True</w:t>
            </w:r>
          </w:p>
        </w:tc>
      </w:tr>
      <w:tr w:rsidR="0096785B" w:rsidRPr="00A5554F" w14:paraId="70797922"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7F636DC" w14:textId="77777777" w:rsidR="0096785B" w:rsidRDefault="0096785B" w:rsidP="002F1CAA">
            <w:pPr>
              <w:ind w:firstLine="0"/>
            </w:pPr>
            <w:r>
              <w:t>UT_20</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BA39D8B" w14:textId="77777777" w:rsidR="0096785B" w:rsidRDefault="0096785B" w:rsidP="002F1CAA">
            <w:pPr>
              <w:ind w:firstLine="0"/>
            </w:pPr>
            <w:r>
              <w:t>LL_08</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0EDFAEA6" w14:textId="77777777" w:rsidR="0096785B" w:rsidRDefault="0096785B" w:rsidP="002F1CAA">
            <w:pPr>
              <w:ind w:firstLine="0"/>
            </w:pPr>
            <w:r>
              <w:t>ARP Announcement to claim IP address</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363BBEEB"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D180215" w14:textId="2066E175" w:rsidR="0096785B" w:rsidRDefault="0096785B" w:rsidP="002F1CAA">
            <w:pPr>
              <w:ind w:firstLine="0"/>
            </w:pPr>
            <w:r>
              <w:t>1. Opcode: Request (1)</w:t>
            </w:r>
          </w:p>
          <w:p w14:paraId="0D14A8C3" w14:textId="77777777" w:rsidR="0096785B" w:rsidRDefault="0096785B" w:rsidP="002F1CAA">
            <w:pPr>
              <w:ind w:firstLine="0"/>
            </w:pPr>
            <w:r>
              <w:t>2. Sender MAC address=True</w:t>
            </w:r>
          </w:p>
          <w:p w14:paraId="6C9AFF1A" w14:textId="77777777" w:rsidR="0096785B" w:rsidRDefault="0096785B" w:rsidP="002F1CAA">
            <w:pPr>
              <w:ind w:firstLine="0"/>
            </w:pPr>
            <w:r>
              <w:t>3. Sender IP address: True</w:t>
            </w:r>
          </w:p>
          <w:p w14:paraId="1139867A" w14:textId="77777777" w:rsidR="0096785B" w:rsidRDefault="0096785B" w:rsidP="002F1CAA">
            <w:pPr>
              <w:ind w:firstLine="0"/>
            </w:pPr>
            <w:r>
              <w:t>4. Target IP Address: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6E8BDE0" w14:textId="2A22BC08" w:rsidR="0096785B" w:rsidRDefault="0096785B" w:rsidP="002F1CAA">
            <w:pPr>
              <w:ind w:firstLine="0"/>
            </w:pPr>
            <w:r>
              <w:t>1. Opcode: Request (1)</w:t>
            </w:r>
          </w:p>
          <w:p w14:paraId="09C92620" w14:textId="77777777" w:rsidR="0096785B" w:rsidRDefault="0096785B" w:rsidP="002F1CAA">
            <w:pPr>
              <w:ind w:firstLine="0"/>
            </w:pPr>
            <w:r>
              <w:t>2. Sender MAC address=True</w:t>
            </w:r>
          </w:p>
          <w:p w14:paraId="04C854BF" w14:textId="77777777" w:rsidR="0096785B" w:rsidRDefault="0096785B" w:rsidP="002F1CAA">
            <w:pPr>
              <w:ind w:firstLine="0"/>
            </w:pPr>
            <w:r>
              <w:t>3. Sender IP address: True</w:t>
            </w:r>
          </w:p>
          <w:p w14:paraId="1467E2EE" w14:textId="77777777" w:rsidR="0096785B" w:rsidRDefault="0096785B" w:rsidP="002F1CAA">
            <w:pPr>
              <w:ind w:firstLine="0"/>
            </w:pPr>
            <w:r>
              <w:t>4. Target IP Address: True</w:t>
            </w:r>
          </w:p>
        </w:tc>
      </w:tr>
      <w:tr w:rsidR="0096785B" w:rsidRPr="00A5554F" w14:paraId="00CD54E5"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7F2901C9" w14:textId="77777777" w:rsidR="0096785B" w:rsidRDefault="0096785B" w:rsidP="002F1CAA">
            <w:pPr>
              <w:ind w:firstLine="0"/>
            </w:pPr>
            <w:r>
              <w:t>UT_21</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33686B6" w14:textId="77777777" w:rsidR="0096785B" w:rsidRDefault="0096785B" w:rsidP="002F1CAA">
            <w:pPr>
              <w:ind w:firstLine="0"/>
            </w:pPr>
            <w:r>
              <w:t>LL_09</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DDAD659" w14:textId="77777777" w:rsidR="0096785B" w:rsidRDefault="0096785B" w:rsidP="002F1CAA">
            <w:pPr>
              <w:ind w:firstLine="0"/>
            </w:pPr>
            <w:r>
              <w:t>3 Way handshake to establish a reliable Connection.</w:t>
            </w:r>
          </w:p>
          <w:p w14:paraId="0F5DF332" w14:textId="77777777" w:rsidR="0096785B" w:rsidRDefault="0096785B" w:rsidP="002F1CAA">
            <w:pPr>
              <w:ind w:firstLine="0"/>
            </w:pPr>
            <w:r>
              <w:t>Step 1: Client SYN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24776FE"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AACC019" w14:textId="77777777" w:rsidR="0096785B" w:rsidRDefault="0096785B" w:rsidP="002F1CAA">
            <w:pPr>
              <w:ind w:firstLine="0"/>
            </w:pPr>
            <w:r>
              <w:t>1. SYN Bit = True</w:t>
            </w:r>
          </w:p>
          <w:p w14:paraId="4052400C" w14:textId="77777777" w:rsidR="0096785B" w:rsidRDefault="0096785B" w:rsidP="002F1CAA">
            <w:pPr>
              <w:ind w:firstLine="0"/>
            </w:pPr>
            <w:r>
              <w:t>2. Client Seq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E6FD258" w14:textId="77777777" w:rsidR="0096785B" w:rsidRDefault="0096785B" w:rsidP="002F1CAA">
            <w:pPr>
              <w:ind w:firstLine="0"/>
            </w:pPr>
            <w:r>
              <w:t>1. SYN Bit = True</w:t>
            </w:r>
          </w:p>
          <w:p w14:paraId="12E54679" w14:textId="77777777" w:rsidR="0096785B" w:rsidRDefault="0096785B" w:rsidP="002F1CAA">
            <w:pPr>
              <w:ind w:firstLine="0"/>
            </w:pPr>
            <w:r>
              <w:t>2. Client Seq number</w:t>
            </w:r>
          </w:p>
        </w:tc>
      </w:tr>
      <w:tr w:rsidR="0096785B" w:rsidRPr="00A5554F" w14:paraId="5EC85ADA"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603E8CDD" w14:textId="77777777" w:rsidR="0096785B" w:rsidRDefault="0096785B" w:rsidP="002F1CAA">
            <w:pPr>
              <w:ind w:firstLine="0"/>
            </w:pPr>
            <w:r>
              <w:t>UT_22</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AAED28D" w14:textId="77777777" w:rsidR="0096785B" w:rsidRDefault="0096785B" w:rsidP="002F1CAA">
            <w:pPr>
              <w:ind w:firstLine="0"/>
            </w:pPr>
            <w:r>
              <w:t>LL_09</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7FD04F79" w14:textId="77777777" w:rsidR="0096785B" w:rsidRDefault="0096785B" w:rsidP="002F1CAA">
            <w:pPr>
              <w:ind w:firstLine="0"/>
            </w:pPr>
            <w:r>
              <w:t>Step 2: Server SYN/ACK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7585D681"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2A831551" w14:textId="77777777" w:rsidR="0096785B" w:rsidRDefault="0096785B" w:rsidP="002F1CAA">
            <w:pPr>
              <w:ind w:firstLine="0"/>
            </w:pPr>
            <w:r>
              <w:t>1. SYN &amp; ACK Bit = True</w:t>
            </w:r>
          </w:p>
          <w:p w14:paraId="01D5810C" w14:textId="77777777" w:rsidR="0096785B" w:rsidRDefault="0096785B" w:rsidP="002F1CAA">
            <w:pPr>
              <w:ind w:firstLine="0"/>
            </w:pPr>
            <w:r>
              <w:t>2. Incremented SYN number by server as ACK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6C45ACF" w14:textId="77777777" w:rsidR="0096785B" w:rsidRDefault="0096785B" w:rsidP="002F1CAA">
            <w:pPr>
              <w:ind w:firstLine="0"/>
            </w:pPr>
            <w:r>
              <w:t>1. SYN &amp; ACK Bit = True</w:t>
            </w:r>
          </w:p>
          <w:p w14:paraId="65DCB2E8" w14:textId="77777777" w:rsidR="0096785B" w:rsidRDefault="0096785B" w:rsidP="002F1CAA">
            <w:pPr>
              <w:ind w:firstLine="0"/>
            </w:pPr>
            <w:r>
              <w:t>2. Incremented SYN number by server as ACK number</w:t>
            </w:r>
          </w:p>
        </w:tc>
      </w:tr>
      <w:tr w:rsidR="0096785B" w:rsidRPr="00A5554F" w14:paraId="7CF6A2A9"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47523E9A" w14:textId="77777777" w:rsidR="0096785B" w:rsidRDefault="0096785B" w:rsidP="002F1CAA">
            <w:pPr>
              <w:ind w:firstLine="0"/>
            </w:pPr>
            <w:r>
              <w:t>UT_23</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93878E1" w14:textId="77777777" w:rsidR="0096785B" w:rsidRDefault="0096785B" w:rsidP="002F1CAA">
            <w:pPr>
              <w:ind w:firstLine="0"/>
            </w:pPr>
            <w:r>
              <w:t>LL_09</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6822EE6" w14:textId="77777777" w:rsidR="0096785B" w:rsidRDefault="0096785B" w:rsidP="002F1CAA">
            <w:pPr>
              <w:ind w:firstLine="0"/>
            </w:pPr>
            <w:r>
              <w:t>Step 3: Client ACK</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0B4DFB42"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49ACD450" w14:textId="77777777" w:rsidR="0096785B" w:rsidRDefault="0096785B" w:rsidP="002F1CAA">
            <w:pPr>
              <w:ind w:firstLine="0"/>
            </w:pPr>
            <w:r>
              <w:t>1. ACK Bit = True</w:t>
            </w:r>
          </w:p>
          <w:p w14:paraId="0659E9E4" w14:textId="77777777" w:rsidR="0096785B" w:rsidRDefault="0096785B" w:rsidP="002F1CAA">
            <w:pPr>
              <w:ind w:firstLine="0"/>
            </w:pPr>
            <w:r>
              <w:t>2. ACK number of Client and Server should match.</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26E87BA" w14:textId="77777777" w:rsidR="0096785B" w:rsidRDefault="0096785B" w:rsidP="002F1CAA">
            <w:pPr>
              <w:ind w:firstLine="0"/>
            </w:pPr>
            <w:r>
              <w:t>1. ACK Bit = True</w:t>
            </w:r>
          </w:p>
          <w:p w14:paraId="2559B161" w14:textId="77777777" w:rsidR="0096785B" w:rsidRDefault="0096785B" w:rsidP="002F1CAA">
            <w:pPr>
              <w:ind w:firstLine="0"/>
            </w:pPr>
            <w:r>
              <w:t>2. ACK number of Client and Server should match.</w:t>
            </w:r>
          </w:p>
        </w:tc>
      </w:tr>
      <w:tr w:rsidR="0096785B" w:rsidRPr="00A5554F" w14:paraId="0E09B301"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1CCB3817" w14:textId="77777777" w:rsidR="0096785B" w:rsidRDefault="0096785B" w:rsidP="002F1CAA">
            <w:pPr>
              <w:ind w:firstLine="0"/>
            </w:pPr>
            <w:r>
              <w:t>UT_24</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B338639"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42B11791" w14:textId="77777777" w:rsidR="0096785B" w:rsidRDefault="0096785B" w:rsidP="002F1CAA">
            <w:pPr>
              <w:ind w:firstLine="0"/>
            </w:pPr>
            <w:r>
              <w:t>HTTP Get Request</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1EE1EDDE" w14:textId="77777777" w:rsidR="0096785B" w:rsidRDefault="0096785B" w:rsidP="002F1CAA">
            <w:pPr>
              <w:ind w:firstLine="0"/>
            </w:pPr>
            <w:r>
              <w:t>Open a browser</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5C6F2F78" w14:textId="590C80DD" w:rsidR="0096785B" w:rsidRDefault="0096785B" w:rsidP="002F1CAA">
            <w:pPr>
              <w:ind w:firstLine="0"/>
            </w:pPr>
            <w:r>
              <w:t>1. ACK and Push (End of Request) in TCP = True</w:t>
            </w:r>
          </w:p>
          <w:p w14:paraId="307CF5EC" w14:textId="77777777" w:rsidR="0096785B" w:rsidRDefault="0096785B" w:rsidP="002F1CAA">
            <w:pPr>
              <w:ind w:firstLine="0"/>
            </w:pPr>
            <w:r>
              <w:t>2. Sequence Number 1</w:t>
            </w:r>
          </w:p>
          <w:p w14:paraId="44F324B8" w14:textId="77777777" w:rsidR="0096785B" w:rsidRDefault="0096785B" w:rsidP="002F1CAA">
            <w:pPr>
              <w:ind w:firstLine="0"/>
            </w:pPr>
            <w:r>
              <w:t>3. Show ACK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ED47359" w14:textId="77777777" w:rsidR="0096785B" w:rsidRDefault="0096785B" w:rsidP="002F1CAA">
            <w:pPr>
              <w:ind w:firstLine="0"/>
            </w:pPr>
            <w:r>
              <w:t>1. ACK and Push in TCP = True</w:t>
            </w:r>
          </w:p>
          <w:p w14:paraId="7759E243" w14:textId="77777777" w:rsidR="0096785B" w:rsidRDefault="0096785B" w:rsidP="002F1CAA">
            <w:pPr>
              <w:ind w:firstLine="0"/>
            </w:pPr>
            <w:r>
              <w:t>2. Sequence Number = 1</w:t>
            </w:r>
          </w:p>
          <w:p w14:paraId="4E4A28BD" w14:textId="77777777" w:rsidR="0096785B" w:rsidRDefault="0096785B" w:rsidP="002F1CAA">
            <w:pPr>
              <w:ind w:firstLine="0"/>
            </w:pPr>
            <w:r>
              <w:t>3. Show ACK number = 1</w:t>
            </w:r>
          </w:p>
        </w:tc>
      </w:tr>
      <w:tr w:rsidR="0096785B" w:rsidRPr="00A5554F" w14:paraId="300C3045"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2524E6C3" w14:textId="77777777" w:rsidR="0096785B" w:rsidRDefault="0096785B" w:rsidP="002F1CAA">
            <w:pPr>
              <w:ind w:firstLine="0"/>
            </w:pPr>
            <w:r>
              <w:t>UT_25</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13B57F90"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4EB7E0C" w14:textId="62A59B53" w:rsidR="0096785B" w:rsidRDefault="0096785B" w:rsidP="002F1CAA">
            <w:pPr>
              <w:ind w:firstLine="0"/>
            </w:pPr>
            <w:r>
              <w:t>Data Response from Server</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494F57D1"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03E8D561" w14:textId="77777777" w:rsidR="0096785B" w:rsidRDefault="0096785B" w:rsidP="002F1CAA">
            <w:pPr>
              <w:ind w:firstLine="0"/>
            </w:pPr>
            <w:r>
              <w:t>1. ACK Bit = True</w:t>
            </w:r>
          </w:p>
          <w:p w14:paraId="164EA5A9" w14:textId="77777777" w:rsidR="0096785B" w:rsidRDefault="0096785B" w:rsidP="002F1CAA">
            <w:pPr>
              <w:ind w:firstLine="0"/>
            </w:pPr>
            <w:r>
              <w:t>2. Show Source &amp; Destination Port</w:t>
            </w:r>
          </w:p>
          <w:p w14:paraId="6235F971" w14:textId="77777777" w:rsidR="0096785B" w:rsidRDefault="0096785B" w:rsidP="002F1CAA">
            <w:pPr>
              <w:ind w:firstLine="0"/>
            </w:pPr>
            <w:r>
              <w:lastRenderedPageBreak/>
              <w:t>3. Sequence Number</w:t>
            </w:r>
          </w:p>
          <w:p w14:paraId="4BAF54F8" w14:textId="54320A1B" w:rsidR="0096785B" w:rsidRDefault="0096785B" w:rsidP="002F1CAA">
            <w:pPr>
              <w:ind w:firstLine="0"/>
            </w:pPr>
            <w:r>
              <w:t>4. ACK number: LL_10 Next Seq number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05B7DAB" w14:textId="77777777" w:rsidR="0096785B" w:rsidRDefault="0096785B" w:rsidP="002F1CAA">
            <w:pPr>
              <w:ind w:firstLine="0"/>
            </w:pPr>
            <w:r>
              <w:lastRenderedPageBreak/>
              <w:t>1. ACK Bit = True</w:t>
            </w:r>
          </w:p>
          <w:p w14:paraId="70F0DF36" w14:textId="77777777" w:rsidR="0096785B" w:rsidRDefault="0096785B" w:rsidP="002F1CAA">
            <w:pPr>
              <w:ind w:firstLine="0"/>
            </w:pPr>
            <w:r>
              <w:t>2. Show Source &amp; Destination Port</w:t>
            </w:r>
          </w:p>
          <w:p w14:paraId="63B00F81" w14:textId="77777777" w:rsidR="0096785B" w:rsidRDefault="0096785B" w:rsidP="002F1CAA">
            <w:pPr>
              <w:ind w:firstLine="0"/>
            </w:pPr>
            <w:r>
              <w:lastRenderedPageBreak/>
              <w:t>3. Sequence Number = 1</w:t>
            </w:r>
          </w:p>
          <w:p w14:paraId="744FAF7C" w14:textId="76ADF360" w:rsidR="0096785B" w:rsidRDefault="0096785B" w:rsidP="002F1CAA">
            <w:pPr>
              <w:ind w:firstLine="0"/>
            </w:pPr>
            <w:r>
              <w:t>4. ACK number: LL_10 Next Seq number (162)</w:t>
            </w:r>
          </w:p>
        </w:tc>
      </w:tr>
      <w:tr w:rsidR="0096785B" w:rsidRPr="00A5554F" w14:paraId="313AB36F"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5EA4833B" w14:textId="77777777" w:rsidR="0096785B" w:rsidRDefault="0096785B" w:rsidP="002F1CAA">
            <w:pPr>
              <w:ind w:firstLine="0"/>
            </w:pPr>
            <w:r>
              <w:lastRenderedPageBreak/>
              <w:t>UT_26</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684B692A"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300E5E54" w14:textId="77777777" w:rsidR="0096785B" w:rsidRDefault="0096785B" w:rsidP="002F1CAA">
            <w:pPr>
              <w:ind w:firstLine="0"/>
            </w:pPr>
            <w:r>
              <w:t>ACK from Server of Completion of Data Transmission.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32458FD6"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31ABDDFC" w14:textId="77777777" w:rsidR="0096785B" w:rsidRDefault="0096785B" w:rsidP="002F1CAA">
            <w:pPr>
              <w:ind w:firstLine="0"/>
            </w:pPr>
            <w:r>
              <w:t>1. ACK Number same as Response from server</w:t>
            </w:r>
          </w:p>
          <w:p w14:paraId="296FCCD6" w14:textId="77777777" w:rsidR="0096785B" w:rsidRDefault="0096785B" w:rsidP="002F1CAA">
            <w:pPr>
              <w:ind w:firstLine="0"/>
            </w:pPr>
            <w:r>
              <w:t>2. ACK Bit = True</w:t>
            </w:r>
          </w:p>
          <w:p w14:paraId="411201BD" w14:textId="77777777" w:rsidR="0096785B" w:rsidRDefault="0096785B" w:rsidP="002F1CAA">
            <w:pPr>
              <w:ind w:firstLine="0"/>
            </w:pPr>
            <w:r>
              <w:t>3. Completion Status from Server</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6AD97AE3" w14:textId="77777777" w:rsidR="0096785B" w:rsidRDefault="0096785B" w:rsidP="002F1CAA">
            <w:pPr>
              <w:ind w:firstLine="0"/>
            </w:pPr>
            <w:r>
              <w:t>1. ACK Number same as Response from server = 162</w:t>
            </w:r>
          </w:p>
          <w:p w14:paraId="344C3E64" w14:textId="77777777" w:rsidR="0096785B" w:rsidRDefault="0096785B" w:rsidP="002F1CAA">
            <w:pPr>
              <w:ind w:firstLine="0"/>
            </w:pPr>
            <w:r>
              <w:t>2. ACK Bit = True</w:t>
            </w:r>
          </w:p>
          <w:p w14:paraId="6C0259C4" w14:textId="77777777" w:rsidR="0096785B" w:rsidRDefault="0096785B" w:rsidP="002F1CAA">
            <w:pPr>
              <w:ind w:firstLine="0"/>
            </w:pPr>
            <w:r>
              <w:t>3. Completion Status: 200</w:t>
            </w:r>
          </w:p>
        </w:tc>
      </w:tr>
      <w:tr w:rsidR="0096785B" w:rsidRPr="00A5554F" w14:paraId="2FD18A08"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34026D49" w14:textId="77777777" w:rsidR="0096785B" w:rsidRDefault="0096785B" w:rsidP="002F1CAA">
            <w:pPr>
              <w:ind w:firstLine="0"/>
            </w:pPr>
            <w:r>
              <w:t>UT_27</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5C2759B1"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6CA8C2C6" w14:textId="77777777" w:rsidR="0096785B" w:rsidRDefault="0096785B" w:rsidP="002F1CAA">
            <w:pPr>
              <w:ind w:firstLine="0"/>
            </w:pPr>
            <w:r>
              <w:t>ACK from the Client for receiving each and every transmission.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21452037"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73F1A23D" w14:textId="116051EE" w:rsidR="0096785B" w:rsidRDefault="0096785B" w:rsidP="002F1CAA">
            <w:pPr>
              <w:ind w:firstLine="0"/>
            </w:pPr>
            <w:r>
              <w:t>1. Sequence Number</w:t>
            </w:r>
          </w:p>
          <w:p w14:paraId="17E9EA36" w14:textId="77777777" w:rsidR="0096785B" w:rsidRDefault="0096785B" w:rsidP="002F1CAA">
            <w:pPr>
              <w:ind w:firstLine="0"/>
            </w:pPr>
            <w:r>
              <w:t xml:space="preserve">2. ACK for receive of data from client to Server  </w:t>
            </w:r>
          </w:p>
          <w:p w14:paraId="03CACA66" w14:textId="77777777" w:rsidR="0096785B" w:rsidRDefault="0096785B" w:rsidP="002F1CAA">
            <w:pPr>
              <w:ind w:firstLine="0"/>
            </w:pPr>
            <w:r>
              <w:t>ACK = Sequence Number of Transmitted Data</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5C3680D" w14:textId="77777777" w:rsidR="0096785B" w:rsidRDefault="0096785B" w:rsidP="002F1CAA">
            <w:pPr>
              <w:ind w:firstLine="0"/>
            </w:pPr>
            <w:r>
              <w:t>1. Sequence Number = 162</w:t>
            </w:r>
          </w:p>
          <w:p w14:paraId="047B68A8" w14:textId="77777777" w:rsidR="0096785B" w:rsidRDefault="0096785B" w:rsidP="002F1CAA">
            <w:pPr>
              <w:ind w:firstLine="0"/>
            </w:pPr>
            <w:r>
              <w:t>2. ACK for receive of data from client to Server,</w:t>
            </w:r>
          </w:p>
          <w:p w14:paraId="0D6AB5C6" w14:textId="77777777" w:rsidR="0096785B" w:rsidRDefault="0096785B" w:rsidP="002F1CAA">
            <w:pPr>
              <w:ind w:firstLine="0"/>
            </w:pPr>
            <w:r>
              <w:t>a. ACK1 = Sequence number of 1</w:t>
            </w:r>
            <w:r w:rsidRPr="00A5554F">
              <w:t>st</w:t>
            </w:r>
            <w:r>
              <w:t xml:space="preserve"> data = 1409</w:t>
            </w:r>
          </w:p>
          <w:p w14:paraId="51CC1E02" w14:textId="15CB499A" w:rsidR="0096785B" w:rsidRDefault="0096785B" w:rsidP="002F1CAA">
            <w:pPr>
              <w:ind w:firstLine="0"/>
            </w:pPr>
            <w:r>
              <w:t>b. ACK2 = Sequence number of 2</w:t>
            </w:r>
            <w:r w:rsidRPr="00A5554F">
              <w:t>nd</w:t>
            </w:r>
            <w:r>
              <w:t xml:space="preserve"> data = 2817</w:t>
            </w:r>
          </w:p>
          <w:p w14:paraId="1EA80B98" w14:textId="2196B2FA" w:rsidR="0096785B" w:rsidRDefault="0096785B" w:rsidP="002F1CAA">
            <w:pPr>
              <w:ind w:firstLine="0"/>
            </w:pPr>
            <w:r>
              <w:t>c. ACK3 = Sequence number of 3</w:t>
            </w:r>
            <w:r w:rsidRPr="00A5554F">
              <w:t>rd</w:t>
            </w:r>
            <w:r>
              <w:t xml:space="preserve"> data = 3478</w:t>
            </w:r>
          </w:p>
        </w:tc>
      </w:tr>
      <w:tr w:rsidR="0096785B" w:rsidRPr="00A5554F" w14:paraId="13004FF9" w14:textId="77777777" w:rsidTr="0096785B">
        <w:trPr>
          <w:trHeight w:val="486"/>
        </w:trPr>
        <w:tc>
          <w:tcPr>
            <w:tcW w:w="747" w:type="dxa"/>
            <w:tcBorders>
              <w:top w:val="nil"/>
              <w:left w:val="single" w:sz="2" w:space="0" w:color="000000"/>
              <w:bottom w:val="single" w:sz="2" w:space="0" w:color="000000"/>
              <w:right w:val="nil"/>
            </w:tcBorders>
            <w:tcMar>
              <w:top w:w="55" w:type="dxa"/>
              <w:left w:w="55" w:type="dxa"/>
              <w:bottom w:w="55" w:type="dxa"/>
              <w:right w:w="55" w:type="dxa"/>
            </w:tcMar>
            <w:hideMark/>
          </w:tcPr>
          <w:p w14:paraId="14A91725" w14:textId="77777777" w:rsidR="0096785B" w:rsidRDefault="0096785B" w:rsidP="002F1CAA">
            <w:pPr>
              <w:ind w:firstLine="0"/>
            </w:pPr>
            <w:r>
              <w:t>UT_28</w:t>
            </w:r>
          </w:p>
        </w:tc>
        <w:tc>
          <w:tcPr>
            <w:tcW w:w="1350" w:type="dxa"/>
            <w:tcBorders>
              <w:top w:val="nil"/>
              <w:left w:val="single" w:sz="2" w:space="0" w:color="000000"/>
              <w:bottom w:val="single" w:sz="2" w:space="0" w:color="000000"/>
              <w:right w:val="nil"/>
            </w:tcBorders>
            <w:tcMar>
              <w:top w:w="55" w:type="dxa"/>
              <w:left w:w="55" w:type="dxa"/>
              <w:bottom w:w="55" w:type="dxa"/>
              <w:right w:w="55" w:type="dxa"/>
            </w:tcMar>
            <w:hideMark/>
          </w:tcPr>
          <w:p w14:paraId="35E9AFCC" w14:textId="77777777" w:rsidR="0096785B" w:rsidRDefault="0096785B" w:rsidP="002F1CAA">
            <w:pPr>
              <w:ind w:firstLine="0"/>
            </w:pPr>
            <w:r>
              <w:t>LL_10</w:t>
            </w:r>
          </w:p>
        </w:tc>
        <w:tc>
          <w:tcPr>
            <w:tcW w:w="2043" w:type="dxa"/>
            <w:tcBorders>
              <w:top w:val="nil"/>
              <w:left w:val="single" w:sz="2" w:space="0" w:color="000000"/>
              <w:bottom w:val="single" w:sz="2" w:space="0" w:color="000000"/>
              <w:right w:val="nil"/>
            </w:tcBorders>
            <w:tcMar>
              <w:top w:w="55" w:type="dxa"/>
              <w:left w:w="55" w:type="dxa"/>
              <w:bottom w:w="55" w:type="dxa"/>
              <w:right w:w="55" w:type="dxa"/>
            </w:tcMar>
            <w:hideMark/>
          </w:tcPr>
          <w:p w14:paraId="6109F847" w14:textId="77777777" w:rsidR="0096785B" w:rsidRDefault="0096785B" w:rsidP="002F1CAA">
            <w:pPr>
              <w:ind w:firstLine="0"/>
            </w:pPr>
            <w:r>
              <w:t>End of Transmission</w:t>
            </w:r>
          </w:p>
        </w:tc>
        <w:tc>
          <w:tcPr>
            <w:tcW w:w="1470" w:type="dxa"/>
            <w:tcBorders>
              <w:top w:val="nil"/>
              <w:left w:val="single" w:sz="2" w:space="0" w:color="000000"/>
              <w:bottom w:val="single" w:sz="2" w:space="0" w:color="000000"/>
              <w:right w:val="nil"/>
            </w:tcBorders>
            <w:tcMar>
              <w:top w:w="55" w:type="dxa"/>
              <w:left w:w="55" w:type="dxa"/>
              <w:bottom w:w="55" w:type="dxa"/>
              <w:right w:w="55" w:type="dxa"/>
            </w:tcMar>
            <w:hideMark/>
          </w:tcPr>
          <w:p w14:paraId="5686AD75" w14:textId="77777777" w:rsidR="0096785B" w:rsidRDefault="0096785B" w:rsidP="002F1CAA">
            <w:pPr>
              <w:ind w:firstLine="0"/>
            </w:pPr>
            <w:r>
              <w:t>-</w:t>
            </w:r>
          </w:p>
        </w:tc>
        <w:tc>
          <w:tcPr>
            <w:tcW w:w="1755" w:type="dxa"/>
            <w:tcBorders>
              <w:top w:val="nil"/>
              <w:left w:val="single" w:sz="2" w:space="0" w:color="000000"/>
              <w:bottom w:val="single" w:sz="2" w:space="0" w:color="000000"/>
              <w:right w:val="nil"/>
            </w:tcBorders>
            <w:tcMar>
              <w:top w:w="55" w:type="dxa"/>
              <w:left w:w="55" w:type="dxa"/>
              <w:bottom w:w="55" w:type="dxa"/>
              <w:right w:w="55" w:type="dxa"/>
            </w:tcMar>
            <w:hideMark/>
          </w:tcPr>
          <w:p w14:paraId="07B95067" w14:textId="77777777" w:rsidR="0096785B" w:rsidRDefault="0096785B" w:rsidP="002F1CAA">
            <w:pPr>
              <w:ind w:firstLine="0"/>
            </w:pPr>
            <w:r>
              <w:t>1. ACK Number = UT_10 sequence number</w:t>
            </w:r>
          </w:p>
          <w:p w14:paraId="6B4E2C4C" w14:textId="77777777" w:rsidR="0096785B" w:rsidRDefault="0096785B" w:rsidP="002F1CAA">
            <w:pPr>
              <w:ind w:firstLine="0"/>
            </w:pPr>
            <w:r>
              <w:t>2. FIN &amp; ACK flag = True</w:t>
            </w:r>
          </w:p>
        </w:tc>
        <w:tc>
          <w:tcPr>
            <w:tcW w:w="2220"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106583F" w14:textId="77777777" w:rsidR="0096785B" w:rsidRDefault="0096785B" w:rsidP="002F1CAA">
            <w:pPr>
              <w:ind w:firstLine="0"/>
            </w:pPr>
            <w:r>
              <w:t>1. ACK Number = 162</w:t>
            </w:r>
          </w:p>
          <w:p w14:paraId="5B742D72" w14:textId="77777777" w:rsidR="0096785B" w:rsidRDefault="0096785B" w:rsidP="002F1CAA">
            <w:pPr>
              <w:ind w:firstLine="0"/>
            </w:pPr>
            <w:r>
              <w:t>2. FIN &amp; ACK flag = True</w:t>
            </w:r>
          </w:p>
        </w:tc>
      </w:tr>
    </w:tbl>
    <w:p w14:paraId="0E08C9F8" w14:textId="77777777" w:rsidR="00A5554F" w:rsidRDefault="00A5554F" w:rsidP="0096785B">
      <w:pPr>
        <w:pStyle w:val="Standard"/>
        <w:jc w:val="both"/>
        <w:rPr>
          <w:rFonts w:ascii="Liberation Serif" w:hAnsi="Liberation Serif" w:cs="Lohit Devanagari"/>
          <w:kern w:val="3"/>
          <w:lang w:val="en-IN" w:eastAsia="zh-CN" w:bidi="hi-IN"/>
        </w:rPr>
      </w:pPr>
    </w:p>
    <w:p w14:paraId="6B76ECFA" w14:textId="77777777" w:rsidR="001F7FE2" w:rsidRDefault="001F7FE2" w:rsidP="0096785B">
      <w:pPr>
        <w:jc w:val="both"/>
      </w:pPr>
    </w:p>
    <w:p w14:paraId="39CE5CB4" w14:textId="77777777" w:rsidR="001F7FE2" w:rsidRDefault="001F7FE2" w:rsidP="0096785B">
      <w:pPr>
        <w:jc w:val="both"/>
      </w:pPr>
    </w:p>
    <w:p w14:paraId="6EEA5FC2" w14:textId="77777777" w:rsidR="001F7FE2" w:rsidRDefault="001F7FE2" w:rsidP="0096785B">
      <w:pPr>
        <w:jc w:val="both"/>
      </w:pPr>
    </w:p>
    <w:p w14:paraId="50968E81" w14:textId="77777777" w:rsidR="001F7FE2" w:rsidRDefault="001F7FE2" w:rsidP="0096785B">
      <w:pPr>
        <w:jc w:val="both"/>
      </w:pPr>
    </w:p>
    <w:p w14:paraId="0E39F7C3" w14:textId="77777777" w:rsidR="001F7FE2" w:rsidRDefault="001F7FE2" w:rsidP="0096785B">
      <w:pPr>
        <w:jc w:val="both"/>
      </w:pPr>
    </w:p>
    <w:p w14:paraId="30864095" w14:textId="77777777" w:rsidR="001F7FE2" w:rsidRDefault="001F7FE2" w:rsidP="0096785B">
      <w:pPr>
        <w:jc w:val="both"/>
      </w:pPr>
    </w:p>
    <w:p w14:paraId="2991FC08" w14:textId="09EE6757" w:rsidR="00F408CD" w:rsidRDefault="00F408CD" w:rsidP="001F7FE2">
      <w:pPr>
        <w:pStyle w:val="Heading1"/>
      </w:pPr>
      <w:bookmarkStart w:id="1281" w:name="_Toc59555362"/>
      <w:r>
        <w:t>Implementation Summary</w:t>
      </w:r>
      <w:bookmarkEnd w:id="1281"/>
      <w:r w:rsidR="00BF0A35">
        <w:t xml:space="preserve"> </w:t>
      </w:r>
    </w:p>
    <w:p w14:paraId="19FF1846" w14:textId="707967CD" w:rsidR="00AF56B1" w:rsidRPr="00AF56B1" w:rsidRDefault="00AF56B1" w:rsidP="00AB7198">
      <w:pPr>
        <w:pStyle w:val="Heading3"/>
        <w:pPrChange w:id="1282" w:author="Praveen Kumar Chaubey" w:date="2020-12-22T18:28:00Z">
          <w:pPr>
            <w:pStyle w:val="Heading2"/>
          </w:pPr>
        </w:pPrChange>
      </w:pPr>
      <w:bookmarkStart w:id="1283" w:name="_Toc59555363"/>
      <w:r w:rsidRPr="00AF56B1">
        <w:t>Summary</w:t>
      </w:r>
      <w:bookmarkEnd w:id="1283"/>
    </w:p>
    <w:p w14:paraId="59BC1001" w14:textId="77777777" w:rsidR="00AB7198" w:rsidRDefault="00AB7198" w:rsidP="00AB7198">
      <w:pPr>
        <w:pStyle w:val="Heading3"/>
        <w:rPr>
          <w:ins w:id="1284" w:author="Praveen Kumar Chaubey" w:date="2020-12-22T18:26:00Z"/>
          <w:rFonts w:ascii="Times New Roman" w:hAnsi="Times New Roman"/>
        </w:rPr>
        <w:pPrChange w:id="1285" w:author="Praveen Kumar Chaubey" w:date="2020-12-22T18:28:00Z">
          <w:pPr>
            <w:pStyle w:val="Heading1"/>
            <w:keepNext/>
            <w:keepLines/>
            <w:numPr>
              <w:numId w:val="27"/>
            </w:numPr>
            <w:suppressAutoHyphens/>
            <w:autoSpaceDN w:val="0"/>
            <w:spacing w:before="240" w:after="0"/>
            <w:ind w:left="360" w:hanging="360"/>
            <w:textAlignment w:val="baseline"/>
          </w:pPr>
        </w:pPrChange>
      </w:pPr>
      <w:bookmarkStart w:id="1286" w:name="_Toc59099843"/>
      <w:bookmarkStart w:id="1287" w:name="__RefHeading___Toc351_1339978642"/>
      <w:bookmarkStart w:id="1288" w:name="_Hlk59553992"/>
      <w:bookmarkStart w:id="1289" w:name="_Toc59555364"/>
      <w:ins w:id="1290" w:author="Praveen Kumar Chaubey" w:date="2020-12-22T18:26:00Z">
        <w:r>
          <w:rPr>
            <w:rFonts w:ascii="Times New Roman" w:hAnsi="Times New Roman"/>
          </w:rPr>
          <w:lastRenderedPageBreak/>
          <w:t>Scanning Testing</w:t>
        </w:r>
        <w:bookmarkEnd w:id="1287"/>
        <w:bookmarkEnd w:id="1289"/>
      </w:ins>
    </w:p>
    <w:p w14:paraId="1EBEEC61" w14:textId="77777777" w:rsidR="00AB7198" w:rsidRDefault="00AB7198" w:rsidP="00AB7198">
      <w:pPr>
        <w:pStyle w:val="Standard"/>
        <w:rPr>
          <w:ins w:id="1291" w:author="Praveen Kumar Chaubey" w:date="2020-12-22T18:26:00Z"/>
          <w:rFonts w:ascii="Times New Roman" w:hAnsi="Times New Roman"/>
        </w:rPr>
      </w:pPr>
    </w:p>
    <w:p w14:paraId="1D7EFBF0" w14:textId="77777777" w:rsidR="00AB7198" w:rsidRPr="00AB7198" w:rsidRDefault="00AB7198" w:rsidP="00AB7198">
      <w:pPr>
        <w:ind w:firstLine="0"/>
        <w:rPr>
          <w:ins w:id="1292" w:author="Praveen Kumar Chaubey" w:date="2020-12-22T18:26:00Z"/>
          <w:rPrChange w:id="1293" w:author="Praveen Kumar Chaubey" w:date="2020-12-22T18:29:00Z">
            <w:rPr>
              <w:ins w:id="1294" w:author="Praveen Kumar Chaubey" w:date="2020-12-22T18:26:00Z"/>
              <w:rFonts w:ascii="Times New Roman" w:hAnsi="Times New Roman" w:cs="Times New Roman"/>
            </w:rPr>
          </w:rPrChange>
        </w:rPr>
        <w:pPrChange w:id="1295" w:author="Praveen Kumar Chaubey" w:date="2020-12-22T18:29:00Z">
          <w:pPr>
            <w:pStyle w:val="Standarduser"/>
            <w:ind w:left="360"/>
            <w:jc w:val="both"/>
          </w:pPr>
        </w:pPrChange>
      </w:pPr>
      <w:ins w:id="1296" w:author="Praveen Kumar Chaubey" w:date="2020-12-22T18:26:00Z">
        <w:r w:rsidRPr="00AB7198">
          <w:rPr>
            <w:rPrChange w:id="1297" w:author="Praveen Kumar Chaubey" w:date="2020-12-22T18:29:00Z">
              <w:rPr>
                <w:rFonts w:ascii="Times New Roman" w:hAnsi="Times New Roman" w:cs="Times New Roman"/>
              </w:rPr>
            </w:rPrChange>
          </w:rPr>
          <w:t>Wi-Fi scanning is one of the basic functions in a wireless network. It is the mechanism by which a client device (e.g. computer) or an application discovers the wireless networks that are in range of the Wi-Fi adapter. As part of this process, a scanning device or application gathers information about the signal strength, channel, security configuration and capabilities of nearby networks. Client devices use this information to determine which networks they can join or roam to. </w:t>
        </w:r>
      </w:ins>
    </w:p>
    <w:p w14:paraId="2B93F098" w14:textId="77777777" w:rsidR="00AB7198" w:rsidRPr="00AB7198" w:rsidRDefault="00AB7198" w:rsidP="00AB7198">
      <w:pPr>
        <w:ind w:firstLine="0"/>
        <w:rPr>
          <w:ins w:id="1298" w:author="Praveen Kumar Chaubey" w:date="2020-12-22T18:26:00Z"/>
          <w:rPrChange w:id="1299" w:author="Praveen Kumar Chaubey" w:date="2020-12-22T18:29:00Z">
            <w:rPr>
              <w:ins w:id="1300" w:author="Praveen Kumar Chaubey" w:date="2020-12-22T18:26:00Z"/>
              <w:rFonts w:ascii="Times New Roman" w:hAnsi="Times New Roman" w:cs="Times New Roman"/>
            </w:rPr>
          </w:rPrChange>
        </w:rPr>
        <w:pPrChange w:id="1301" w:author="Praveen Kumar Chaubey" w:date="2020-12-22T18:29:00Z">
          <w:pPr>
            <w:pStyle w:val="Standarduser"/>
            <w:ind w:left="360"/>
            <w:jc w:val="both"/>
          </w:pPr>
        </w:pPrChange>
      </w:pPr>
    </w:p>
    <w:p w14:paraId="3C9D87E5" w14:textId="4F7E5FE5" w:rsidR="00AB7198" w:rsidRPr="00AB7198" w:rsidRDefault="00AB7198" w:rsidP="00AB7198">
      <w:pPr>
        <w:ind w:firstLine="0"/>
        <w:rPr>
          <w:ins w:id="1302" w:author="Praveen Kumar Chaubey" w:date="2020-12-22T18:28:00Z"/>
          <w:rPrChange w:id="1303" w:author="Praveen Kumar Chaubey" w:date="2020-12-22T18:29:00Z">
            <w:rPr>
              <w:ins w:id="1304" w:author="Praveen Kumar Chaubey" w:date="2020-12-22T18:28:00Z"/>
              <w:rFonts w:ascii="Times New Roman" w:hAnsi="Times New Roman"/>
            </w:rPr>
          </w:rPrChange>
        </w:rPr>
        <w:pPrChange w:id="1305" w:author="Praveen Kumar Chaubey" w:date="2020-12-22T18:29:00Z">
          <w:pPr>
            <w:pStyle w:val="Heading2"/>
          </w:pPr>
        </w:pPrChange>
      </w:pPr>
      <w:ins w:id="1306" w:author="Praveen Kumar Chaubey" w:date="2020-12-22T18:26:00Z">
        <w:r w:rsidRPr="00AB7198">
          <w:rPr>
            <w:rPrChange w:id="1307" w:author="Praveen Kumar Chaubey" w:date="2020-12-22T18:29:00Z">
              <w:rPr>
                <w:rFonts w:ascii="Times New Roman" w:hAnsi="Times New Roman"/>
              </w:rPr>
            </w:rPrChange>
          </w:rPr>
          <w:t>There are two methods to perform Wi-Fi scanning: </w:t>
        </w:r>
        <w:r w:rsidRPr="00AB7198">
          <w:rPr>
            <w:rPrChange w:id="1308" w:author="Praveen Kumar Chaubey" w:date="2020-12-22T18:29:00Z">
              <w:rPr>
                <w:rFonts w:ascii="Times New Roman" w:hAnsi="Times New Roman"/>
                <w:i/>
                <w:iCs/>
              </w:rPr>
            </w:rPrChange>
          </w:rPr>
          <w:t>active</w:t>
        </w:r>
        <w:r w:rsidRPr="00AB7198">
          <w:rPr>
            <w:rPrChange w:id="1309" w:author="Praveen Kumar Chaubey" w:date="2020-12-22T18:29:00Z">
              <w:rPr>
                <w:rFonts w:ascii="Times New Roman" w:hAnsi="Times New Roman"/>
              </w:rPr>
            </w:rPrChange>
          </w:rPr>
          <w:t> and </w:t>
        </w:r>
        <w:r w:rsidRPr="00AB7198">
          <w:rPr>
            <w:rPrChange w:id="1310" w:author="Praveen Kumar Chaubey" w:date="2020-12-22T18:29:00Z">
              <w:rPr>
                <w:rFonts w:ascii="Times New Roman" w:hAnsi="Times New Roman"/>
                <w:i/>
                <w:iCs/>
              </w:rPr>
            </w:rPrChange>
          </w:rPr>
          <w:t>passive</w:t>
        </w:r>
        <w:r w:rsidRPr="00AB7198">
          <w:rPr>
            <w:rPrChange w:id="1311" w:author="Praveen Kumar Chaubey" w:date="2020-12-22T18:29:00Z">
              <w:rPr>
                <w:rFonts w:ascii="Times New Roman" w:hAnsi="Times New Roman"/>
              </w:rPr>
            </w:rPrChange>
          </w:rPr>
          <w:t>.</w:t>
        </w:r>
      </w:ins>
    </w:p>
    <w:p w14:paraId="3E31BE24" w14:textId="77777777" w:rsidR="00AB7198" w:rsidRPr="00AB7198" w:rsidRDefault="00AB7198" w:rsidP="00AB7198">
      <w:pPr>
        <w:ind w:firstLine="0"/>
        <w:rPr>
          <w:ins w:id="1312" w:author="Praveen Kumar Chaubey" w:date="2020-12-22T18:26:00Z"/>
          <w:rPrChange w:id="1313" w:author="Praveen Kumar Chaubey" w:date="2020-12-22T18:29:00Z">
            <w:rPr>
              <w:ins w:id="1314" w:author="Praveen Kumar Chaubey" w:date="2020-12-22T18:26:00Z"/>
              <w:rFonts w:ascii="Times New Roman" w:hAnsi="Times New Roman"/>
            </w:rPr>
          </w:rPrChange>
        </w:rPr>
        <w:pPrChange w:id="1315" w:author="Praveen Kumar Chaubey" w:date="2020-12-22T18:29:00Z">
          <w:pPr>
            <w:pStyle w:val="Heading2"/>
          </w:pPr>
        </w:pPrChange>
      </w:pPr>
    </w:p>
    <w:p w14:paraId="027329F9" w14:textId="77777777" w:rsidR="00AB7198" w:rsidRDefault="00AB7198" w:rsidP="00AB7198">
      <w:pPr>
        <w:pStyle w:val="Heading4"/>
        <w:rPr>
          <w:ins w:id="1316" w:author="Praveen Kumar Chaubey" w:date="2020-12-22T18:26:00Z"/>
        </w:rPr>
        <w:pPrChange w:id="1317" w:author="Praveen Kumar Chaubey" w:date="2020-12-22T18:28:00Z">
          <w:pPr>
            <w:pStyle w:val="Heading2"/>
            <w:keepNext/>
            <w:keepLines/>
            <w:numPr>
              <w:ilvl w:val="1"/>
              <w:numId w:val="19"/>
            </w:numPr>
            <w:suppressAutoHyphens/>
            <w:autoSpaceDN w:val="0"/>
            <w:spacing w:before="40" w:after="0"/>
            <w:ind w:left="643" w:hanging="360"/>
            <w:textAlignment w:val="baseline"/>
          </w:pPr>
        </w:pPrChange>
      </w:pPr>
      <w:bookmarkStart w:id="1318" w:name="__RefHeading___Toc353_1339978642"/>
      <w:ins w:id="1319" w:author="Praveen Kumar Chaubey" w:date="2020-12-22T18:26:00Z">
        <w:r>
          <w:t>Active Scanning</w:t>
        </w:r>
        <w:bookmarkEnd w:id="1318"/>
      </w:ins>
    </w:p>
    <w:p w14:paraId="171DD767" w14:textId="77777777" w:rsidR="00AB7198" w:rsidRDefault="00AB7198" w:rsidP="00AB7198">
      <w:pPr>
        <w:pStyle w:val="Standarduser"/>
        <w:ind w:left="720"/>
        <w:jc w:val="both"/>
        <w:rPr>
          <w:ins w:id="1320" w:author="Praveen Kumar Chaubey" w:date="2020-12-22T18:26:00Z"/>
          <w:rFonts w:ascii="Times New Roman" w:hAnsi="Times New Roman" w:cs="Times New Roman"/>
        </w:rPr>
      </w:pPr>
    </w:p>
    <w:p w14:paraId="6EDD48C2" w14:textId="138DD10B" w:rsidR="00AB7198" w:rsidRDefault="00AB7198" w:rsidP="00AB7198">
      <w:pPr>
        <w:ind w:firstLine="0"/>
        <w:rPr>
          <w:ins w:id="1321" w:author="Praveen Kumar Chaubey" w:date="2020-12-22T18:29:00Z"/>
        </w:rPr>
        <w:pPrChange w:id="1322" w:author="Praveen Kumar Chaubey" w:date="2020-12-22T18:29:00Z">
          <w:pPr>
            <w:pStyle w:val="Textbodyuser"/>
            <w:ind w:left="360"/>
            <w:jc w:val="both"/>
          </w:pPr>
        </w:pPrChange>
      </w:pPr>
      <w:ins w:id="1323" w:author="Praveen Kumar Chaubey" w:date="2020-12-22T18:26:00Z">
        <w:r w:rsidRPr="00AB7198">
          <w:rPr>
            <w:rPrChange w:id="1324" w:author="Praveen Kumar Chaubey" w:date="2020-12-22T18:29:00Z">
              <w:rPr>
                <w:rFonts w:ascii="Times New Roman" w:hAnsi="Times New Roman" w:cs="Times New Roman"/>
              </w:rPr>
            </w:rPrChange>
          </w:rPr>
          <w:t>Active scans are enabled by default but can be disabled in a Radio profile. During active scans, the radio sends probe-any requests (probe requests with a null SSID name) to solicit probe responses from other devices. In other words, access points actively look for other devices, in addition to listening for them.</w:t>
        </w:r>
      </w:ins>
    </w:p>
    <w:p w14:paraId="4299560F" w14:textId="77777777" w:rsidR="00AB7198" w:rsidRPr="00AB7198" w:rsidRDefault="00AB7198" w:rsidP="00AB7198">
      <w:pPr>
        <w:ind w:firstLine="0"/>
        <w:rPr>
          <w:ins w:id="1325" w:author="Praveen Kumar Chaubey" w:date="2020-12-22T18:26:00Z"/>
          <w:rPrChange w:id="1326" w:author="Praveen Kumar Chaubey" w:date="2020-12-22T18:29:00Z">
            <w:rPr>
              <w:ins w:id="1327" w:author="Praveen Kumar Chaubey" w:date="2020-12-22T18:26:00Z"/>
              <w:rFonts w:ascii="Times New Roman" w:hAnsi="Times New Roman" w:cs="Times New Roman"/>
            </w:rPr>
          </w:rPrChange>
        </w:rPr>
        <w:pPrChange w:id="1328" w:author="Praveen Kumar Chaubey" w:date="2020-12-22T18:29:00Z">
          <w:pPr>
            <w:pStyle w:val="Textbodyuser"/>
            <w:ind w:left="360"/>
            <w:jc w:val="both"/>
          </w:pPr>
        </w:pPrChange>
      </w:pPr>
    </w:p>
    <w:p w14:paraId="3A3D301D" w14:textId="77777777" w:rsidR="00AB7198" w:rsidRDefault="00AB7198" w:rsidP="00AB7198">
      <w:pPr>
        <w:ind w:firstLine="0"/>
        <w:rPr>
          <w:ins w:id="1329" w:author="Praveen Kumar Chaubey" w:date="2020-12-22T18:26:00Z"/>
        </w:rPr>
        <w:pPrChange w:id="1330" w:author="Praveen Kumar Chaubey" w:date="2020-12-22T18:29:00Z">
          <w:pPr>
            <w:pStyle w:val="Textbodyuser"/>
            <w:ind w:left="360"/>
            <w:jc w:val="both"/>
          </w:pPr>
        </w:pPrChange>
      </w:pPr>
      <w:ins w:id="1331" w:author="Praveen Kumar Chaubey" w:date="2020-12-22T18:26:00Z">
        <w:r w:rsidRPr="00AB7198">
          <w:rPr>
            <w:rPrChange w:id="1332" w:author="Praveen Kumar Chaubey" w:date="2020-12-22T18:29:00Z">
              <w:rPr>
                <w:rFonts w:ascii="Times New Roman" w:hAnsi="Times New Roman" w:cs="Times New Roman"/>
              </w:rPr>
            </w:rPrChange>
          </w:rPr>
          <w:t>1. Probe Request are broadcasted by the client advertising its capabilities like supported data rates, security and encryption etc along with its source address and waits for the probe response from the AP.</w:t>
        </w:r>
      </w:ins>
    </w:p>
    <w:p w14:paraId="354982A6" w14:textId="62B60EC7" w:rsidR="00AB7198" w:rsidRPr="00AB7198" w:rsidRDefault="00AB7198" w:rsidP="00AB7198">
      <w:pPr>
        <w:pStyle w:val="Textbodyuser"/>
        <w:ind w:left="360"/>
        <w:jc w:val="both"/>
        <w:rPr>
          <w:ins w:id="1333" w:author="Praveen Kumar Chaubey" w:date="2020-12-22T18:26:00Z"/>
          <w:rFonts w:ascii="Times New Roman" w:hAnsi="Times New Roman" w:cs="Times New Roman"/>
          <w:rPrChange w:id="1334" w:author="Praveen Kumar Chaubey" w:date="2020-12-22T18:29:00Z">
            <w:rPr>
              <w:ins w:id="1335" w:author="Praveen Kumar Chaubey" w:date="2020-12-22T18:26:00Z"/>
            </w:rPr>
          </w:rPrChange>
        </w:rPr>
        <w:pPrChange w:id="1336" w:author="Praveen Kumar Chaubey" w:date="2020-12-22T18:29:00Z">
          <w:pPr>
            <w:pStyle w:val="Textbodyuser"/>
            <w:ind w:left="360"/>
            <w:jc w:val="both"/>
          </w:pPr>
        </w:pPrChange>
      </w:pPr>
      <w:ins w:id="1337" w:author="Praveen Kumar Chaubey" w:date="2020-12-22T18:26:00Z">
        <w:r>
          <w:rPr>
            <w:rFonts w:ascii="Times New Roman" w:hAnsi="Times New Roman" w:cs="Times New Roman"/>
            <w:noProof/>
          </w:rPr>
          <w:drawing>
            <wp:anchor distT="0" distB="0" distL="114300" distR="114300" simplePos="0" relativeHeight="251683328" behindDoc="0" locked="0" layoutInCell="1" allowOverlap="1" wp14:anchorId="4D3BCB3B" wp14:editId="722F29BD">
              <wp:simplePos x="0" y="0"/>
              <wp:positionH relativeFrom="margin">
                <wp:align>left</wp:align>
              </wp:positionH>
              <wp:positionV relativeFrom="paragraph">
                <wp:posOffset>379095</wp:posOffset>
              </wp:positionV>
              <wp:extent cx="6725285" cy="4053840"/>
              <wp:effectExtent l="19050" t="19050" r="18415" b="22860"/>
              <wp:wrapSquare wrapText="bothSides"/>
              <wp:docPr id="6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6725285" cy="4053840"/>
                      </a:xfrm>
                      <a:prstGeom prst="rect">
                        <a:avLst/>
                      </a:prstGeom>
                      <a:ln w="762">
                        <a:solidFill>
                          <a:srgbClr val="000000"/>
                        </a:solidFill>
                        <a:prstDash val="solid"/>
                      </a:ln>
                    </pic:spPr>
                  </pic:pic>
                </a:graphicData>
              </a:graphic>
              <wp14:sizeRelH relativeFrom="margin">
                <wp14:pctWidth>0</wp14:pctWidth>
              </wp14:sizeRelH>
              <wp14:sizeRelV relativeFrom="margin">
                <wp14:pctHeight>0</wp14:pctHeight>
              </wp14:sizeRelV>
            </wp:anchor>
          </w:drawing>
        </w:r>
      </w:ins>
    </w:p>
    <w:p w14:paraId="5B8803F2" w14:textId="063B6561" w:rsidR="00AB7198" w:rsidRDefault="00AB7198" w:rsidP="00AB7198">
      <w:pPr>
        <w:pStyle w:val="Caption"/>
        <w:tabs>
          <w:tab w:val="left" w:pos="6540"/>
        </w:tabs>
        <w:ind w:left="2160" w:firstLine="720"/>
        <w:rPr>
          <w:ins w:id="1338" w:author="Praveen Kumar Chaubey" w:date="2020-12-22T18:30:00Z"/>
        </w:rPr>
        <w:pPrChange w:id="1339" w:author="Praveen Kumar Chaubey" w:date="2020-12-22T18:30:00Z">
          <w:pPr>
            <w:pStyle w:val="Textbodyuser"/>
            <w:ind w:left="360"/>
            <w:jc w:val="both"/>
          </w:pPr>
        </w:pPrChange>
      </w:pPr>
      <w:bookmarkStart w:id="1340" w:name="_Toc59555439"/>
      <w:ins w:id="1341" w:author="Praveen Kumar Chaubey" w:date="2020-12-22T18:30:00Z">
        <w:r>
          <w:lastRenderedPageBreak/>
          <w:t xml:space="preserve">Figure </w:t>
        </w:r>
        <w:r>
          <w:fldChar w:fldCharType="begin"/>
        </w:r>
        <w:r>
          <w:instrText xml:space="preserve"> SEQ Figure \* ARABIC </w:instrText>
        </w:r>
      </w:ins>
      <w:r>
        <w:fldChar w:fldCharType="separate"/>
      </w:r>
      <w:ins w:id="1342" w:author="Praveen Kumar Chaubey" w:date="2020-12-22T18:30:00Z">
        <w:r>
          <w:rPr>
            <w:noProof/>
          </w:rPr>
          <w:t>26</w:t>
        </w:r>
        <w:r>
          <w:fldChar w:fldCharType="end"/>
        </w:r>
        <w:r>
          <w:t>: Active Scanning Probe Request</w:t>
        </w:r>
        <w:bookmarkEnd w:id="1340"/>
        <w:r>
          <w:tab/>
        </w:r>
      </w:ins>
    </w:p>
    <w:p w14:paraId="2FACFA74" w14:textId="77777777" w:rsidR="00AB7198" w:rsidRPr="00AB7198" w:rsidRDefault="00AB7198" w:rsidP="00AB7198">
      <w:pPr>
        <w:rPr>
          <w:ins w:id="1343" w:author="Praveen Kumar Chaubey" w:date="2020-12-22T18:26:00Z"/>
          <w:rPrChange w:id="1344" w:author="Praveen Kumar Chaubey" w:date="2020-12-22T18:30:00Z">
            <w:rPr>
              <w:ins w:id="1345" w:author="Praveen Kumar Chaubey" w:date="2020-12-22T18:26:00Z"/>
              <w:rFonts w:ascii="Times New Roman" w:hAnsi="Times New Roman" w:cs="Times New Roman"/>
            </w:rPr>
          </w:rPrChange>
        </w:rPr>
        <w:pPrChange w:id="1346" w:author="Praveen Kumar Chaubey" w:date="2020-12-22T18:30:00Z">
          <w:pPr>
            <w:pStyle w:val="Textbodyuser"/>
            <w:ind w:left="360"/>
            <w:jc w:val="both"/>
          </w:pPr>
        </w:pPrChange>
      </w:pPr>
    </w:p>
    <w:p w14:paraId="0C0C4BFC" w14:textId="155AB701" w:rsidR="00AB7198" w:rsidRPr="00AB7198" w:rsidRDefault="00AB7198" w:rsidP="00AB7198">
      <w:pPr>
        <w:pStyle w:val="Textbodyuser"/>
        <w:ind w:left="360"/>
        <w:jc w:val="both"/>
        <w:rPr>
          <w:ins w:id="1347" w:author="Praveen Kumar Chaubey" w:date="2020-12-22T18:26:00Z"/>
          <w:rFonts w:ascii="Calibri" w:eastAsia="Times New Roman" w:hAnsi="Calibri" w:cs="Times New Roman"/>
          <w:kern w:val="0"/>
          <w:sz w:val="22"/>
          <w:szCs w:val="22"/>
          <w:lang w:val="en-US" w:eastAsia="en-US" w:bidi="en-US"/>
          <w:rPrChange w:id="1348" w:author="Praveen Kumar Chaubey" w:date="2020-12-22T18:35:00Z">
            <w:rPr>
              <w:ins w:id="1349" w:author="Praveen Kumar Chaubey" w:date="2020-12-22T18:26:00Z"/>
              <w:rFonts w:ascii="Times New Roman" w:hAnsi="Times New Roman" w:cs="Times New Roman"/>
            </w:rPr>
          </w:rPrChange>
        </w:rPr>
      </w:pPr>
      <w:ins w:id="1350" w:author="Praveen Kumar Chaubey" w:date="2020-12-22T18:26:00Z">
        <w:r w:rsidRPr="00AB7198">
          <w:rPr>
            <w:rFonts w:ascii="Calibri" w:eastAsia="Times New Roman" w:hAnsi="Calibri" w:cs="Times New Roman"/>
            <w:kern w:val="0"/>
            <w:sz w:val="22"/>
            <w:szCs w:val="22"/>
            <w:lang w:val="en-US" w:eastAsia="en-US" w:bidi="en-US"/>
            <w:rPrChange w:id="1351" w:author="Praveen Kumar Chaubey" w:date="2020-12-22T18:35:00Z">
              <w:rPr>
                <w:rFonts w:ascii="Times New Roman" w:hAnsi="Times New Roman" w:cs="Times New Roman"/>
                <w:noProof/>
              </w:rPr>
            </w:rPrChange>
          </w:rPr>
          <w:drawing>
            <wp:anchor distT="0" distB="0" distL="114300" distR="114300" simplePos="0" relativeHeight="251684352" behindDoc="0" locked="0" layoutInCell="1" allowOverlap="1" wp14:anchorId="68ED5524" wp14:editId="082B1F00">
              <wp:simplePos x="0" y="0"/>
              <wp:positionH relativeFrom="margin">
                <wp:align>left</wp:align>
              </wp:positionH>
              <wp:positionV relativeFrom="paragraph">
                <wp:posOffset>653415</wp:posOffset>
              </wp:positionV>
              <wp:extent cx="6737985" cy="4701540"/>
              <wp:effectExtent l="19050" t="19050" r="24765" b="22860"/>
              <wp:wrapSquare wrapText="bothSides"/>
              <wp:docPr id="66"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6737985" cy="4701540"/>
                      </a:xfrm>
                      <a:prstGeom prst="rect">
                        <a:avLst/>
                      </a:prstGeom>
                      <a:ln w="762">
                        <a:solidFill>
                          <a:srgbClr val="000000"/>
                        </a:solidFill>
                        <a:prstDash val="solid"/>
                      </a:ln>
                    </pic:spPr>
                  </pic:pic>
                </a:graphicData>
              </a:graphic>
              <wp14:sizeRelH relativeFrom="margin">
                <wp14:pctWidth>0</wp14:pctWidth>
              </wp14:sizeRelH>
              <wp14:sizeRelV relativeFrom="margin">
                <wp14:pctHeight>0</wp14:pctHeight>
              </wp14:sizeRelV>
            </wp:anchor>
          </w:drawing>
        </w:r>
        <w:r w:rsidRPr="00AB7198">
          <w:rPr>
            <w:rFonts w:ascii="Calibri" w:eastAsia="Times New Roman" w:hAnsi="Calibri" w:cs="Times New Roman"/>
            <w:kern w:val="0"/>
            <w:sz w:val="22"/>
            <w:szCs w:val="22"/>
            <w:lang w:val="en-US" w:eastAsia="en-US" w:bidi="en-US"/>
            <w:rPrChange w:id="1352" w:author="Praveen Kumar Chaubey" w:date="2020-12-22T18:35:00Z">
              <w:rPr>
                <w:rFonts w:ascii="Times New Roman" w:hAnsi="Times New Roman" w:cs="Times New Roman"/>
              </w:rPr>
            </w:rPrChange>
          </w:rPr>
          <w:t>2. AP, on receiving Probe request, checks, capabilities of the Client and if it is capable enough, unicast probe response and then authentication and association starts.</w:t>
        </w:r>
      </w:ins>
    </w:p>
    <w:p w14:paraId="4ECBB9B2" w14:textId="66BE1863" w:rsidR="00AB7198" w:rsidRDefault="00AB7198" w:rsidP="00AB7198">
      <w:pPr>
        <w:pStyle w:val="Caption"/>
        <w:rPr>
          <w:ins w:id="1353" w:author="Praveen Kumar Chaubey" w:date="2020-12-22T18:26:00Z"/>
          <w:rFonts w:ascii="Times New Roman" w:hAnsi="Times New Roman"/>
        </w:rPr>
        <w:pPrChange w:id="1354" w:author="Praveen Kumar Chaubey" w:date="2020-12-22T18:34:00Z">
          <w:pPr>
            <w:pStyle w:val="Standarduser"/>
            <w:jc w:val="both"/>
          </w:pPr>
        </w:pPrChange>
      </w:pPr>
      <w:ins w:id="1355" w:author="Praveen Kumar Chaubey" w:date="2020-12-22T18:26:00Z">
        <w:r>
          <w:rPr>
            <w:rFonts w:ascii="Times New Roman" w:hAnsi="Times New Roman"/>
          </w:rPr>
          <w:tab/>
        </w:r>
        <w:r>
          <w:rPr>
            <w:rFonts w:ascii="Times New Roman" w:hAnsi="Times New Roman"/>
          </w:rPr>
          <w:tab/>
        </w:r>
        <w:r>
          <w:rPr>
            <w:rFonts w:ascii="Times New Roman" w:hAnsi="Times New Roman"/>
          </w:rPr>
          <w:tab/>
        </w:r>
      </w:ins>
    </w:p>
    <w:p w14:paraId="211D2A3B" w14:textId="56B719C5" w:rsidR="00AB7198" w:rsidRDefault="00AB7198" w:rsidP="00AB7198">
      <w:pPr>
        <w:pStyle w:val="Caption"/>
        <w:rPr>
          <w:ins w:id="1356" w:author="Praveen Kumar Chaubey" w:date="2020-12-22T18:35:00Z"/>
        </w:rPr>
        <w:pPrChange w:id="1357" w:author="Praveen Kumar Chaubey" w:date="2020-12-22T18:35:00Z">
          <w:pPr>
            <w:pStyle w:val="Standarduser"/>
            <w:ind w:firstLine="360"/>
            <w:jc w:val="both"/>
          </w:pPr>
        </w:pPrChange>
      </w:pPr>
      <w:ins w:id="1358" w:author="Praveen Kumar Chaubey" w:date="2020-12-22T18:34:00Z">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ins>
      <w:bookmarkStart w:id="1359" w:name="_Toc59555440"/>
      <w:ins w:id="1360" w:author="Praveen Kumar Chaubey" w:date="2020-12-22T18:35:00Z">
        <w:r>
          <w:t xml:space="preserve">Figure </w:t>
        </w:r>
        <w:r>
          <w:fldChar w:fldCharType="begin"/>
        </w:r>
        <w:r>
          <w:instrText xml:space="preserve"> SEQ Figure \* ARABIC </w:instrText>
        </w:r>
      </w:ins>
      <w:r>
        <w:fldChar w:fldCharType="separate"/>
      </w:r>
      <w:ins w:id="1361" w:author="Praveen Kumar Chaubey" w:date="2020-12-22T18:35:00Z">
        <w:r>
          <w:rPr>
            <w:noProof/>
          </w:rPr>
          <w:t>27</w:t>
        </w:r>
        <w:r>
          <w:fldChar w:fldCharType="end"/>
        </w:r>
        <w:r>
          <w:t>: Active Scanning Probe Response</w:t>
        </w:r>
        <w:bookmarkEnd w:id="1359"/>
      </w:ins>
    </w:p>
    <w:p w14:paraId="49648B68" w14:textId="77777777" w:rsidR="00AB7198" w:rsidRPr="00AB7198" w:rsidRDefault="00AB7198" w:rsidP="00AB7198">
      <w:pPr>
        <w:rPr>
          <w:ins w:id="1362" w:author="Praveen Kumar Chaubey" w:date="2020-12-22T18:26:00Z"/>
          <w:rPrChange w:id="1363" w:author="Praveen Kumar Chaubey" w:date="2020-12-22T18:35:00Z">
            <w:rPr>
              <w:ins w:id="1364" w:author="Praveen Kumar Chaubey" w:date="2020-12-22T18:26:00Z"/>
              <w:rFonts w:ascii="Times New Roman" w:hAnsi="Times New Roman" w:cs="Times New Roman"/>
            </w:rPr>
          </w:rPrChange>
        </w:rPr>
        <w:pPrChange w:id="1365" w:author="Praveen Kumar Chaubey" w:date="2020-12-22T18:35:00Z">
          <w:pPr>
            <w:pStyle w:val="Standarduser"/>
            <w:ind w:firstLine="360"/>
            <w:jc w:val="both"/>
          </w:pPr>
        </w:pPrChange>
      </w:pPr>
    </w:p>
    <w:p w14:paraId="76E9D3CD" w14:textId="356BAF56" w:rsidR="00AB7198" w:rsidRDefault="00AB7198" w:rsidP="00AB7198">
      <w:pPr>
        <w:pStyle w:val="Heading4"/>
        <w:rPr>
          <w:ins w:id="1366" w:author="Praveen Kumar Chaubey" w:date="2020-12-22T18:26:00Z"/>
        </w:rPr>
        <w:pPrChange w:id="1367" w:author="Praveen Kumar Chaubey" w:date="2020-12-22T18:36:00Z">
          <w:pPr>
            <w:pStyle w:val="Heading2"/>
            <w:keepNext/>
            <w:keepLines/>
            <w:numPr>
              <w:ilvl w:val="1"/>
              <w:numId w:val="19"/>
            </w:numPr>
            <w:suppressAutoHyphens/>
            <w:autoSpaceDN w:val="0"/>
            <w:spacing w:before="40" w:after="0"/>
            <w:ind w:left="643" w:hanging="360"/>
            <w:textAlignment w:val="baseline"/>
          </w:pPr>
        </w:pPrChange>
      </w:pPr>
      <w:bookmarkStart w:id="1368" w:name="__RefHeading___Toc355_1339978642"/>
      <w:ins w:id="1369" w:author="Praveen Kumar Chaubey" w:date="2020-12-22T18:26:00Z">
        <w:r>
          <w:t>Passive Scanning</w:t>
        </w:r>
        <w:bookmarkEnd w:id="1368"/>
      </w:ins>
    </w:p>
    <w:p w14:paraId="036F4C6C" w14:textId="77777777" w:rsidR="00AB7198" w:rsidRDefault="00AB7198" w:rsidP="00AB7198">
      <w:pPr>
        <w:pStyle w:val="Standarduser"/>
        <w:ind w:left="720"/>
        <w:jc w:val="both"/>
        <w:rPr>
          <w:ins w:id="1370" w:author="Praveen Kumar Chaubey" w:date="2020-12-22T18:26:00Z"/>
          <w:rFonts w:ascii="Times New Roman" w:hAnsi="Times New Roman" w:cs="Times New Roman"/>
        </w:rPr>
      </w:pPr>
    </w:p>
    <w:p w14:paraId="5FD382E8" w14:textId="77777777" w:rsidR="00AB7198" w:rsidRPr="00AB7198" w:rsidRDefault="00AB7198" w:rsidP="00AB7198">
      <w:pPr>
        <w:pStyle w:val="Textbodyuser"/>
        <w:ind w:left="360"/>
        <w:jc w:val="both"/>
        <w:rPr>
          <w:ins w:id="1371" w:author="Praveen Kumar Chaubey" w:date="2020-12-22T18:26:00Z"/>
          <w:rFonts w:ascii="Calibri" w:eastAsia="Times New Roman" w:hAnsi="Calibri" w:cs="Times New Roman"/>
          <w:kern w:val="0"/>
          <w:sz w:val="22"/>
          <w:szCs w:val="22"/>
          <w:lang w:val="en-US" w:eastAsia="en-US" w:bidi="en-US"/>
          <w:rPrChange w:id="1372" w:author="Praveen Kumar Chaubey" w:date="2020-12-22T18:36:00Z">
            <w:rPr>
              <w:ins w:id="1373" w:author="Praveen Kumar Chaubey" w:date="2020-12-22T18:26:00Z"/>
              <w:rFonts w:ascii="Times New Roman" w:hAnsi="Times New Roman" w:cs="Times New Roman"/>
            </w:rPr>
          </w:rPrChange>
        </w:rPr>
        <w:pPrChange w:id="1374" w:author="Praveen Kumar Chaubey" w:date="2020-12-22T18:36:00Z">
          <w:pPr>
            <w:pStyle w:val="Standarduser"/>
            <w:ind w:left="360"/>
            <w:jc w:val="both"/>
          </w:pPr>
        </w:pPrChange>
      </w:pPr>
      <w:ins w:id="1375" w:author="Praveen Kumar Chaubey" w:date="2020-12-22T18:26:00Z">
        <w:r w:rsidRPr="00AB7198">
          <w:rPr>
            <w:rFonts w:ascii="Calibri" w:eastAsia="Times New Roman" w:hAnsi="Calibri" w:cs="Times New Roman"/>
            <w:kern w:val="0"/>
            <w:sz w:val="22"/>
            <w:szCs w:val="22"/>
            <w:lang w:val="en-US" w:eastAsia="en-US" w:bidi="en-US"/>
            <w:rPrChange w:id="1376" w:author="Praveen Kumar Chaubey" w:date="2020-12-22T18:36:00Z">
              <w:rPr>
                <w:rFonts w:ascii="Times New Roman" w:hAnsi="Times New Roman" w:cs="Times New Roman"/>
              </w:rPr>
            </w:rPrChange>
          </w:rPr>
          <w:t>During passive scans, the radio listens for beacons and probe responses. If you use only passive mode, the radio scans once per second, and audits packets on the wireless network. Passive scans are always enabled and cannot be disabled because this capability is also used to connect clients to access points.</w:t>
        </w:r>
      </w:ins>
    </w:p>
    <w:p w14:paraId="5051D68C" w14:textId="77777777" w:rsidR="00AB7198" w:rsidRPr="00AB7198" w:rsidRDefault="00AB7198" w:rsidP="00AB7198">
      <w:pPr>
        <w:pStyle w:val="Textbodyuser"/>
        <w:ind w:left="360"/>
        <w:jc w:val="both"/>
        <w:rPr>
          <w:ins w:id="1377" w:author="Praveen Kumar Chaubey" w:date="2020-12-22T18:26:00Z"/>
          <w:rFonts w:ascii="Calibri" w:eastAsia="Times New Roman" w:hAnsi="Calibri" w:cs="Times New Roman"/>
          <w:kern w:val="0"/>
          <w:sz w:val="22"/>
          <w:szCs w:val="22"/>
          <w:lang w:val="en-US" w:eastAsia="en-US" w:bidi="en-US"/>
          <w:rPrChange w:id="1378" w:author="Praveen Kumar Chaubey" w:date="2020-12-22T18:36:00Z">
            <w:rPr>
              <w:ins w:id="1379" w:author="Praveen Kumar Chaubey" w:date="2020-12-22T18:26:00Z"/>
              <w:rFonts w:ascii="Times New Roman" w:hAnsi="Times New Roman" w:cs="Times New Roman"/>
            </w:rPr>
          </w:rPrChange>
        </w:rPr>
      </w:pPr>
    </w:p>
    <w:p w14:paraId="6EA091A6" w14:textId="00BE621F" w:rsidR="00AB7198" w:rsidRPr="00AB7198" w:rsidRDefault="00AB7198" w:rsidP="00AB7198">
      <w:pPr>
        <w:pStyle w:val="Textbodyuser"/>
        <w:ind w:left="360"/>
        <w:jc w:val="both"/>
        <w:rPr>
          <w:ins w:id="1380" w:author="Praveen Kumar Chaubey" w:date="2020-12-22T18:26:00Z"/>
          <w:rFonts w:ascii="Calibri" w:eastAsia="Times New Roman" w:hAnsi="Calibri" w:cs="Times New Roman"/>
          <w:kern w:val="0"/>
          <w:sz w:val="22"/>
          <w:szCs w:val="22"/>
          <w:lang w:val="en-US" w:eastAsia="en-US" w:bidi="en-US"/>
          <w:rPrChange w:id="1381" w:author="Praveen Kumar Chaubey" w:date="2020-12-22T18:36:00Z">
            <w:rPr>
              <w:ins w:id="1382" w:author="Praveen Kumar Chaubey" w:date="2020-12-22T18:26:00Z"/>
              <w:rFonts w:ascii="Times New Roman" w:hAnsi="Times New Roman" w:cs="Times New Roman"/>
            </w:rPr>
          </w:rPrChange>
        </w:rPr>
      </w:pPr>
      <w:ins w:id="1383" w:author="Praveen Kumar Chaubey" w:date="2020-12-22T18:26:00Z">
        <w:r w:rsidRPr="00AB7198">
          <w:rPr>
            <w:rFonts w:ascii="Calibri" w:eastAsia="Times New Roman" w:hAnsi="Calibri" w:cs="Times New Roman"/>
            <w:kern w:val="0"/>
            <w:sz w:val="22"/>
            <w:szCs w:val="22"/>
            <w:lang w:val="en-US" w:eastAsia="en-US" w:bidi="en-US"/>
            <w:rPrChange w:id="1384" w:author="Praveen Kumar Chaubey" w:date="2020-12-22T18:36:00Z">
              <w:rPr>
                <w:rFonts w:ascii="Times New Roman" w:hAnsi="Times New Roman" w:cs="Times New Roman"/>
              </w:rPr>
            </w:rPrChange>
          </w:rPr>
          <w:lastRenderedPageBreak/>
          <w:t xml:space="preserve">1. Access Points broadcast </w:t>
        </w:r>
      </w:ins>
      <w:ins w:id="1385" w:author="Praveen Kumar Chaubey" w:date="2020-12-22T18:27:00Z">
        <w:r w:rsidRPr="00AB7198">
          <w:rPr>
            <w:rFonts w:ascii="Calibri" w:eastAsia="Times New Roman" w:hAnsi="Calibri" w:cs="Times New Roman"/>
            <w:kern w:val="0"/>
            <w:sz w:val="22"/>
            <w:szCs w:val="22"/>
            <w:lang w:val="en-US" w:eastAsia="en-US" w:bidi="en-US"/>
            <w:rPrChange w:id="1386" w:author="Praveen Kumar Chaubey" w:date="2020-12-22T18:36:00Z">
              <w:rPr>
                <w:rFonts w:ascii="Times New Roman" w:hAnsi="Times New Roman" w:cs="Times New Roman"/>
              </w:rPr>
            </w:rPrChange>
          </w:rPr>
          <w:t>continuous</w:t>
        </w:r>
      </w:ins>
      <w:ins w:id="1387" w:author="Praveen Kumar Chaubey" w:date="2020-12-22T18:26:00Z">
        <w:r w:rsidRPr="00AB7198">
          <w:rPr>
            <w:rFonts w:ascii="Calibri" w:eastAsia="Times New Roman" w:hAnsi="Calibri" w:cs="Times New Roman"/>
            <w:kern w:val="0"/>
            <w:sz w:val="22"/>
            <w:szCs w:val="22"/>
            <w:lang w:val="en-US" w:eastAsia="en-US" w:bidi="en-US"/>
            <w:rPrChange w:id="1388" w:author="Praveen Kumar Chaubey" w:date="2020-12-22T18:36:00Z">
              <w:rPr>
                <w:rFonts w:ascii="Times New Roman" w:hAnsi="Times New Roman" w:cs="Times New Roman"/>
              </w:rPr>
            </w:rPrChange>
          </w:rPr>
          <w:t xml:space="preserve"> beacon frames advertising about their Capabilities, sequence number, SSID name and source address etc.</w:t>
        </w:r>
      </w:ins>
    </w:p>
    <w:p w14:paraId="21007083" w14:textId="77777777" w:rsidR="00AB7198" w:rsidRPr="00AB7198" w:rsidRDefault="00AB7198" w:rsidP="00AB7198">
      <w:pPr>
        <w:pStyle w:val="Textbodyuser"/>
        <w:ind w:left="360"/>
        <w:jc w:val="both"/>
        <w:rPr>
          <w:ins w:id="1389" w:author="Praveen Kumar Chaubey" w:date="2020-12-22T18:26:00Z"/>
          <w:rFonts w:ascii="Calibri" w:eastAsia="Times New Roman" w:hAnsi="Calibri" w:cs="Times New Roman"/>
          <w:kern w:val="0"/>
          <w:sz w:val="22"/>
          <w:szCs w:val="22"/>
          <w:lang w:val="en-US" w:eastAsia="en-US" w:bidi="en-US"/>
          <w:rPrChange w:id="1390" w:author="Praveen Kumar Chaubey" w:date="2020-12-22T18:36:00Z">
            <w:rPr>
              <w:ins w:id="1391" w:author="Praveen Kumar Chaubey" w:date="2020-12-22T18:26:00Z"/>
            </w:rPr>
          </w:rPrChange>
        </w:rPr>
      </w:pPr>
      <w:ins w:id="1392" w:author="Praveen Kumar Chaubey" w:date="2020-12-22T18:26:00Z">
        <w:r w:rsidRPr="00AB7198">
          <w:rPr>
            <w:rFonts w:ascii="Calibri" w:eastAsia="Times New Roman" w:hAnsi="Calibri" w:cs="Times New Roman"/>
            <w:kern w:val="0"/>
            <w:sz w:val="22"/>
            <w:szCs w:val="22"/>
            <w:lang w:val="en-US" w:eastAsia="en-US" w:bidi="en-US"/>
            <w:rPrChange w:id="1393" w:author="Praveen Kumar Chaubey" w:date="2020-12-22T18:36:00Z">
              <w:rPr>
                <w:rFonts w:ascii="Times New Roman" w:hAnsi="Times New Roman" w:cs="Times New Roman"/>
              </w:rPr>
            </w:rPrChange>
          </w:rPr>
          <w:t>2. Client who listens for beacons on each channel, on receiving broadcasted frame, checks for the capabilities and if its capable enough then it sends a probe response requesting for authenticate and associate.</w:t>
        </w:r>
      </w:ins>
    </w:p>
    <w:p w14:paraId="28E917F3" w14:textId="77777777" w:rsidR="00AB7198" w:rsidRPr="00AB7198" w:rsidRDefault="00AB7198" w:rsidP="00AB7198">
      <w:pPr>
        <w:pStyle w:val="Textbodyuser"/>
        <w:ind w:left="360"/>
        <w:jc w:val="both"/>
        <w:rPr>
          <w:ins w:id="1394" w:author="Praveen Kumar Chaubey" w:date="2020-12-22T18:26:00Z"/>
          <w:rFonts w:ascii="Calibri" w:eastAsia="Times New Roman" w:hAnsi="Calibri" w:cs="Times New Roman"/>
          <w:kern w:val="0"/>
          <w:sz w:val="22"/>
          <w:szCs w:val="22"/>
          <w:lang w:val="en-US" w:eastAsia="en-US" w:bidi="en-US"/>
          <w:rPrChange w:id="1395" w:author="Praveen Kumar Chaubey" w:date="2020-12-22T18:36:00Z">
            <w:rPr>
              <w:ins w:id="1396" w:author="Praveen Kumar Chaubey" w:date="2020-12-22T18:26:00Z"/>
              <w:rFonts w:ascii="Times New Roman" w:hAnsi="Times New Roman" w:cs="Times New Roman"/>
            </w:rPr>
          </w:rPrChange>
        </w:rPr>
        <w:pPrChange w:id="1397" w:author="Praveen Kumar Chaubey" w:date="2020-12-22T18:36:00Z">
          <w:pPr>
            <w:pStyle w:val="Textbodyuser"/>
            <w:ind w:firstLine="360"/>
            <w:jc w:val="both"/>
          </w:pPr>
        </w:pPrChange>
      </w:pPr>
      <w:ins w:id="1398" w:author="Praveen Kumar Chaubey" w:date="2020-12-22T18:26:00Z">
        <w:r w:rsidRPr="00AB7198">
          <w:rPr>
            <w:rFonts w:ascii="Calibri" w:eastAsia="Times New Roman" w:hAnsi="Calibri" w:cs="Times New Roman"/>
            <w:kern w:val="0"/>
            <w:sz w:val="22"/>
            <w:szCs w:val="22"/>
            <w:lang w:val="en-US" w:eastAsia="en-US" w:bidi="en-US"/>
            <w:rPrChange w:id="1399" w:author="Praveen Kumar Chaubey" w:date="2020-12-22T18:36:00Z">
              <w:rPr>
                <w:rFonts w:ascii="Times New Roman" w:hAnsi="Times New Roman" w:cs="Times New Roman"/>
              </w:rPr>
            </w:rPrChange>
          </w:rPr>
          <w:t>Beacons are sent periodically at a time called Target Beacon Transmission Time(TBTT)</w:t>
        </w:r>
      </w:ins>
    </w:p>
    <w:p w14:paraId="11488E43" w14:textId="77777777" w:rsidR="00AB7198" w:rsidRPr="00AB7198" w:rsidRDefault="00AB7198" w:rsidP="00AB7198">
      <w:pPr>
        <w:pStyle w:val="Textbodyuser"/>
        <w:ind w:left="360"/>
        <w:jc w:val="both"/>
        <w:rPr>
          <w:ins w:id="1400" w:author="Praveen Kumar Chaubey" w:date="2020-12-22T18:26:00Z"/>
          <w:rFonts w:ascii="Calibri" w:eastAsia="Times New Roman" w:hAnsi="Calibri" w:cs="Times New Roman"/>
          <w:kern w:val="0"/>
          <w:sz w:val="22"/>
          <w:szCs w:val="22"/>
          <w:lang w:val="en-US" w:eastAsia="en-US" w:bidi="en-US"/>
          <w:rPrChange w:id="1401" w:author="Praveen Kumar Chaubey" w:date="2020-12-22T18:36:00Z">
            <w:rPr>
              <w:ins w:id="1402" w:author="Praveen Kumar Chaubey" w:date="2020-12-22T18:26:00Z"/>
              <w:rFonts w:ascii="Times New Roman" w:hAnsi="Times New Roman" w:cs="Times New Roman"/>
            </w:rPr>
          </w:rPrChange>
        </w:rPr>
        <w:pPrChange w:id="1403" w:author="Praveen Kumar Chaubey" w:date="2020-12-22T18:36:00Z">
          <w:pPr>
            <w:pStyle w:val="Textbodyuser"/>
            <w:ind w:firstLine="360"/>
            <w:jc w:val="both"/>
          </w:pPr>
        </w:pPrChange>
      </w:pPr>
      <w:ins w:id="1404" w:author="Praveen Kumar Chaubey" w:date="2020-12-22T18:26:00Z">
        <w:r w:rsidRPr="00AB7198">
          <w:rPr>
            <w:rFonts w:ascii="Calibri" w:eastAsia="Times New Roman" w:hAnsi="Calibri" w:cs="Times New Roman"/>
            <w:kern w:val="0"/>
            <w:sz w:val="22"/>
            <w:szCs w:val="22"/>
            <w:lang w:val="en-US" w:eastAsia="en-US" w:bidi="en-US"/>
            <w:rPrChange w:id="1405" w:author="Praveen Kumar Chaubey" w:date="2020-12-22T18:36:00Z">
              <w:rPr>
                <w:rFonts w:ascii="Times New Roman" w:hAnsi="Times New Roman" w:cs="Times New Roman"/>
              </w:rPr>
            </w:rPrChange>
          </w:rPr>
          <w:t>Beacon Interval=100 TU (100x 1024 microseconds or 102.4 milliseconds)</w:t>
        </w:r>
      </w:ins>
    </w:p>
    <w:p w14:paraId="278650AC" w14:textId="4075AE11" w:rsidR="00AB7198" w:rsidRPr="00AB7198" w:rsidRDefault="00AB7198" w:rsidP="00AB7198">
      <w:pPr>
        <w:pStyle w:val="Textbodyuser"/>
        <w:ind w:left="360"/>
        <w:jc w:val="both"/>
        <w:rPr>
          <w:ins w:id="1406" w:author="Praveen Kumar Chaubey" w:date="2020-12-22T18:26:00Z"/>
          <w:rFonts w:ascii="Calibri" w:eastAsia="Times New Roman" w:hAnsi="Calibri" w:cs="Times New Roman"/>
          <w:kern w:val="0"/>
          <w:sz w:val="22"/>
          <w:szCs w:val="22"/>
          <w:lang w:val="en-US" w:eastAsia="en-US" w:bidi="en-US"/>
          <w:rPrChange w:id="1407" w:author="Praveen Kumar Chaubey" w:date="2020-12-22T18:36:00Z">
            <w:rPr>
              <w:ins w:id="1408" w:author="Praveen Kumar Chaubey" w:date="2020-12-22T18:26:00Z"/>
              <w:rFonts w:ascii="Times New Roman" w:hAnsi="Times New Roman" w:cs="Times New Roman"/>
            </w:rPr>
          </w:rPrChange>
        </w:rPr>
        <w:pPrChange w:id="1409" w:author="Praveen Kumar Chaubey" w:date="2020-12-22T18:36:00Z">
          <w:pPr>
            <w:pStyle w:val="Textbodyuser"/>
            <w:ind w:firstLine="360"/>
            <w:jc w:val="both"/>
          </w:pPr>
        </w:pPrChange>
      </w:pPr>
      <w:ins w:id="1410" w:author="Praveen Kumar Chaubey" w:date="2020-12-22T18:26:00Z">
        <w:r w:rsidRPr="00AB7198">
          <w:rPr>
            <w:rFonts w:ascii="Calibri" w:eastAsia="Times New Roman" w:hAnsi="Calibri" w:cs="Times New Roman"/>
            <w:kern w:val="0"/>
            <w:sz w:val="22"/>
            <w:szCs w:val="22"/>
            <w:lang w:val="en-US" w:eastAsia="en-US" w:bidi="en-US"/>
            <w:rPrChange w:id="1411" w:author="Praveen Kumar Chaubey" w:date="2020-12-22T18:36:00Z">
              <w:rPr>
                <w:rFonts w:ascii="Times New Roman" w:hAnsi="Times New Roman" w:cs="Times New Roman"/>
              </w:rPr>
            </w:rPrChange>
          </w:rPr>
          <w:t>Since, 1 TU=1024 microseconds</w:t>
        </w:r>
      </w:ins>
    </w:p>
    <w:p w14:paraId="66D19007" w14:textId="7DA3A88F" w:rsidR="00AB7198" w:rsidRDefault="00AB7198" w:rsidP="00AB7198">
      <w:pPr>
        <w:pStyle w:val="Textbodyuser"/>
        <w:ind w:firstLine="360"/>
        <w:jc w:val="both"/>
        <w:rPr>
          <w:ins w:id="1412" w:author="Praveen Kumar Chaubey" w:date="2020-12-22T18:26:00Z"/>
          <w:rFonts w:ascii="Times New Roman" w:hAnsi="Times New Roman" w:cs="Times New Roman"/>
        </w:rPr>
      </w:pPr>
      <w:ins w:id="1413" w:author="Praveen Kumar Chaubey" w:date="2020-12-22T18:26:00Z">
        <w:r>
          <w:rPr>
            <w:rFonts w:ascii="Times New Roman" w:hAnsi="Times New Roman" w:cs="Times New Roman"/>
            <w:noProof/>
          </w:rPr>
          <w:drawing>
            <wp:anchor distT="0" distB="0" distL="114300" distR="114300" simplePos="0" relativeHeight="251682304" behindDoc="0" locked="0" layoutInCell="1" allowOverlap="1" wp14:anchorId="2F3C3C95" wp14:editId="411B6A37">
              <wp:simplePos x="0" y="0"/>
              <wp:positionH relativeFrom="column">
                <wp:posOffset>257175</wp:posOffset>
              </wp:positionH>
              <wp:positionV relativeFrom="paragraph">
                <wp:posOffset>298450</wp:posOffset>
              </wp:positionV>
              <wp:extent cx="6593205" cy="4810125"/>
              <wp:effectExtent l="19050" t="19050" r="17145" b="28575"/>
              <wp:wrapSquare wrapText="bothSides"/>
              <wp:docPr id="6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6593205" cy="4810125"/>
                      </a:xfrm>
                      <a:prstGeom prst="rect">
                        <a:avLst/>
                      </a:prstGeom>
                      <a:ln w="762">
                        <a:solidFill>
                          <a:srgbClr val="000000"/>
                        </a:solidFill>
                        <a:prstDash val="solid"/>
                      </a:ln>
                    </pic:spPr>
                  </pic:pic>
                </a:graphicData>
              </a:graphic>
              <wp14:sizeRelH relativeFrom="margin">
                <wp14:pctWidth>0</wp14:pctWidth>
              </wp14:sizeRelH>
              <wp14:sizeRelV relativeFrom="margin">
                <wp14:pctHeight>0</wp14:pctHeight>
              </wp14:sizeRelV>
            </wp:anchor>
          </w:drawing>
        </w:r>
      </w:ins>
    </w:p>
    <w:p w14:paraId="108F4991" w14:textId="1E008B65" w:rsidR="00AB7198" w:rsidRDefault="00AB7198" w:rsidP="00AB7198">
      <w:pPr>
        <w:pStyle w:val="Caption"/>
        <w:rPr>
          <w:ins w:id="1414" w:author="Praveen Kumar Chaubey" w:date="2020-12-22T18:36:00Z"/>
          <w:rFonts w:ascii="Times New Roman" w:hAnsi="Times New Roman"/>
        </w:rPr>
        <w:pPrChange w:id="1415" w:author="Praveen Kumar Chaubey" w:date="2020-12-22T18:37:00Z">
          <w:pPr>
            <w:pStyle w:val="Textbodyuser"/>
            <w:jc w:val="both"/>
          </w:pPr>
        </w:pPrChange>
      </w:pPr>
      <w:ins w:id="1416" w:author="Praveen Kumar Chaubey" w:date="2020-12-22T18:26:00Z">
        <w:r>
          <w:rPr>
            <w:rFonts w:ascii="Times New Roman" w:hAnsi="Times New Roman"/>
          </w:rPr>
          <w:tab/>
        </w:r>
        <w:r>
          <w:rPr>
            <w:rFonts w:ascii="Times New Roman" w:hAnsi="Times New Roman"/>
          </w:rPr>
          <w:tab/>
        </w:r>
        <w:r>
          <w:rPr>
            <w:rFonts w:ascii="Times New Roman" w:hAnsi="Times New Roman"/>
          </w:rPr>
          <w:tab/>
        </w:r>
      </w:ins>
      <w:ins w:id="1417" w:author="Praveen Kumar Chaubey" w:date="2020-12-22T18:37:00Z">
        <w:r>
          <w:rPr>
            <w:rFonts w:ascii="Times New Roman" w:hAnsi="Times New Roman"/>
          </w:rPr>
          <w:tab/>
        </w:r>
      </w:ins>
      <w:ins w:id="1418" w:author="Praveen Kumar Chaubey" w:date="2020-12-22T18:26:00Z">
        <w:r>
          <w:rPr>
            <w:rFonts w:ascii="Times New Roman" w:hAnsi="Times New Roman"/>
          </w:rPr>
          <w:tab/>
        </w:r>
      </w:ins>
      <w:bookmarkStart w:id="1419" w:name="_Toc59555441"/>
      <w:ins w:id="1420" w:author="Praveen Kumar Chaubey" w:date="2020-12-22T18:37:00Z">
        <w:r>
          <w:t xml:space="preserve">Figure </w:t>
        </w:r>
        <w:r>
          <w:fldChar w:fldCharType="begin"/>
        </w:r>
        <w:r>
          <w:instrText xml:space="preserve"> SEQ Figure \* ARABIC </w:instrText>
        </w:r>
      </w:ins>
      <w:r>
        <w:fldChar w:fldCharType="separate"/>
      </w:r>
      <w:ins w:id="1421" w:author="Praveen Kumar Chaubey" w:date="2020-12-22T18:37:00Z">
        <w:r>
          <w:rPr>
            <w:noProof/>
          </w:rPr>
          <w:t>28</w:t>
        </w:r>
        <w:r>
          <w:fldChar w:fldCharType="end"/>
        </w:r>
        <w:r>
          <w:t>: Passive Scanning</w:t>
        </w:r>
      </w:ins>
      <w:bookmarkEnd w:id="1419"/>
    </w:p>
    <w:p w14:paraId="1C6D7C6C" w14:textId="483B7627" w:rsidR="00AB7198" w:rsidRDefault="00AB7198" w:rsidP="00AB7198">
      <w:pPr>
        <w:pStyle w:val="Textbodyuser"/>
        <w:jc w:val="both"/>
        <w:rPr>
          <w:ins w:id="1422" w:author="Praveen Kumar Chaubey" w:date="2020-12-22T18:37:00Z"/>
          <w:rFonts w:ascii="Times New Roman" w:hAnsi="Times New Roman" w:cs="Times New Roman"/>
        </w:rPr>
      </w:pPr>
    </w:p>
    <w:p w14:paraId="2C309CBF" w14:textId="77777777" w:rsidR="00AB7198" w:rsidRDefault="00AB7198" w:rsidP="00AB7198">
      <w:pPr>
        <w:pStyle w:val="Heading3"/>
        <w:rPr>
          <w:ins w:id="1423" w:author="Praveen Kumar Chaubey" w:date="2020-12-22T18:26:00Z"/>
        </w:rPr>
        <w:pPrChange w:id="1424" w:author="Praveen Kumar Chaubey" w:date="2020-12-22T18:38:00Z">
          <w:pPr>
            <w:pStyle w:val="Textbodyuser"/>
            <w:jc w:val="both"/>
          </w:pPr>
        </w:pPrChange>
      </w:pPr>
    </w:p>
    <w:p w14:paraId="6405FE2A" w14:textId="77777777" w:rsidR="00AB7198" w:rsidRDefault="00AB7198" w:rsidP="00AB7198">
      <w:pPr>
        <w:pStyle w:val="Heading3"/>
        <w:rPr>
          <w:ins w:id="1425" w:author="Praveen Kumar Chaubey" w:date="2020-12-22T18:26:00Z"/>
        </w:rPr>
        <w:pPrChange w:id="1426" w:author="Praveen Kumar Chaubey" w:date="2020-12-22T18:38:00Z">
          <w:pPr>
            <w:pStyle w:val="Heading1"/>
            <w:keepNext/>
            <w:keepLines/>
            <w:numPr>
              <w:numId w:val="19"/>
            </w:numPr>
            <w:suppressAutoHyphens/>
            <w:autoSpaceDN w:val="0"/>
            <w:spacing w:before="240" w:after="0"/>
            <w:ind w:left="360" w:hanging="360"/>
            <w:textAlignment w:val="baseline"/>
          </w:pPr>
        </w:pPrChange>
      </w:pPr>
      <w:bookmarkStart w:id="1427" w:name="__RefHeading___Toc357_1339978642"/>
      <w:bookmarkStart w:id="1428" w:name="_Toc59555365"/>
      <w:ins w:id="1429" w:author="Praveen Kumar Chaubey" w:date="2020-12-22T18:26:00Z">
        <w:r>
          <w:rPr>
            <w:rFonts w:eastAsia="Noto Serif CJK SC"/>
            <w:lang w:eastAsia="zh-CN" w:bidi="hi-IN"/>
          </w:rPr>
          <w:lastRenderedPageBreak/>
          <w:t xml:space="preserve">Authentication, Association and Encryption </w:t>
        </w:r>
        <w:r>
          <w:t>Testing</w:t>
        </w:r>
        <w:bookmarkEnd w:id="1427"/>
        <w:bookmarkEnd w:id="1428"/>
      </w:ins>
    </w:p>
    <w:p w14:paraId="54F47DD4" w14:textId="77777777" w:rsidR="00AB7198" w:rsidRDefault="00AB7198" w:rsidP="00AB7198">
      <w:pPr>
        <w:pStyle w:val="Standard"/>
        <w:rPr>
          <w:ins w:id="1430" w:author="Praveen Kumar Chaubey" w:date="2020-12-22T18:26:00Z"/>
          <w:rFonts w:ascii="Times New Roman" w:hAnsi="Times New Roman"/>
        </w:rPr>
      </w:pPr>
    </w:p>
    <w:p w14:paraId="428C0F6C" w14:textId="2846C34C" w:rsidR="00AB7198" w:rsidRDefault="00AB7198" w:rsidP="00AB7198">
      <w:pPr>
        <w:pStyle w:val="Heading4"/>
        <w:rPr>
          <w:ins w:id="1431" w:author="Praveen Kumar Chaubey" w:date="2020-12-22T18:26:00Z"/>
        </w:rPr>
        <w:pPrChange w:id="1432" w:author="Praveen Kumar Chaubey" w:date="2020-12-22T18:38:00Z">
          <w:pPr>
            <w:pStyle w:val="Standard"/>
          </w:pPr>
        </w:pPrChange>
      </w:pPr>
      <w:ins w:id="1433" w:author="Praveen Kumar Chaubey" w:date="2020-12-22T18:26:00Z">
        <w:r>
          <w:rPr>
            <w:lang w:eastAsia="zh-CN" w:bidi="hi-IN"/>
          </w:rPr>
          <w:t>Authentication Testing</w:t>
        </w:r>
      </w:ins>
    </w:p>
    <w:p w14:paraId="1238812C" w14:textId="77777777" w:rsidR="00AB7198" w:rsidRDefault="00AB7198" w:rsidP="00AB7198">
      <w:pPr>
        <w:pStyle w:val="Standard"/>
        <w:rPr>
          <w:ins w:id="1434" w:author="Praveen Kumar Chaubey" w:date="2020-12-22T18:26:00Z"/>
          <w:rFonts w:ascii="Times New Roman" w:hAnsi="Times New Roman"/>
          <w:color w:val="2F5496"/>
          <w:sz w:val="28"/>
        </w:rPr>
      </w:pPr>
    </w:p>
    <w:p w14:paraId="1CC02DC8" w14:textId="5583AAE6" w:rsidR="00AB7198" w:rsidRDefault="00AB7198" w:rsidP="00AB7198">
      <w:pPr>
        <w:pStyle w:val="Standard"/>
        <w:rPr>
          <w:ins w:id="1435" w:author="Praveen Kumar Chaubey" w:date="2020-12-22T18:26:00Z"/>
          <w:rFonts w:ascii="Times New Roman" w:hAnsi="Times New Roman"/>
          <w:color w:val="000000"/>
        </w:rPr>
      </w:pPr>
      <w:ins w:id="1436" w:author="Praveen Kumar Chaubey" w:date="2020-12-22T18:38:00Z">
        <w:r>
          <w:rPr>
            <w:rFonts w:ascii="Times New Roman" w:eastAsia="Noto Serif CJK SC" w:hAnsi="Times New Roman"/>
            <w:color w:val="000000"/>
            <w:kern w:val="3"/>
            <w:sz w:val="24"/>
            <w:szCs w:val="24"/>
            <w:lang w:eastAsia="zh-CN" w:bidi="hi-IN"/>
          </w:rPr>
          <w:t>It’s</w:t>
        </w:r>
      </w:ins>
      <w:ins w:id="1437" w:author="Praveen Kumar Chaubey" w:date="2020-12-22T18:26:00Z">
        <w:r>
          <w:rPr>
            <w:rFonts w:ascii="Times New Roman" w:eastAsia="Noto Serif CJK SC" w:hAnsi="Times New Roman"/>
            <w:color w:val="000000"/>
            <w:kern w:val="3"/>
            <w:sz w:val="24"/>
            <w:szCs w:val="24"/>
            <w:lang w:eastAsia="zh-CN" w:bidi="hi-IN"/>
          </w:rPr>
          <w:t xml:space="preserve"> a process in which the credentials provided by the client are compared to those on file in a database on a local router or on an authentication server. If the credentials match then process is completed and user is granted authorization for access. It has 2 messages,</w:t>
        </w:r>
      </w:ins>
    </w:p>
    <w:p w14:paraId="13A91F5C" w14:textId="77777777" w:rsidR="00AB7198" w:rsidRDefault="00AB7198" w:rsidP="00AB7198">
      <w:pPr>
        <w:pStyle w:val="Standard"/>
        <w:rPr>
          <w:ins w:id="1438" w:author="Praveen Kumar Chaubey" w:date="2020-12-22T18:26:00Z"/>
          <w:rFonts w:ascii="Times New Roman" w:hAnsi="Times New Roman"/>
          <w:color w:val="000000"/>
        </w:rPr>
      </w:pPr>
    </w:p>
    <w:p w14:paraId="5A24CDC2" w14:textId="77777777" w:rsidR="00AB7198" w:rsidRDefault="00AB7198" w:rsidP="00AB7198">
      <w:pPr>
        <w:pStyle w:val="Standard"/>
        <w:rPr>
          <w:ins w:id="1439" w:author="Praveen Kumar Chaubey" w:date="2020-12-22T18:26:00Z"/>
          <w:rFonts w:ascii="Times New Roman" w:hAnsi="Times New Roman"/>
          <w:color w:val="000000"/>
        </w:rPr>
      </w:pPr>
    </w:p>
    <w:p w14:paraId="19D88C3C" w14:textId="44EA0E0D" w:rsidR="00AB7198" w:rsidRDefault="00AB7198" w:rsidP="00AB7198">
      <w:pPr>
        <w:pStyle w:val="Heading5"/>
        <w:rPr>
          <w:ins w:id="1440" w:author="Praveen Kumar Chaubey" w:date="2020-12-22T18:39:00Z"/>
          <w:rFonts w:eastAsia="Noto Serif CJK SC"/>
          <w:lang w:eastAsia="zh-CN" w:bidi="hi-IN"/>
        </w:rPr>
        <w:pPrChange w:id="1441" w:author="Praveen Kumar Chaubey" w:date="2020-12-22T18:39:00Z">
          <w:pPr>
            <w:pStyle w:val="Standard"/>
          </w:pPr>
        </w:pPrChange>
      </w:pPr>
      <w:ins w:id="1442" w:author="Praveen Kumar Chaubey" w:date="2020-12-22T18:26:00Z">
        <w:r>
          <w:rPr>
            <w:rFonts w:eastAsia="Noto Serif CJK SC"/>
            <w:lang w:eastAsia="zh-CN" w:bidi="hi-IN"/>
          </w:rPr>
          <w:t>Authentication Request</w:t>
        </w:r>
      </w:ins>
    </w:p>
    <w:p w14:paraId="6229E8C7" w14:textId="77777777" w:rsidR="00AB7198" w:rsidRPr="00AB7198" w:rsidRDefault="00AB7198" w:rsidP="00AB7198">
      <w:pPr>
        <w:rPr>
          <w:ins w:id="1443" w:author="Praveen Kumar Chaubey" w:date="2020-12-22T18:26:00Z"/>
          <w:lang w:eastAsia="zh-CN" w:bidi="hi-IN"/>
          <w:rPrChange w:id="1444" w:author="Praveen Kumar Chaubey" w:date="2020-12-22T18:39:00Z">
            <w:rPr>
              <w:ins w:id="1445" w:author="Praveen Kumar Chaubey" w:date="2020-12-22T18:26:00Z"/>
            </w:rPr>
          </w:rPrChange>
        </w:rPr>
        <w:pPrChange w:id="1446" w:author="Praveen Kumar Chaubey" w:date="2020-12-22T18:39:00Z">
          <w:pPr>
            <w:pStyle w:val="Standard"/>
          </w:pPr>
        </w:pPrChange>
      </w:pPr>
    </w:p>
    <w:p w14:paraId="7488DE9F" w14:textId="4B010AF1" w:rsidR="00AB7198" w:rsidRDefault="00AB7198" w:rsidP="00AB7198">
      <w:pPr>
        <w:pStyle w:val="Caption"/>
        <w:rPr>
          <w:ins w:id="1447" w:author="Praveen Kumar Chaubey" w:date="2020-12-22T18:26:00Z"/>
          <w:rFonts w:ascii="Times New Roman" w:hAnsi="Times New Roman"/>
          <w:color w:val="000000"/>
        </w:rPr>
        <w:pPrChange w:id="1448" w:author="Praveen Kumar Chaubey" w:date="2020-12-22T18:41:00Z">
          <w:pPr>
            <w:pStyle w:val="Standard"/>
          </w:pPr>
        </w:pPrChange>
      </w:pPr>
      <w:bookmarkStart w:id="1449" w:name="_Toc59555442"/>
      <w:ins w:id="1450" w:author="Praveen Kumar Chaubey" w:date="2020-12-22T18:26:00Z">
        <w:r>
          <w:rPr>
            <w:rFonts w:ascii="Times New Roman" w:hAnsi="Times New Roman"/>
            <w:noProof/>
            <w:color w:val="000000"/>
          </w:rPr>
          <w:drawing>
            <wp:anchor distT="0" distB="0" distL="114300" distR="114300" simplePos="0" relativeHeight="251685376" behindDoc="0" locked="0" layoutInCell="1" allowOverlap="1" wp14:anchorId="7FC04D79" wp14:editId="0F6914DE">
              <wp:simplePos x="0" y="0"/>
              <wp:positionH relativeFrom="column">
                <wp:align>center</wp:align>
              </wp:positionH>
              <wp:positionV relativeFrom="paragraph">
                <wp:align>top</wp:align>
              </wp:positionV>
              <wp:extent cx="6840360" cy="3421440"/>
              <wp:effectExtent l="19050" t="19050" r="17640" b="26610"/>
              <wp:wrapSquare wrapText="bothSides"/>
              <wp:docPr id="68"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6840360" cy="3421440"/>
                      </a:xfrm>
                      <a:prstGeom prst="rect">
                        <a:avLst/>
                      </a:prstGeom>
                      <a:ln w="762">
                        <a:solidFill>
                          <a:srgbClr val="000000"/>
                        </a:solidFill>
                        <a:prstDash val="solid"/>
                      </a:ln>
                    </pic:spPr>
                  </pic:pic>
                </a:graphicData>
              </a:graphic>
            </wp:anchor>
          </w:drawing>
        </w:r>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r>
      </w:ins>
      <w:ins w:id="1451" w:author="Praveen Kumar Chaubey" w:date="2020-12-22T18:40:00Z">
        <w:r>
          <w:rPr>
            <w:rFonts w:ascii="Times New Roman" w:eastAsia="Noto Serif CJK SC" w:hAnsi="Times New Roman"/>
            <w:color w:val="000000"/>
            <w:kern w:val="3"/>
            <w:sz w:val="24"/>
            <w:szCs w:val="24"/>
            <w:lang w:eastAsia="zh-CN" w:bidi="hi-IN"/>
          </w:rPr>
          <w:tab/>
        </w:r>
      </w:ins>
      <w:ins w:id="1452" w:author="Praveen Kumar Chaubey" w:date="2020-12-22T18:39:00Z">
        <w:r>
          <w:t xml:space="preserve">Figure </w:t>
        </w:r>
        <w:r>
          <w:fldChar w:fldCharType="begin"/>
        </w:r>
        <w:r>
          <w:instrText xml:space="preserve"> SEQ Figure \* ARABIC </w:instrText>
        </w:r>
      </w:ins>
      <w:r>
        <w:fldChar w:fldCharType="separate"/>
      </w:r>
      <w:ins w:id="1453" w:author="Praveen Kumar Chaubey" w:date="2020-12-22T18:39:00Z">
        <w:r>
          <w:rPr>
            <w:noProof/>
          </w:rPr>
          <w:t>29</w:t>
        </w:r>
        <w:r>
          <w:fldChar w:fldCharType="end"/>
        </w:r>
        <w:r>
          <w:t>: Authentication Request</w:t>
        </w:r>
      </w:ins>
      <w:bookmarkEnd w:id="1449"/>
    </w:p>
    <w:p w14:paraId="41D18248" w14:textId="4C89B845" w:rsidR="00AB7198" w:rsidRDefault="00AB7198" w:rsidP="00AB7198">
      <w:pPr>
        <w:pStyle w:val="Heading5"/>
        <w:rPr>
          <w:ins w:id="1454" w:author="Praveen Kumar Chaubey" w:date="2020-12-22T18:26:00Z"/>
        </w:rPr>
        <w:pPrChange w:id="1455" w:author="Praveen Kumar Chaubey" w:date="2020-12-22T18:40:00Z">
          <w:pPr>
            <w:pStyle w:val="Standard"/>
          </w:pPr>
        </w:pPrChange>
      </w:pPr>
      <w:ins w:id="1456" w:author="Praveen Kumar Chaubey" w:date="2020-12-22T18:26:00Z">
        <w:r>
          <w:rPr>
            <w:rFonts w:eastAsia="Noto Serif CJK SC"/>
            <w:lang w:eastAsia="zh-CN" w:bidi="hi-IN"/>
          </w:rPr>
          <w:t xml:space="preserve"> Authentication Response</w:t>
        </w:r>
      </w:ins>
    </w:p>
    <w:p w14:paraId="1D7FDC33" w14:textId="77777777" w:rsidR="00AB7198" w:rsidRDefault="00AB7198" w:rsidP="00AB7198">
      <w:pPr>
        <w:pStyle w:val="Standard"/>
        <w:rPr>
          <w:ins w:id="1457" w:author="Praveen Kumar Chaubey" w:date="2020-12-22T18:26:00Z"/>
          <w:rFonts w:ascii="Times New Roman" w:hAnsi="Times New Roman"/>
          <w:color w:val="000000"/>
        </w:rPr>
      </w:pPr>
    </w:p>
    <w:p w14:paraId="4D2F5469" w14:textId="77777777" w:rsidR="00AB7198" w:rsidRDefault="00AB7198" w:rsidP="00AB7198">
      <w:pPr>
        <w:pStyle w:val="Standard"/>
        <w:rPr>
          <w:ins w:id="1458" w:author="Praveen Kumar Chaubey" w:date="2020-12-22T18:26:00Z"/>
          <w:rFonts w:ascii="Times New Roman" w:hAnsi="Times New Roman"/>
          <w:color w:val="000000"/>
        </w:rPr>
      </w:pPr>
      <w:ins w:id="1459" w:author="Praveen Kumar Chaubey" w:date="2020-12-22T18:26:00Z">
        <w:r>
          <w:rPr>
            <w:rFonts w:ascii="Times New Roman" w:hAnsi="Times New Roman"/>
            <w:noProof/>
            <w:color w:val="000000"/>
          </w:rPr>
          <w:lastRenderedPageBreak/>
          <w:drawing>
            <wp:anchor distT="0" distB="0" distL="114300" distR="114300" simplePos="0" relativeHeight="251686400" behindDoc="0" locked="0" layoutInCell="1" allowOverlap="1" wp14:anchorId="4D525081" wp14:editId="69E7461E">
              <wp:simplePos x="0" y="0"/>
              <wp:positionH relativeFrom="column">
                <wp:align>center</wp:align>
              </wp:positionH>
              <wp:positionV relativeFrom="paragraph">
                <wp:align>top</wp:align>
              </wp:positionV>
              <wp:extent cx="6840360" cy="3712680"/>
              <wp:effectExtent l="19050" t="19050" r="17640" b="21120"/>
              <wp:wrapSquare wrapText="bothSides"/>
              <wp:docPr id="6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6840360" cy="3712680"/>
                      </a:xfrm>
                      <a:prstGeom prst="rect">
                        <a:avLst/>
                      </a:prstGeom>
                      <a:ln w="762">
                        <a:solidFill>
                          <a:srgbClr val="000000"/>
                        </a:solidFill>
                        <a:prstDash val="solid"/>
                      </a:ln>
                    </pic:spPr>
                  </pic:pic>
                </a:graphicData>
              </a:graphic>
            </wp:anchor>
          </w:drawing>
        </w:r>
      </w:ins>
    </w:p>
    <w:p w14:paraId="2BC62FB7" w14:textId="079CCD9D" w:rsidR="00AB7198" w:rsidRDefault="00AB7198" w:rsidP="00AB7198">
      <w:pPr>
        <w:pStyle w:val="Caption"/>
        <w:rPr>
          <w:ins w:id="1460" w:author="Praveen Kumar Chaubey" w:date="2020-12-22T18:26:00Z"/>
          <w:rFonts w:ascii="Times New Roman" w:hAnsi="Times New Roman"/>
          <w:color w:val="000000"/>
        </w:rPr>
        <w:pPrChange w:id="1461" w:author="Praveen Kumar Chaubey" w:date="2020-12-22T18:40:00Z">
          <w:pPr>
            <w:pStyle w:val="Standard"/>
          </w:pPr>
        </w:pPrChange>
      </w:pPr>
      <w:ins w:id="1462" w:author="Praveen Kumar Chaubey" w:date="2020-12-22T18:26:00Z">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r>
      </w:ins>
      <w:bookmarkStart w:id="1463" w:name="_Toc59555443"/>
      <w:ins w:id="1464" w:author="Praveen Kumar Chaubey" w:date="2020-12-22T18:40:00Z">
        <w:r>
          <w:t xml:space="preserve">Figure </w:t>
        </w:r>
        <w:r>
          <w:fldChar w:fldCharType="begin"/>
        </w:r>
        <w:r>
          <w:instrText xml:space="preserve"> SEQ Figure \* ARABIC </w:instrText>
        </w:r>
      </w:ins>
      <w:r>
        <w:fldChar w:fldCharType="separate"/>
      </w:r>
      <w:ins w:id="1465" w:author="Praveen Kumar Chaubey" w:date="2020-12-22T18:40:00Z">
        <w:r>
          <w:rPr>
            <w:noProof/>
          </w:rPr>
          <w:t>30</w:t>
        </w:r>
        <w:r>
          <w:fldChar w:fldCharType="end"/>
        </w:r>
        <w:r>
          <w:t>: Authentication Response</w:t>
        </w:r>
      </w:ins>
      <w:bookmarkEnd w:id="1463"/>
    </w:p>
    <w:p w14:paraId="6D2144B6" w14:textId="77777777" w:rsidR="00AB7198" w:rsidRDefault="00AB7198" w:rsidP="00AB7198">
      <w:pPr>
        <w:pStyle w:val="Standard"/>
        <w:rPr>
          <w:ins w:id="1466" w:author="Praveen Kumar Chaubey" w:date="2020-12-22T18:26:00Z"/>
          <w:rFonts w:ascii="Times New Roman" w:hAnsi="Times New Roman"/>
          <w:color w:val="000000"/>
        </w:rPr>
      </w:pPr>
    </w:p>
    <w:p w14:paraId="3055F407" w14:textId="77777777" w:rsidR="00AB7198" w:rsidRDefault="00AB7198" w:rsidP="00AB7198">
      <w:pPr>
        <w:pStyle w:val="Standard"/>
        <w:rPr>
          <w:ins w:id="1467" w:author="Praveen Kumar Chaubey" w:date="2020-12-22T18:26:00Z"/>
          <w:rFonts w:ascii="Times New Roman" w:hAnsi="Times New Roman"/>
          <w:color w:val="000000"/>
        </w:rPr>
      </w:pPr>
    </w:p>
    <w:p w14:paraId="6C7F7866" w14:textId="13EA6608" w:rsidR="00AB7198" w:rsidRDefault="00AB7198" w:rsidP="00AB7198">
      <w:pPr>
        <w:pStyle w:val="Standard"/>
        <w:rPr>
          <w:ins w:id="1468" w:author="Praveen Kumar Chaubey" w:date="2020-12-22T18:41:00Z"/>
          <w:rFonts w:ascii="Times New Roman" w:hAnsi="Times New Roman"/>
          <w:color w:val="000000"/>
        </w:rPr>
      </w:pPr>
    </w:p>
    <w:p w14:paraId="2258F3C9" w14:textId="12465A5A" w:rsidR="00AB7198" w:rsidRDefault="00AB7198" w:rsidP="00AB7198">
      <w:pPr>
        <w:pStyle w:val="Standard"/>
        <w:rPr>
          <w:ins w:id="1469" w:author="Praveen Kumar Chaubey" w:date="2020-12-22T18:41:00Z"/>
          <w:rFonts w:ascii="Times New Roman" w:hAnsi="Times New Roman"/>
          <w:color w:val="000000"/>
        </w:rPr>
      </w:pPr>
    </w:p>
    <w:p w14:paraId="3004DAAE" w14:textId="0C6C5F4D" w:rsidR="00AB7198" w:rsidRDefault="00AB7198" w:rsidP="00AB7198">
      <w:pPr>
        <w:pStyle w:val="Standard"/>
        <w:rPr>
          <w:ins w:id="1470" w:author="Praveen Kumar Chaubey" w:date="2020-12-22T18:41:00Z"/>
          <w:rFonts w:ascii="Times New Roman" w:hAnsi="Times New Roman"/>
          <w:color w:val="000000"/>
        </w:rPr>
      </w:pPr>
    </w:p>
    <w:p w14:paraId="3490BD3A" w14:textId="3AF3F9C3" w:rsidR="00AB7198" w:rsidRDefault="00AB7198" w:rsidP="00AB7198">
      <w:pPr>
        <w:pStyle w:val="Standard"/>
        <w:rPr>
          <w:ins w:id="1471" w:author="Praveen Kumar Chaubey" w:date="2020-12-22T18:41:00Z"/>
          <w:rFonts w:ascii="Times New Roman" w:hAnsi="Times New Roman"/>
          <w:color w:val="000000"/>
        </w:rPr>
      </w:pPr>
    </w:p>
    <w:p w14:paraId="3CC171E0" w14:textId="094CA331" w:rsidR="00AB7198" w:rsidRDefault="00AB7198" w:rsidP="00AB7198">
      <w:pPr>
        <w:pStyle w:val="Standard"/>
        <w:rPr>
          <w:ins w:id="1472" w:author="Praveen Kumar Chaubey" w:date="2020-12-22T18:41:00Z"/>
          <w:rFonts w:ascii="Times New Roman" w:hAnsi="Times New Roman"/>
          <w:color w:val="000000"/>
        </w:rPr>
      </w:pPr>
    </w:p>
    <w:p w14:paraId="5C1D3730" w14:textId="27172471" w:rsidR="00AB7198" w:rsidRDefault="00AB7198" w:rsidP="00AB7198">
      <w:pPr>
        <w:pStyle w:val="Standard"/>
        <w:rPr>
          <w:ins w:id="1473" w:author="Praveen Kumar Chaubey" w:date="2020-12-22T18:41:00Z"/>
          <w:rFonts w:ascii="Times New Roman" w:hAnsi="Times New Roman"/>
          <w:color w:val="000000"/>
        </w:rPr>
      </w:pPr>
    </w:p>
    <w:p w14:paraId="3DDDDBFE" w14:textId="6B9A7AC2" w:rsidR="00AB7198" w:rsidRDefault="00AB7198" w:rsidP="00AB7198">
      <w:pPr>
        <w:pStyle w:val="Standard"/>
        <w:rPr>
          <w:ins w:id="1474" w:author="Praveen Kumar Chaubey" w:date="2020-12-22T18:41:00Z"/>
          <w:rFonts w:ascii="Times New Roman" w:hAnsi="Times New Roman"/>
          <w:color w:val="000000"/>
        </w:rPr>
      </w:pPr>
    </w:p>
    <w:p w14:paraId="20646701" w14:textId="4518A2D7" w:rsidR="00AB7198" w:rsidRDefault="00AB7198" w:rsidP="00AB7198">
      <w:pPr>
        <w:pStyle w:val="Standard"/>
        <w:rPr>
          <w:ins w:id="1475" w:author="Praveen Kumar Chaubey" w:date="2020-12-22T18:41:00Z"/>
          <w:rFonts w:ascii="Times New Roman" w:hAnsi="Times New Roman"/>
          <w:color w:val="000000"/>
        </w:rPr>
      </w:pPr>
    </w:p>
    <w:p w14:paraId="5D2BF34A" w14:textId="0BC416A2" w:rsidR="00AB7198" w:rsidRDefault="00AB7198" w:rsidP="00AB7198">
      <w:pPr>
        <w:pStyle w:val="Standard"/>
        <w:rPr>
          <w:ins w:id="1476" w:author="Praveen Kumar Chaubey" w:date="2020-12-22T18:41:00Z"/>
          <w:rFonts w:ascii="Times New Roman" w:hAnsi="Times New Roman"/>
          <w:color w:val="000000"/>
        </w:rPr>
      </w:pPr>
    </w:p>
    <w:p w14:paraId="7CA5074F" w14:textId="3561758B" w:rsidR="00AB7198" w:rsidRDefault="00AB7198" w:rsidP="00AB7198">
      <w:pPr>
        <w:pStyle w:val="Standard"/>
        <w:rPr>
          <w:ins w:id="1477" w:author="Praveen Kumar Chaubey" w:date="2020-12-22T18:41:00Z"/>
          <w:rFonts w:ascii="Times New Roman" w:hAnsi="Times New Roman"/>
          <w:color w:val="000000"/>
        </w:rPr>
      </w:pPr>
    </w:p>
    <w:p w14:paraId="76E73540" w14:textId="18D0C7DA" w:rsidR="00AB7198" w:rsidRDefault="00AB7198" w:rsidP="00AB7198">
      <w:pPr>
        <w:pStyle w:val="Standard"/>
        <w:rPr>
          <w:ins w:id="1478" w:author="Praveen Kumar Chaubey" w:date="2020-12-22T18:41:00Z"/>
          <w:rFonts w:ascii="Times New Roman" w:hAnsi="Times New Roman"/>
          <w:color w:val="000000"/>
        </w:rPr>
      </w:pPr>
    </w:p>
    <w:p w14:paraId="1C8FC519" w14:textId="4CA99A6A" w:rsidR="00AB7198" w:rsidRDefault="00AB7198" w:rsidP="00AB7198">
      <w:pPr>
        <w:pStyle w:val="Standard"/>
        <w:rPr>
          <w:ins w:id="1479" w:author="Praveen Kumar Chaubey" w:date="2020-12-22T18:41:00Z"/>
          <w:rFonts w:ascii="Times New Roman" w:hAnsi="Times New Roman"/>
          <w:color w:val="000000"/>
        </w:rPr>
      </w:pPr>
    </w:p>
    <w:p w14:paraId="2195AEF3" w14:textId="341D86CD" w:rsidR="00AB7198" w:rsidRDefault="00AB7198" w:rsidP="00AB7198">
      <w:pPr>
        <w:pStyle w:val="Standard"/>
        <w:rPr>
          <w:ins w:id="1480" w:author="Praveen Kumar Chaubey" w:date="2020-12-22T18:41:00Z"/>
          <w:rFonts w:ascii="Times New Roman" w:hAnsi="Times New Roman"/>
          <w:color w:val="000000"/>
        </w:rPr>
      </w:pPr>
    </w:p>
    <w:p w14:paraId="6BC92902" w14:textId="38DA60DA" w:rsidR="00AB7198" w:rsidRDefault="00AB7198" w:rsidP="00AB7198">
      <w:pPr>
        <w:pStyle w:val="Standard"/>
        <w:rPr>
          <w:ins w:id="1481" w:author="Praveen Kumar Chaubey" w:date="2020-12-22T18:41:00Z"/>
          <w:rFonts w:ascii="Times New Roman" w:hAnsi="Times New Roman"/>
          <w:color w:val="000000"/>
        </w:rPr>
      </w:pPr>
    </w:p>
    <w:p w14:paraId="2CC2633D" w14:textId="225A39DE" w:rsidR="00AB7198" w:rsidRDefault="00AB7198" w:rsidP="00AB7198">
      <w:pPr>
        <w:pStyle w:val="Standard"/>
        <w:rPr>
          <w:ins w:id="1482" w:author="Praveen Kumar Chaubey" w:date="2020-12-22T18:41:00Z"/>
          <w:rFonts w:ascii="Times New Roman" w:hAnsi="Times New Roman"/>
          <w:color w:val="000000"/>
        </w:rPr>
      </w:pPr>
    </w:p>
    <w:p w14:paraId="7A6ABCA2" w14:textId="7005B629" w:rsidR="00AB7198" w:rsidRDefault="00AB7198" w:rsidP="00AB7198">
      <w:pPr>
        <w:pStyle w:val="Standard"/>
        <w:rPr>
          <w:ins w:id="1483" w:author="Praveen Kumar Chaubey" w:date="2020-12-22T18:41:00Z"/>
          <w:rFonts w:ascii="Times New Roman" w:hAnsi="Times New Roman"/>
          <w:color w:val="000000"/>
        </w:rPr>
      </w:pPr>
    </w:p>
    <w:p w14:paraId="262A31F1" w14:textId="40954EB5" w:rsidR="00AB7198" w:rsidRDefault="00AB7198" w:rsidP="00AB7198">
      <w:pPr>
        <w:pStyle w:val="Standard"/>
        <w:rPr>
          <w:ins w:id="1484" w:author="Praveen Kumar Chaubey" w:date="2020-12-22T18:41:00Z"/>
          <w:rFonts w:ascii="Times New Roman" w:hAnsi="Times New Roman"/>
          <w:color w:val="000000"/>
        </w:rPr>
      </w:pPr>
    </w:p>
    <w:p w14:paraId="3AF94E65" w14:textId="77777777" w:rsidR="00AB7198" w:rsidRDefault="00AB7198" w:rsidP="00AB7198">
      <w:pPr>
        <w:pStyle w:val="Standard"/>
        <w:rPr>
          <w:ins w:id="1485" w:author="Praveen Kumar Chaubey" w:date="2020-12-22T18:26:00Z"/>
          <w:rFonts w:ascii="Times New Roman" w:hAnsi="Times New Roman"/>
          <w:color w:val="000000"/>
        </w:rPr>
      </w:pPr>
    </w:p>
    <w:p w14:paraId="713AC24F" w14:textId="77777777" w:rsidR="00AB7198" w:rsidRDefault="00AB7198" w:rsidP="00AB7198">
      <w:pPr>
        <w:pStyle w:val="Standard"/>
        <w:rPr>
          <w:ins w:id="1486" w:author="Praveen Kumar Chaubey" w:date="2020-12-22T18:26:00Z"/>
          <w:rFonts w:ascii="Times New Roman" w:hAnsi="Times New Roman"/>
          <w:color w:val="000000"/>
        </w:rPr>
      </w:pPr>
    </w:p>
    <w:p w14:paraId="763D4835" w14:textId="77777777" w:rsidR="00AB7198" w:rsidRDefault="00AB7198" w:rsidP="00AB7198">
      <w:pPr>
        <w:pStyle w:val="Standard"/>
        <w:rPr>
          <w:ins w:id="1487" w:author="Praveen Kumar Chaubey" w:date="2020-12-22T18:26:00Z"/>
          <w:rFonts w:ascii="Times New Roman" w:hAnsi="Times New Roman"/>
          <w:color w:val="000000"/>
        </w:rPr>
      </w:pPr>
    </w:p>
    <w:p w14:paraId="28080EAB" w14:textId="77777777" w:rsidR="00AB7198" w:rsidRDefault="00AB7198" w:rsidP="00AB7198">
      <w:pPr>
        <w:pStyle w:val="Standard"/>
        <w:rPr>
          <w:ins w:id="1488" w:author="Praveen Kumar Chaubey" w:date="2020-12-22T18:26:00Z"/>
          <w:rFonts w:ascii="Times New Roman" w:hAnsi="Times New Roman"/>
          <w:color w:val="000000"/>
        </w:rPr>
      </w:pPr>
    </w:p>
    <w:p w14:paraId="582781DF" w14:textId="78E1A7D5" w:rsidR="00AB7198" w:rsidRDefault="00AB7198" w:rsidP="00CC4C73">
      <w:pPr>
        <w:pStyle w:val="Heading4"/>
        <w:rPr>
          <w:ins w:id="1489" w:author="Praveen Kumar Chaubey" w:date="2020-12-22T18:26:00Z"/>
        </w:rPr>
        <w:pPrChange w:id="1490" w:author="Praveen Kumar Chaubey" w:date="2020-12-22T18:41:00Z">
          <w:pPr>
            <w:pStyle w:val="Standard"/>
          </w:pPr>
        </w:pPrChange>
      </w:pPr>
      <w:ins w:id="1491" w:author="Praveen Kumar Chaubey" w:date="2020-12-22T18:26:00Z">
        <w:r>
          <w:rPr>
            <w:lang w:eastAsia="zh-CN" w:bidi="hi-IN"/>
          </w:rPr>
          <w:lastRenderedPageBreak/>
          <w:t>Association Testing</w:t>
        </w:r>
      </w:ins>
    </w:p>
    <w:p w14:paraId="7EAE3A59" w14:textId="77777777" w:rsidR="00AB7198" w:rsidRDefault="00AB7198" w:rsidP="00AB7198">
      <w:pPr>
        <w:pStyle w:val="Standard"/>
        <w:rPr>
          <w:ins w:id="1492" w:author="Praveen Kumar Chaubey" w:date="2020-12-22T18:26:00Z"/>
          <w:rFonts w:ascii="Times New Roman" w:hAnsi="Times New Roman"/>
          <w:color w:val="2F5496"/>
          <w:sz w:val="28"/>
        </w:rPr>
      </w:pPr>
    </w:p>
    <w:p w14:paraId="7D016F93" w14:textId="77777777" w:rsidR="00AB7198" w:rsidRDefault="00AB7198" w:rsidP="00CC4C73">
      <w:pPr>
        <w:pStyle w:val="Standard"/>
        <w:ind w:firstLine="0"/>
        <w:rPr>
          <w:ins w:id="1493" w:author="Praveen Kumar Chaubey" w:date="2020-12-22T18:26:00Z"/>
          <w:rFonts w:ascii="Times New Roman" w:hAnsi="Times New Roman"/>
          <w:color w:val="000000"/>
        </w:rPr>
        <w:pPrChange w:id="1494" w:author="Praveen Kumar Chaubey" w:date="2020-12-22T18:42:00Z">
          <w:pPr>
            <w:pStyle w:val="Standard"/>
          </w:pPr>
        </w:pPrChange>
      </w:pPr>
      <w:ins w:id="1495" w:author="Praveen Kumar Chaubey" w:date="2020-12-22T18:26:00Z">
        <w:r>
          <w:rPr>
            <w:rFonts w:ascii="Times New Roman" w:eastAsia="Noto Serif CJK SC" w:hAnsi="Times New Roman"/>
            <w:color w:val="000000"/>
            <w:kern w:val="3"/>
            <w:sz w:val="24"/>
            <w:szCs w:val="24"/>
            <w:lang w:eastAsia="zh-CN" w:bidi="hi-IN"/>
          </w:rPr>
          <w:t>After Successful Authentication frame exchanges, Client unicasts an Association Request Frame Containing its capabilities like Power Capability, Supported rates, Privacy etc. As shown in below figure.</w:t>
        </w:r>
      </w:ins>
    </w:p>
    <w:p w14:paraId="3B22555C" w14:textId="5610E281" w:rsidR="00AB7198" w:rsidRDefault="00CC4C73" w:rsidP="00AB7198">
      <w:pPr>
        <w:pStyle w:val="Standard"/>
        <w:rPr>
          <w:ins w:id="1496" w:author="Praveen Kumar Chaubey" w:date="2020-12-22T18:26:00Z"/>
          <w:rFonts w:ascii="Times New Roman" w:hAnsi="Times New Roman"/>
          <w:color w:val="000000"/>
        </w:rPr>
      </w:pPr>
      <w:ins w:id="1497" w:author="Praveen Kumar Chaubey" w:date="2020-12-22T18:26:00Z">
        <w:r>
          <w:rPr>
            <w:rFonts w:ascii="Times New Roman" w:hAnsi="Times New Roman"/>
            <w:noProof/>
            <w:color w:val="000000"/>
          </w:rPr>
          <w:drawing>
            <wp:anchor distT="0" distB="0" distL="114300" distR="114300" simplePos="0" relativeHeight="251687424" behindDoc="0" locked="0" layoutInCell="1" allowOverlap="1" wp14:anchorId="6879E442" wp14:editId="72BB5139">
              <wp:simplePos x="0" y="0"/>
              <wp:positionH relativeFrom="column">
                <wp:posOffset>161290</wp:posOffset>
              </wp:positionH>
              <wp:positionV relativeFrom="paragraph">
                <wp:posOffset>181610</wp:posOffset>
              </wp:positionV>
              <wp:extent cx="6637020" cy="4438650"/>
              <wp:effectExtent l="19050" t="19050" r="11430" b="19050"/>
              <wp:wrapSquare wrapText="bothSides"/>
              <wp:docPr id="7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6637020" cy="4438650"/>
                      </a:xfrm>
                      <a:prstGeom prst="rect">
                        <a:avLst/>
                      </a:prstGeom>
                      <a:ln w="762">
                        <a:solidFill>
                          <a:srgbClr val="000000"/>
                        </a:solidFill>
                        <a:prstDash val="solid"/>
                      </a:ln>
                    </pic:spPr>
                  </pic:pic>
                </a:graphicData>
              </a:graphic>
              <wp14:sizeRelH relativeFrom="margin">
                <wp14:pctWidth>0</wp14:pctWidth>
              </wp14:sizeRelH>
              <wp14:sizeRelV relativeFrom="margin">
                <wp14:pctHeight>0</wp14:pctHeight>
              </wp14:sizeRelV>
            </wp:anchor>
          </w:drawing>
        </w:r>
      </w:ins>
    </w:p>
    <w:p w14:paraId="2F31871C" w14:textId="689FD08F" w:rsidR="00AB7198" w:rsidRDefault="00AB7198" w:rsidP="00AB7198">
      <w:pPr>
        <w:pStyle w:val="Standard"/>
        <w:rPr>
          <w:ins w:id="1498" w:author="Praveen Kumar Chaubey" w:date="2020-12-22T18:26:00Z"/>
          <w:rFonts w:ascii="Times New Roman" w:hAnsi="Times New Roman"/>
          <w:color w:val="000000"/>
        </w:rPr>
      </w:pPr>
      <w:ins w:id="1499" w:author="Praveen Kumar Chaubey" w:date="2020-12-22T18:26:00Z">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t xml:space="preserve">   </w:t>
        </w:r>
      </w:ins>
    </w:p>
    <w:p w14:paraId="1A190B1A" w14:textId="570779CD" w:rsidR="00AB7198" w:rsidRDefault="00CC4C73" w:rsidP="00AB7198">
      <w:pPr>
        <w:pStyle w:val="Standard"/>
        <w:rPr>
          <w:ins w:id="1500" w:author="Praveen Kumar Chaubey" w:date="2020-12-22T18:26:00Z"/>
          <w:rFonts w:ascii="Times New Roman" w:hAnsi="Times New Roman"/>
          <w:color w:val="000000"/>
        </w:rPr>
      </w:pPr>
      <w:ins w:id="1501" w:author="Praveen Kumar Chaubey" w:date="2020-12-22T18:26:00Z">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t xml:space="preserve">   </w:t>
        </w:r>
      </w:ins>
    </w:p>
    <w:p w14:paraId="6302E8A9" w14:textId="78BB4C73" w:rsidR="00AB7198" w:rsidRDefault="00AB7198" w:rsidP="00CC4C73">
      <w:pPr>
        <w:pStyle w:val="Standard"/>
        <w:ind w:firstLine="0"/>
        <w:rPr>
          <w:ins w:id="1502" w:author="Praveen Kumar Chaubey" w:date="2020-12-22T18:26:00Z"/>
          <w:rFonts w:ascii="Times New Roman" w:hAnsi="Times New Roman"/>
          <w:color w:val="2F5496"/>
          <w:sz w:val="28"/>
        </w:rPr>
        <w:pPrChange w:id="1503" w:author="Praveen Kumar Chaubey" w:date="2020-12-22T18:42:00Z">
          <w:pPr>
            <w:pStyle w:val="Standard"/>
          </w:pPr>
        </w:pPrChange>
      </w:pPr>
    </w:p>
    <w:p w14:paraId="1D4F0F2E" w14:textId="736FF887" w:rsidR="00AB7198" w:rsidRDefault="00AB7198" w:rsidP="00CC4C73">
      <w:pPr>
        <w:pStyle w:val="Standard"/>
        <w:ind w:firstLine="0"/>
        <w:rPr>
          <w:ins w:id="1504" w:author="Praveen Kumar Chaubey" w:date="2020-12-22T18:26:00Z"/>
          <w:rFonts w:ascii="Times New Roman" w:hAnsi="Times New Roman"/>
          <w:color w:val="000000"/>
        </w:rPr>
        <w:pPrChange w:id="1505" w:author="Praveen Kumar Chaubey" w:date="2020-12-22T18:42:00Z">
          <w:pPr>
            <w:pStyle w:val="Standard"/>
          </w:pPr>
        </w:pPrChange>
      </w:pPr>
      <w:ins w:id="1506" w:author="Praveen Kumar Chaubey" w:date="2020-12-22T18:26:00Z">
        <w:r>
          <w:rPr>
            <w:rFonts w:ascii="Times New Roman" w:eastAsia="Noto Serif CJK SC" w:hAnsi="Times New Roman"/>
            <w:color w:val="000000"/>
            <w:kern w:val="3"/>
            <w:sz w:val="24"/>
            <w:szCs w:val="24"/>
            <w:lang w:eastAsia="zh-CN" w:bidi="hi-IN"/>
          </w:rPr>
          <w:t>Upon receiving Association request frame, Access Point checks Clients Capabilities and if its satisfactory, then AP responds with an Acknowledgement Frame and transmits an Association Response frame with the result of successful or unsuccessful.</w:t>
        </w:r>
      </w:ins>
    </w:p>
    <w:p w14:paraId="7D0607E3" w14:textId="77777777" w:rsidR="00AB7198" w:rsidRDefault="00AB7198" w:rsidP="00AB7198">
      <w:pPr>
        <w:pStyle w:val="Standard"/>
        <w:rPr>
          <w:ins w:id="1507" w:author="Praveen Kumar Chaubey" w:date="2020-12-22T18:26:00Z"/>
          <w:rFonts w:ascii="Times New Roman" w:hAnsi="Times New Roman"/>
          <w:color w:val="000000"/>
        </w:rPr>
      </w:pPr>
    </w:p>
    <w:p w14:paraId="6B69934D" w14:textId="77777777" w:rsidR="00AB7198" w:rsidRDefault="00AB7198" w:rsidP="00AB7198">
      <w:pPr>
        <w:pStyle w:val="Standard"/>
        <w:rPr>
          <w:ins w:id="1508" w:author="Praveen Kumar Chaubey" w:date="2020-12-22T18:26:00Z"/>
          <w:rFonts w:ascii="Times New Roman" w:hAnsi="Times New Roman"/>
          <w:color w:val="000000"/>
        </w:rPr>
      </w:pPr>
      <w:ins w:id="1509" w:author="Praveen Kumar Chaubey" w:date="2020-12-22T18:26:00Z">
        <w:r>
          <w:rPr>
            <w:rFonts w:ascii="Times New Roman" w:hAnsi="Times New Roman"/>
            <w:noProof/>
            <w:color w:val="000000"/>
          </w:rPr>
          <w:lastRenderedPageBreak/>
          <w:drawing>
            <wp:anchor distT="0" distB="0" distL="114300" distR="114300" simplePos="0" relativeHeight="251688448" behindDoc="0" locked="0" layoutInCell="1" allowOverlap="1" wp14:anchorId="758D1930" wp14:editId="243660B3">
              <wp:simplePos x="0" y="0"/>
              <wp:positionH relativeFrom="margin">
                <wp:align>left</wp:align>
              </wp:positionH>
              <wp:positionV relativeFrom="paragraph">
                <wp:posOffset>20320</wp:posOffset>
              </wp:positionV>
              <wp:extent cx="6846570" cy="4429125"/>
              <wp:effectExtent l="19050" t="19050" r="11430" b="28575"/>
              <wp:wrapSquare wrapText="bothSides"/>
              <wp:docPr id="7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6846570" cy="4429125"/>
                      </a:xfrm>
                      <a:prstGeom prst="rect">
                        <a:avLst/>
                      </a:prstGeom>
                      <a:ln w="762">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r>
        <w:r>
          <w:rPr>
            <w:rFonts w:ascii="Times New Roman" w:eastAsia="Noto Serif CJK SC" w:hAnsi="Times New Roman"/>
            <w:color w:val="000000"/>
            <w:kern w:val="3"/>
            <w:sz w:val="24"/>
            <w:szCs w:val="24"/>
            <w:lang w:eastAsia="zh-CN" w:bidi="hi-IN"/>
          </w:rPr>
          <w:tab/>
          <w:t>Fig: Association Response Frame</w:t>
        </w:r>
      </w:ins>
    </w:p>
    <w:p w14:paraId="4C44CE8F" w14:textId="77777777" w:rsidR="00AB7198" w:rsidRDefault="00AB7198" w:rsidP="00AB7198">
      <w:pPr>
        <w:pStyle w:val="Standard"/>
        <w:rPr>
          <w:ins w:id="1510" w:author="Praveen Kumar Chaubey" w:date="2020-12-22T18:26:00Z"/>
          <w:rFonts w:ascii="Times New Roman" w:hAnsi="Times New Roman"/>
          <w:color w:val="000000"/>
        </w:rPr>
      </w:pPr>
      <w:ins w:id="1511" w:author="Praveen Kumar Chaubey" w:date="2020-12-22T18:26:00Z">
        <w:r>
          <w:rPr>
            <w:rFonts w:ascii="Times New Roman" w:eastAsia="Noto Serif CJK SC" w:hAnsi="Times New Roman"/>
            <w:color w:val="000000"/>
            <w:kern w:val="3"/>
            <w:sz w:val="24"/>
            <w:szCs w:val="24"/>
            <w:lang w:eastAsia="zh-CN" w:bidi="hi-IN"/>
          </w:rPr>
          <w:tab/>
        </w:r>
      </w:ins>
    </w:p>
    <w:p w14:paraId="06B518D9" w14:textId="2D5C6F05" w:rsidR="00AB7198" w:rsidRDefault="00AB7198" w:rsidP="00CC4C73">
      <w:pPr>
        <w:pStyle w:val="Heading4"/>
        <w:rPr>
          <w:ins w:id="1512" w:author="Praveen Kumar Chaubey" w:date="2020-12-22T18:43:00Z"/>
        </w:rPr>
        <w:pPrChange w:id="1513" w:author="Praveen Kumar Chaubey" w:date="2020-12-22T18:42:00Z">
          <w:pPr>
            <w:pStyle w:val="Standarduser"/>
            <w:jc w:val="both"/>
          </w:pPr>
        </w:pPrChange>
      </w:pPr>
      <w:ins w:id="1514" w:author="Praveen Kumar Chaubey" w:date="2020-12-22T18:26:00Z">
        <w:r>
          <w:t>Encryption Testing</w:t>
        </w:r>
      </w:ins>
    </w:p>
    <w:p w14:paraId="4E1BCC23" w14:textId="77777777" w:rsidR="00CC4C73" w:rsidRPr="00CC4C73" w:rsidRDefault="00CC4C73" w:rsidP="00CC4C73">
      <w:pPr>
        <w:rPr>
          <w:ins w:id="1515" w:author="Praveen Kumar Chaubey" w:date="2020-12-22T18:26:00Z"/>
          <w:rPrChange w:id="1516" w:author="Praveen Kumar Chaubey" w:date="2020-12-22T18:43:00Z">
            <w:rPr>
              <w:ins w:id="1517" w:author="Praveen Kumar Chaubey" w:date="2020-12-22T18:26:00Z"/>
            </w:rPr>
          </w:rPrChange>
        </w:rPr>
        <w:pPrChange w:id="1518" w:author="Praveen Kumar Chaubey" w:date="2020-12-22T18:43:00Z">
          <w:pPr>
            <w:pStyle w:val="Standarduser"/>
            <w:jc w:val="both"/>
          </w:pPr>
        </w:pPrChange>
      </w:pPr>
    </w:p>
    <w:p w14:paraId="6C86E896" w14:textId="77777777" w:rsidR="00AB7198" w:rsidRDefault="00AB7198" w:rsidP="00AB7198">
      <w:pPr>
        <w:pStyle w:val="Standarduser"/>
        <w:ind w:left="360"/>
        <w:jc w:val="both"/>
        <w:rPr>
          <w:ins w:id="1519" w:author="Praveen Kumar Chaubey" w:date="2020-12-22T18:26:00Z"/>
          <w:rFonts w:ascii="Times New Roman" w:hAnsi="Times New Roman" w:cs="Times New Roman"/>
        </w:rPr>
      </w:pPr>
      <w:ins w:id="1520" w:author="Praveen Kumar Chaubey" w:date="2020-12-22T18:26:00Z">
        <w:r>
          <w:rPr>
            <w:rFonts w:ascii="Times New Roman" w:hAnsi="Times New Roman" w:cs="Times New Roman"/>
          </w:rPr>
          <w:t>Here 4-way handshake is used and it’s the process of exchanging 4 messages between an access point and the client device to generate some encryption keys which can be used to encrypt actual data sent over Wireless medium.</w:t>
        </w:r>
      </w:ins>
    </w:p>
    <w:p w14:paraId="0E95C5B2" w14:textId="77777777" w:rsidR="00AB7198" w:rsidRDefault="00AB7198" w:rsidP="00AB7198">
      <w:pPr>
        <w:pStyle w:val="Standarduser"/>
        <w:jc w:val="both"/>
        <w:rPr>
          <w:ins w:id="1521" w:author="Praveen Kumar Chaubey" w:date="2020-12-22T18:26:00Z"/>
          <w:rFonts w:ascii="Times New Roman" w:hAnsi="Times New Roman" w:cs="Times New Roman"/>
        </w:rPr>
      </w:pPr>
    </w:p>
    <w:p w14:paraId="22CDF33D" w14:textId="77777777" w:rsidR="00AB7198" w:rsidRDefault="00AB7198" w:rsidP="00AB7198">
      <w:pPr>
        <w:pStyle w:val="Standarduser"/>
        <w:ind w:firstLine="360"/>
        <w:jc w:val="both"/>
        <w:rPr>
          <w:ins w:id="1522" w:author="Praveen Kumar Chaubey" w:date="2020-12-22T18:26:00Z"/>
          <w:rFonts w:ascii="Times New Roman" w:hAnsi="Times New Roman" w:cs="Times New Roman"/>
        </w:rPr>
      </w:pPr>
      <w:ins w:id="1523" w:author="Praveen Kumar Chaubey" w:date="2020-12-22T18:26:00Z">
        <w:r>
          <w:rPr>
            <w:rFonts w:ascii="Times New Roman" w:hAnsi="Times New Roman" w:cs="Times New Roman"/>
          </w:rPr>
          <w:t>Pairwise Transit Key (PTK) = PRF (PMK+ Anounce + Snounce + Mac (AP) + Mac (client))</w:t>
        </w:r>
      </w:ins>
    </w:p>
    <w:p w14:paraId="51F94021" w14:textId="77777777" w:rsidR="00AB7198" w:rsidRDefault="00AB7198" w:rsidP="00AB7198">
      <w:pPr>
        <w:pStyle w:val="Standarduser"/>
        <w:jc w:val="both"/>
        <w:rPr>
          <w:ins w:id="1524" w:author="Praveen Kumar Chaubey" w:date="2020-12-22T18:26:00Z"/>
          <w:rFonts w:ascii="Times New Roman" w:hAnsi="Times New Roman" w:cs="Times New Roman"/>
        </w:rPr>
      </w:pPr>
    </w:p>
    <w:p w14:paraId="621E0B14" w14:textId="77777777" w:rsidR="00AB7198" w:rsidRDefault="00AB7198" w:rsidP="00AB7198">
      <w:pPr>
        <w:pStyle w:val="Standarduser"/>
        <w:ind w:firstLine="360"/>
        <w:jc w:val="both"/>
        <w:rPr>
          <w:ins w:id="1525" w:author="Praveen Kumar Chaubey" w:date="2020-12-22T18:26:00Z"/>
          <w:rFonts w:ascii="Times New Roman" w:hAnsi="Times New Roman" w:cs="Times New Roman"/>
        </w:rPr>
      </w:pPr>
      <w:ins w:id="1526" w:author="Praveen Kumar Chaubey" w:date="2020-12-22T18:26:00Z">
        <w:r>
          <w:rPr>
            <w:rFonts w:ascii="Times New Roman" w:hAnsi="Times New Roman" w:cs="Times New Roman"/>
          </w:rPr>
          <w:t>PRF= PRF is a pseudo-random function which is applied to all the input.</w:t>
        </w:r>
      </w:ins>
    </w:p>
    <w:p w14:paraId="359BD6FB" w14:textId="77777777" w:rsidR="00AB7198" w:rsidRDefault="00AB7198" w:rsidP="00AB7198">
      <w:pPr>
        <w:pStyle w:val="Standarduser"/>
        <w:ind w:firstLine="360"/>
        <w:jc w:val="both"/>
        <w:rPr>
          <w:ins w:id="1527" w:author="Praveen Kumar Chaubey" w:date="2020-12-22T18:26:00Z"/>
          <w:rFonts w:ascii="Times New Roman" w:hAnsi="Times New Roman" w:cs="Times New Roman"/>
        </w:rPr>
      </w:pPr>
      <w:ins w:id="1528" w:author="Praveen Kumar Chaubey" w:date="2020-12-22T18:26:00Z">
        <w:r>
          <w:rPr>
            <w:rFonts w:ascii="Times New Roman" w:hAnsi="Times New Roman" w:cs="Times New Roman"/>
          </w:rPr>
          <w:t>PMK=Pairwise Master Key, is generated from PSK</w:t>
        </w:r>
      </w:ins>
    </w:p>
    <w:p w14:paraId="3693376C" w14:textId="77777777" w:rsidR="00AB7198" w:rsidRDefault="00AB7198" w:rsidP="00AB7198">
      <w:pPr>
        <w:pStyle w:val="Standarduser"/>
        <w:ind w:firstLine="360"/>
        <w:jc w:val="both"/>
        <w:rPr>
          <w:ins w:id="1529" w:author="Praveen Kumar Chaubey" w:date="2020-12-22T18:26:00Z"/>
          <w:rFonts w:ascii="Times New Roman" w:hAnsi="Times New Roman" w:cs="Times New Roman"/>
        </w:rPr>
      </w:pPr>
      <w:ins w:id="1530" w:author="Praveen Kumar Chaubey" w:date="2020-12-22T18:26:00Z">
        <w:r>
          <w:rPr>
            <w:rFonts w:ascii="Times New Roman" w:hAnsi="Times New Roman" w:cs="Times New Roman"/>
          </w:rPr>
          <w:t>Announce = Random Number from AP</w:t>
        </w:r>
      </w:ins>
    </w:p>
    <w:p w14:paraId="48C1F4B6" w14:textId="77777777" w:rsidR="00AB7198" w:rsidRDefault="00AB7198" w:rsidP="00AB7198">
      <w:pPr>
        <w:pStyle w:val="Standarduser"/>
        <w:ind w:firstLine="360"/>
        <w:jc w:val="both"/>
        <w:rPr>
          <w:ins w:id="1531" w:author="Praveen Kumar Chaubey" w:date="2020-12-22T18:26:00Z"/>
          <w:rFonts w:ascii="Times New Roman" w:hAnsi="Times New Roman" w:cs="Times New Roman"/>
        </w:rPr>
      </w:pPr>
      <w:ins w:id="1532" w:author="Praveen Kumar Chaubey" w:date="2020-12-22T18:26:00Z">
        <w:r>
          <w:rPr>
            <w:rFonts w:ascii="Times New Roman" w:hAnsi="Times New Roman" w:cs="Times New Roman"/>
          </w:rPr>
          <w:t>Snounce = Random Number from Client</w:t>
        </w:r>
      </w:ins>
    </w:p>
    <w:p w14:paraId="53D5D916" w14:textId="77777777" w:rsidR="00AB7198" w:rsidRDefault="00AB7198" w:rsidP="00AB7198">
      <w:pPr>
        <w:pStyle w:val="Standarduser"/>
        <w:ind w:firstLine="360"/>
        <w:jc w:val="both"/>
        <w:rPr>
          <w:ins w:id="1533" w:author="Praveen Kumar Chaubey" w:date="2020-12-22T18:26:00Z"/>
          <w:rFonts w:ascii="Times New Roman" w:hAnsi="Times New Roman" w:cs="Times New Roman"/>
        </w:rPr>
      </w:pPr>
    </w:p>
    <w:p w14:paraId="4DF5FB35" w14:textId="77777777" w:rsidR="00AB7198" w:rsidRDefault="00AB7198" w:rsidP="00AB7198">
      <w:pPr>
        <w:pStyle w:val="Standarduser"/>
        <w:numPr>
          <w:ilvl w:val="0"/>
          <w:numId w:val="28"/>
        </w:numPr>
        <w:jc w:val="both"/>
        <w:rPr>
          <w:ins w:id="1534" w:author="Praveen Kumar Chaubey" w:date="2020-12-22T18:26:00Z"/>
          <w:rFonts w:ascii="Times New Roman" w:hAnsi="Times New Roman" w:cs="Times New Roman"/>
        </w:rPr>
      </w:pPr>
      <w:ins w:id="1535" w:author="Praveen Kumar Chaubey" w:date="2020-12-22T18:26:00Z">
        <w:r>
          <w:rPr>
            <w:rFonts w:ascii="Times New Roman" w:hAnsi="Times New Roman" w:cs="Times New Roman"/>
          </w:rPr>
          <w:t>Message 1, AP shares it’s Anounce to Client so that Client produces its PTK.</w:t>
        </w:r>
      </w:ins>
    </w:p>
    <w:p w14:paraId="70B2EE67" w14:textId="77777777" w:rsidR="00AB7198" w:rsidRDefault="00AB7198" w:rsidP="00AB7198">
      <w:pPr>
        <w:pStyle w:val="Standarduser"/>
        <w:numPr>
          <w:ilvl w:val="0"/>
          <w:numId w:val="20"/>
        </w:numPr>
        <w:jc w:val="both"/>
        <w:rPr>
          <w:ins w:id="1536" w:author="Praveen Kumar Chaubey" w:date="2020-12-22T18:26:00Z"/>
          <w:rFonts w:ascii="Times New Roman" w:hAnsi="Times New Roman" w:cs="Times New Roman"/>
        </w:rPr>
      </w:pPr>
      <w:ins w:id="1537" w:author="Praveen Kumar Chaubey" w:date="2020-12-22T18:26:00Z">
        <w:r>
          <w:rPr>
            <w:rFonts w:ascii="Times New Roman" w:hAnsi="Times New Roman" w:cs="Times New Roman"/>
          </w:rPr>
          <w:t>Message 2, Client shares its Snounce to AP so that client produces its PTK.</w:t>
        </w:r>
      </w:ins>
    </w:p>
    <w:p w14:paraId="1B70D091" w14:textId="77777777" w:rsidR="00AB7198" w:rsidRDefault="00AB7198" w:rsidP="00AB7198">
      <w:pPr>
        <w:pStyle w:val="Standarduser"/>
        <w:numPr>
          <w:ilvl w:val="0"/>
          <w:numId w:val="20"/>
        </w:numPr>
        <w:jc w:val="both"/>
        <w:rPr>
          <w:ins w:id="1538" w:author="Praveen Kumar Chaubey" w:date="2020-12-22T18:26:00Z"/>
          <w:rFonts w:ascii="Times New Roman" w:hAnsi="Times New Roman" w:cs="Times New Roman"/>
        </w:rPr>
      </w:pPr>
      <w:ins w:id="1539" w:author="Praveen Kumar Chaubey" w:date="2020-12-22T18:26:00Z">
        <w:r>
          <w:rPr>
            <w:rFonts w:ascii="Times New Roman" w:hAnsi="Times New Roman" w:cs="Times New Roman"/>
          </w:rPr>
          <w:lastRenderedPageBreak/>
          <w:t>Message 3, AP compares with client PTK.</w:t>
        </w:r>
      </w:ins>
    </w:p>
    <w:p w14:paraId="51FE1AEC" w14:textId="77777777" w:rsidR="00AB7198" w:rsidRDefault="00AB7198" w:rsidP="00AB7198">
      <w:pPr>
        <w:pStyle w:val="Standarduser"/>
        <w:numPr>
          <w:ilvl w:val="0"/>
          <w:numId w:val="20"/>
        </w:numPr>
        <w:jc w:val="both"/>
        <w:rPr>
          <w:ins w:id="1540" w:author="Praveen Kumar Chaubey" w:date="2020-12-22T18:26:00Z"/>
          <w:rFonts w:ascii="Times New Roman" w:hAnsi="Times New Roman" w:cs="Times New Roman"/>
        </w:rPr>
      </w:pPr>
      <w:ins w:id="1541" w:author="Praveen Kumar Chaubey" w:date="2020-12-22T18:26:00Z">
        <w:r>
          <w:rPr>
            <w:rFonts w:ascii="Times New Roman" w:hAnsi="Times New Roman" w:cs="Times New Roman"/>
          </w:rPr>
          <w:t>Message 4, if PTK is same then client sends an ACK and authentication completes.</w:t>
        </w:r>
      </w:ins>
    </w:p>
    <w:p w14:paraId="1C5BBE2E" w14:textId="77777777" w:rsidR="00AB7198" w:rsidRDefault="00AB7198" w:rsidP="00AB7198">
      <w:pPr>
        <w:pStyle w:val="Standarduser"/>
        <w:jc w:val="both"/>
        <w:rPr>
          <w:ins w:id="1542" w:author="Praveen Kumar Chaubey" w:date="2020-12-22T18:26:00Z"/>
          <w:rFonts w:ascii="Times New Roman" w:hAnsi="Times New Roman" w:cs="Times New Roman"/>
        </w:rPr>
      </w:pPr>
    </w:p>
    <w:p w14:paraId="069BBA83" w14:textId="77777777" w:rsidR="00AB7198" w:rsidRDefault="00AB7198" w:rsidP="00AB7198">
      <w:pPr>
        <w:pStyle w:val="Standarduser"/>
        <w:ind w:firstLine="360"/>
        <w:jc w:val="both"/>
        <w:rPr>
          <w:ins w:id="1543" w:author="Praveen Kumar Chaubey" w:date="2020-12-22T18:26:00Z"/>
        </w:rPr>
      </w:pPr>
      <w:ins w:id="1544" w:author="Praveen Kumar Chaubey" w:date="2020-12-22T18:26:00Z">
        <w:r>
          <w:rPr>
            <w:rFonts w:ascii="Times New Roman" w:hAnsi="Times New Roman" w:cs="Times New Roman"/>
          </w:rPr>
          <w:t>Below screenshots shows encryption key generation step by step,</w:t>
        </w:r>
      </w:ins>
    </w:p>
    <w:p w14:paraId="1F4EF83A" w14:textId="77777777" w:rsidR="00AB7198" w:rsidRDefault="00AB7198" w:rsidP="00AB7198">
      <w:pPr>
        <w:pStyle w:val="Standarduser"/>
        <w:jc w:val="both"/>
        <w:rPr>
          <w:ins w:id="1545" w:author="Praveen Kumar Chaubey" w:date="2020-12-22T18:26:00Z"/>
          <w:rFonts w:ascii="Times New Roman" w:hAnsi="Times New Roman" w:cs="Times New Roman"/>
        </w:rPr>
      </w:pPr>
      <w:ins w:id="1546" w:author="Praveen Kumar Chaubey" w:date="2020-12-22T18:26:00Z">
        <w:r>
          <w:rPr>
            <w:rFonts w:ascii="Times New Roman" w:hAnsi="Times New Roman" w:cs="Times New Roman"/>
            <w:noProof/>
          </w:rPr>
          <w:drawing>
            <wp:anchor distT="0" distB="0" distL="114300" distR="114300" simplePos="0" relativeHeight="251677184" behindDoc="0" locked="0" layoutInCell="1" allowOverlap="1" wp14:anchorId="0C611189" wp14:editId="02EA76DC">
              <wp:simplePos x="0" y="0"/>
              <wp:positionH relativeFrom="margin">
                <wp:align>center</wp:align>
              </wp:positionH>
              <wp:positionV relativeFrom="paragraph">
                <wp:posOffset>314280</wp:posOffset>
              </wp:positionV>
              <wp:extent cx="7146360" cy="4128120"/>
              <wp:effectExtent l="19050" t="19050" r="16440" b="24780"/>
              <wp:wrapSquare wrapText="bothSides"/>
              <wp:docPr id="7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7146360" cy="4128120"/>
                      </a:xfrm>
                      <a:prstGeom prst="rect">
                        <a:avLst/>
                      </a:prstGeom>
                      <a:noFill/>
                      <a:ln w="762">
                        <a:solidFill>
                          <a:srgbClr val="000000"/>
                        </a:solidFill>
                        <a:prstDash val="solid"/>
                      </a:ln>
                    </pic:spPr>
                  </pic:pic>
                </a:graphicData>
              </a:graphic>
            </wp:anchor>
          </w:drawing>
        </w:r>
        <w:r>
          <w:rPr>
            <w:rFonts w:ascii="Times New Roman" w:hAnsi="Times New Roman" w:cs="Times New Roman"/>
          </w:rPr>
          <w:t>Message 1,</w:t>
        </w:r>
      </w:ins>
    </w:p>
    <w:p w14:paraId="33958B3C" w14:textId="77777777" w:rsidR="00AB7198" w:rsidRDefault="00AB7198" w:rsidP="00AB7198">
      <w:pPr>
        <w:pStyle w:val="Standarduser"/>
        <w:ind w:firstLine="360"/>
        <w:jc w:val="both"/>
        <w:rPr>
          <w:ins w:id="1547" w:author="Praveen Kumar Chaubey" w:date="2020-12-22T18:26:00Z"/>
          <w:rFonts w:ascii="Times New Roman" w:hAnsi="Times New Roman" w:cs="Times New Roman"/>
        </w:rPr>
      </w:pPr>
    </w:p>
    <w:p w14:paraId="0B0B3F30" w14:textId="77777777" w:rsidR="00AB7198" w:rsidRDefault="00AB7198" w:rsidP="00AB7198">
      <w:pPr>
        <w:pStyle w:val="Standarduser"/>
        <w:ind w:firstLine="360"/>
        <w:jc w:val="both"/>
        <w:rPr>
          <w:ins w:id="1548" w:author="Praveen Kumar Chaubey" w:date="2020-12-22T18:26:00Z"/>
          <w:rFonts w:ascii="Times New Roman" w:hAnsi="Times New Roman" w:cs="Times New Roman"/>
        </w:rPr>
      </w:pPr>
      <w:ins w:id="1549" w:author="Praveen Kumar Chaubey" w:date="2020-12-22T18:26:00Z">
        <w:r>
          <w:rPr>
            <w:rFonts w:ascii="Times New Roman" w:hAnsi="Times New Roman" w:cs="Times New Roman"/>
          </w:rPr>
          <w:t>Message 2,</w:t>
        </w:r>
      </w:ins>
    </w:p>
    <w:p w14:paraId="4983C55E" w14:textId="77777777" w:rsidR="00AB7198" w:rsidRDefault="00AB7198" w:rsidP="00AB7198">
      <w:pPr>
        <w:pStyle w:val="Standarduser"/>
        <w:jc w:val="both"/>
        <w:rPr>
          <w:ins w:id="1550" w:author="Praveen Kumar Chaubey" w:date="2020-12-22T18:26:00Z"/>
          <w:rFonts w:ascii="Times New Roman" w:hAnsi="Times New Roman" w:cs="Times New Roman"/>
        </w:rPr>
      </w:pPr>
      <w:ins w:id="1551" w:author="Praveen Kumar Chaubey" w:date="2020-12-22T18:26:00Z">
        <w:r>
          <w:rPr>
            <w:rFonts w:ascii="Times New Roman" w:hAnsi="Times New Roman" w:cs="Times New Roman"/>
            <w:noProof/>
          </w:rPr>
          <w:lastRenderedPageBreak/>
          <w:drawing>
            <wp:anchor distT="0" distB="0" distL="114300" distR="114300" simplePos="0" relativeHeight="251678208" behindDoc="0" locked="0" layoutInCell="1" allowOverlap="1" wp14:anchorId="77DE9156" wp14:editId="307A9206">
              <wp:simplePos x="0" y="0"/>
              <wp:positionH relativeFrom="margin">
                <wp:align>center</wp:align>
              </wp:positionH>
              <wp:positionV relativeFrom="paragraph">
                <wp:posOffset>41400</wp:posOffset>
              </wp:positionV>
              <wp:extent cx="7127279" cy="4069080"/>
              <wp:effectExtent l="19050" t="19050" r="16471" b="26670"/>
              <wp:wrapSquare wrapText="bothSides"/>
              <wp:docPr id="7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7127279" cy="4069080"/>
                      </a:xfrm>
                      <a:prstGeom prst="rect">
                        <a:avLst/>
                      </a:prstGeom>
                      <a:noFill/>
                      <a:ln w="762">
                        <a:solidFill>
                          <a:srgbClr val="000000"/>
                        </a:solidFill>
                        <a:prstDash val="solid"/>
                      </a:ln>
                    </pic:spPr>
                  </pic:pic>
                </a:graphicData>
              </a:graphic>
            </wp:anchor>
          </w:drawing>
        </w:r>
      </w:ins>
    </w:p>
    <w:p w14:paraId="5F377213" w14:textId="77777777" w:rsidR="00AB7198" w:rsidRDefault="00AB7198" w:rsidP="00AB7198">
      <w:pPr>
        <w:pStyle w:val="Standarduser"/>
        <w:jc w:val="both"/>
        <w:rPr>
          <w:ins w:id="1552" w:author="Praveen Kumar Chaubey" w:date="2020-12-22T18:26:00Z"/>
          <w:rFonts w:ascii="Times New Roman" w:hAnsi="Times New Roman" w:cs="Times New Roman"/>
        </w:rPr>
      </w:pPr>
      <w:ins w:id="1553" w:author="Praveen Kumar Chaubey" w:date="2020-12-22T18:26:00Z">
        <w:r>
          <w:rPr>
            <w:rFonts w:ascii="Times New Roman" w:hAnsi="Times New Roman" w:cs="Times New Roman"/>
            <w:noProof/>
          </w:rPr>
          <w:lastRenderedPageBreak/>
          <w:drawing>
            <wp:anchor distT="0" distB="0" distL="114300" distR="114300" simplePos="0" relativeHeight="251679232" behindDoc="0" locked="0" layoutInCell="1" allowOverlap="1" wp14:anchorId="6940AB72" wp14:editId="2B1D342C">
              <wp:simplePos x="0" y="0"/>
              <wp:positionH relativeFrom="margin">
                <wp:align>center</wp:align>
              </wp:positionH>
              <wp:positionV relativeFrom="paragraph">
                <wp:posOffset>364490</wp:posOffset>
              </wp:positionV>
              <wp:extent cx="7103160" cy="4159080"/>
              <wp:effectExtent l="19050" t="19050" r="21590" b="13335"/>
              <wp:wrapSquare wrapText="bothSides"/>
              <wp:docPr id="74"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7103160" cy="4159080"/>
                      </a:xfrm>
                      <a:prstGeom prst="rect">
                        <a:avLst/>
                      </a:prstGeom>
                      <a:noFill/>
                      <a:ln w="762">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Message 3,</w:t>
        </w:r>
      </w:ins>
    </w:p>
    <w:p w14:paraId="6D203551" w14:textId="77777777" w:rsidR="00AB7198" w:rsidRDefault="00AB7198" w:rsidP="00AB7198">
      <w:pPr>
        <w:pStyle w:val="Standarduser"/>
        <w:jc w:val="both"/>
        <w:rPr>
          <w:ins w:id="1554" w:author="Praveen Kumar Chaubey" w:date="2020-12-22T18:26:00Z"/>
          <w:rFonts w:ascii="Times New Roman" w:hAnsi="Times New Roman" w:cs="Times New Roman"/>
        </w:rPr>
      </w:pPr>
    </w:p>
    <w:p w14:paraId="07AA4C48" w14:textId="77777777" w:rsidR="00AB7198" w:rsidRDefault="00AB7198" w:rsidP="00AB7198">
      <w:pPr>
        <w:pStyle w:val="Standarduser"/>
        <w:jc w:val="both"/>
        <w:rPr>
          <w:ins w:id="1555" w:author="Praveen Kumar Chaubey" w:date="2020-12-22T18:26:00Z"/>
          <w:rFonts w:ascii="Times New Roman" w:hAnsi="Times New Roman" w:cs="Times New Roman"/>
        </w:rPr>
      </w:pPr>
    </w:p>
    <w:p w14:paraId="7A8A7968" w14:textId="77777777" w:rsidR="00CC4C73" w:rsidRDefault="00AB7198" w:rsidP="00AB7198">
      <w:pPr>
        <w:pStyle w:val="Standarduser"/>
        <w:jc w:val="both"/>
        <w:rPr>
          <w:ins w:id="1556" w:author="Praveen Kumar Chaubey" w:date="2020-12-22T18:43:00Z"/>
          <w:rFonts w:ascii="Times New Roman" w:hAnsi="Times New Roman" w:cs="Times New Roman"/>
        </w:rPr>
      </w:pPr>
      <w:ins w:id="1557" w:author="Praveen Kumar Chaubey" w:date="2020-12-22T18:26:00Z">
        <w:r>
          <w:rPr>
            <w:rFonts w:ascii="Times New Roman" w:hAnsi="Times New Roman" w:cs="Times New Roman"/>
          </w:rPr>
          <w:t>Message 4,</w:t>
        </w:r>
      </w:ins>
    </w:p>
    <w:p w14:paraId="2B3D1058" w14:textId="19F22BE4" w:rsidR="00AB7198" w:rsidRDefault="00AB7198" w:rsidP="00AB7198">
      <w:pPr>
        <w:pStyle w:val="Standarduser"/>
        <w:jc w:val="both"/>
        <w:rPr>
          <w:ins w:id="1558" w:author="Praveen Kumar Chaubey" w:date="2020-12-22T18:26:00Z"/>
          <w:rFonts w:ascii="Times New Roman" w:hAnsi="Times New Roman" w:cs="Times New Roman"/>
        </w:rPr>
      </w:pPr>
      <w:ins w:id="1559" w:author="Praveen Kumar Chaubey" w:date="2020-12-22T18:26:00Z">
        <w:r>
          <w:rPr>
            <w:rFonts w:ascii="Times New Roman" w:hAnsi="Times New Roman" w:cs="Times New Roman"/>
            <w:noProof/>
          </w:rPr>
          <w:lastRenderedPageBreak/>
          <w:drawing>
            <wp:anchor distT="0" distB="0" distL="114300" distR="114300" simplePos="0" relativeHeight="251680256" behindDoc="0" locked="0" layoutInCell="1" allowOverlap="1" wp14:anchorId="615B1868" wp14:editId="2D27AE06">
              <wp:simplePos x="0" y="0"/>
              <wp:positionH relativeFrom="margin">
                <wp:align>center</wp:align>
              </wp:positionH>
              <wp:positionV relativeFrom="paragraph">
                <wp:posOffset>281160</wp:posOffset>
              </wp:positionV>
              <wp:extent cx="7167240" cy="4233600"/>
              <wp:effectExtent l="19050" t="19050" r="14610" b="14550"/>
              <wp:wrapSquare wrapText="bothSides"/>
              <wp:docPr id="75"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7167240" cy="4233600"/>
                      </a:xfrm>
                      <a:prstGeom prst="rect">
                        <a:avLst/>
                      </a:prstGeom>
                      <a:noFill/>
                      <a:ln w="762">
                        <a:solidFill>
                          <a:srgbClr val="000000"/>
                        </a:solidFill>
                        <a:prstDash val="solid"/>
                      </a:ln>
                    </pic:spPr>
                  </pic:pic>
                </a:graphicData>
              </a:graphic>
              <wp14:sizeRelH relativeFrom="margin">
                <wp14:pctWidth>0</wp14:pctWidth>
              </wp14:sizeRelH>
            </wp:anchor>
          </w:drawing>
        </w:r>
      </w:ins>
    </w:p>
    <w:p w14:paraId="60A8BD8F" w14:textId="77777777" w:rsidR="00AB7198" w:rsidRDefault="00AB7198" w:rsidP="00AB7198">
      <w:pPr>
        <w:pStyle w:val="Standarduser"/>
        <w:jc w:val="both"/>
        <w:rPr>
          <w:ins w:id="1560" w:author="Praveen Kumar Chaubey" w:date="2020-12-22T18:26:00Z"/>
          <w:rFonts w:ascii="Times New Roman" w:hAnsi="Times New Roman" w:cs="Times New Roman"/>
          <w:b/>
          <w:bCs/>
        </w:rPr>
      </w:pPr>
    </w:p>
    <w:p w14:paraId="447CFCA1" w14:textId="77777777" w:rsidR="00AB7198" w:rsidRDefault="00AB7198" w:rsidP="00CC4C73">
      <w:pPr>
        <w:pStyle w:val="Heading3"/>
        <w:rPr>
          <w:ins w:id="1561" w:author="Praveen Kumar Chaubey" w:date="2020-12-22T18:26:00Z"/>
        </w:rPr>
        <w:pPrChange w:id="1562" w:author="Praveen Kumar Chaubey" w:date="2020-12-22T18:44:00Z">
          <w:pPr>
            <w:pStyle w:val="Heading1"/>
            <w:keepNext/>
            <w:keepLines/>
            <w:numPr>
              <w:numId w:val="19"/>
            </w:numPr>
            <w:suppressAutoHyphens/>
            <w:autoSpaceDN w:val="0"/>
            <w:spacing w:before="240" w:after="0"/>
            <w:ind w:left="360" w:hanging="360"/>
            <w:textAlignment w:val="baseline"/>
          </w:pPr>
        </w:pPrChange>
      </w:pPr>
      <w:bookmarkStart w:id="1563" w:name="__RefHeading___Toc359_1339978642"/>
      <w:bookmarkStart w:id="1564" w:name="_Toc59555366"/>
      <w:ins w:id="1565" w:author="Praveen Kumar Chaubey" w:date="2020-12-22T18:26:00Z">
        <w:r>
          <w:t>Client Connectivity Testing</w:t>
        </w:r>
        <w:bookmarkEnd w:id="1563"/>
        <w:bookmarkEnd w:id="1564"/>
      </w:ins>
    </w:p>
    <w:p w14:paraId="09F472A0" w14:textId="77777777" w:rsidR="00AB7198" w:rsidRDefault="00AB7198" w:rsidP="00AB7198">
      <w:pPr>
        <w:pStyle w:val="Standard"/>
        <w:ind w:left="283"/>
        <w:rPr>
          <w:ins w:id="1566" w:author="Praveen Kumar Chaubey" w:date="2020-12-22T18:26:00Z"/>
          <w:rFonts w:ascii="Times New Roman" w:hAnsi="Times New Roman"/>
        </w:rPr>
      </w:pPr>
    </w:p>
    <w:p w14:paraId="01DE1834" w14:textId="77777777" w:rsidR="00AB7198" w:rsidRDefault="00AB7198" w:rsidP="00AB7198">
      <w:pPr>
        <w:pStyle w:val="Standard"/>
        <w:ind w:left="283"/>
        <w:rPr>
          <w:ins w:id="1567" w:author="Praveen Kumar Chaubey" w:date="2020-12-22T18:26:00Z"/>
          <w:rFonts w:ascii="Times New Roman" w:hAnsi="Times New Roman"/>
        </w:rPr>
      </w:pPr>
      <w:ins w:id="1568" w:author="Praveen Kumar Chaubey" w:date="2020-12-22T18:26:00Z">
        <w:r>
          <w:rPr>
            <w:rFonts w:ascii="Times New Roman" w:eastAsia="Noto Serif CJK SC" w:hAnsi="Times New Roman"/>
            <w:kern w:val="3"/>
            <w:sz w:val="24"/>
            <w:szCs w:val="24"/>
            <w:lang w:eastAsia="zh-CN" w:bidi="hi-IN"/>
          </w:rPr>
          <w:t>Connectivity Testing involves four major steps. They are as follows:</w:t>
        </w:r>
      </w:ins>
    </w:p>
    <w:p w14:paraId="40533F95" w14:textId="19D7A236" w:rsidR="00AB7198" w:rsidRPr="00CC4C73" w:rsidRDefault="00AB7198" w:rsidP="00CC4C73">
      <w:pPr>
        <w:pStyle w:val="Heading4"/>
        <w:rPr>
          <w:ins w:id="1569" w:author="Praveen Kumar Chaubey" w:date="2020-12-22T18:26:00Z"/>
          <w:rPrChange w:id="1570" w:author="Praveen Kumar Chaubey" w:date="2020-12-22T18:48:00Z">
            <w:rPr>
              <w:ins w:id="1571" w:author="Praveen Kumar Chaubey" w:date="2020-12-22T18:26:00Z"/>
            </w:rPr>
          </w:rPrChange>
        </w:rPr>
        <w:pPrChange w:id="1572" w:author="Praveen Kumar Chaubey" w:date="2020-12-22T18:48:00Z">
          <w:pPr>
            <w:pStyle w:val="Heading2"/>
            <w:keepNext/>
            <w:keepLines/>
            <w:numPr>
              <w:ilvl w:val="1"/>
              <w:numId w:val="19"/>
            </w:numPr>
            <w:suppressAutoHyphens/>
            <w:autoSpaceDN w:val="0"/>
            <w:spacing w:before="40" w:after="0"/>
            <w:ind w:left="643" w:hanging="360"/>
            <w:textAlignment w:val="baseline"/>
          </w:pPr>
        </w:pPrChange>
      </w:pPr>
      <w:bookmarkStart w:id="1573" w:name="__RefHeading___Toc361_1339978642"/>
      <w:ins w:id="1574" w:author="Praveen Kumar Chaubey" w:date="2020-12-22T18:26:00Z">
        <w:r>
          <w:rPr>
            <w:rStyle w:val="Heading2Char"/>
            <w:rFonts w:ascii="Times New Roman" w:hAnsi="Times New Roman"/>
          </w:rPr>
          <w:t xml:space="preserve"> </w:t>
        </w:r>
        <w:bookmarkStart w:id="1575" w:name="_Toc59555367"/>
        <w:r w:rsidRPr="00CC4C73">
          <w:rPr>
            <w:rStyle w:val="Heading2Char"/>
            <w:rPrChange w:id="1576" w:author="Praveen Kumar Chaubey" w:date="2020-12-22T18:48:00Z">
              <w:rPr>
                <w:rStyle w:val="Heading2Char"/>
                <w:rFonts w:ascii="Times New Roman" w:hAnsi="Times New Roman"/>
              </w:rPr>
            </w:rPrChange>
          </w:rPr>
          <w:t>Layer 3 Connectivity: IP addressing(DHCP)</w:t>
        </w:r>
        <w:bookmarkEnd w:id="1573"/>
        <w:bookmarkEnd w:id="1575"/>
      </w:ins>
    </w:p>
    <w:p w14:paraId="54BB15EA" w14:textId="77777777" w:rsidR="00AB7198" w:rsidRDefault="00AB7198" w:rsidP="00AB7198">
      <w:pPr>
        <w:pStyle w:val="Standarduser"/>
        <w:ind w:firstLine="283"/>
        <w:jc w:val="both"/>
        <w:rPr>
          <w:ins w:id="1577" w:author="Praveen Kumar Chaubey" w:date="2020-12-22T18:26:00Z"/>
          <w:rFonts w:ascii="Times New Roman" w:hAnsi="Times New Roman" w:cs="Times New Roman"/>
        </w:rPr>
      </w:pPr>
    </w:p>
    <w:p w14:paraId="28449A3C" w14:textId="77777777" w:rsidR="00AB7198" w:rsidRDefault="00AB7198" w:rsidP="00AB7198">
      <w:pPr>
        <w:pStyle w:val="Standarduser"/>
        <w:ind w:firstLine="283"/>
        <w:jc w:val="both"/>
        <w:rPr>
          <w:ins w:id="1578" w:author="Praveen Kumar Chaubey" w:date="2020-12-22T18:26:00Z"/>
          <w:rFonts w:ascii="Times New Roman" w:hAnsi="Times New Roman" w:cs="Times New Roman"/>
        </w:rPr>
      </w:pPr>
      <w:ins w:id="1579" w:author="Praveen Kumar Chaubey" w:date="2020-12-22T18:26:00Z">
        <w:r>
          <w:rPr>
            <w:rFonts w:ascii="Times New Roman" w:hAnsi="Times New Roman" w:cs="Times New Roman"/>
          </w:rPr>
          <w:t>DHCP involves 4 steps,</w:t>
        </w:r>
      </w:ins>
    </w:p>
    <w:p w14:paraId="6ADDBCAC" w14:textId="77777777" w:rsidR="00AB7198" w:rsidRDefault="00AB7198" w:rsidP="00AB7198">
      <w:pPr>
        <w:pStyle w:val="Standarduser"/>
        <w:jc w:val="both"/>
        <w:rPr>
          <w:ins w:id="1580" w:author="Praveen Kumar Chaubey" w:date="2020-12-22T18:26:00Z"/>
          <w:rFonts w:ascii="Times New Roman" w:hAnsi="Times New Roman" w:cs="Times New Roman"/>
        </w:rPr>
      </w:pPr>
    </w:p>
    <w:p w14:paraId="579BFA42" w14:textId="77777777" w:rsidR="00AB7198" w:rsidRDefault="00AB7198" w:rsidP="00CC4C73">
      <w:pPr>
        <w:pStyle w:val="Heading5"/>
        <w:rPr>
          <w:ins w:id="1581" w:author="Praveen Kumar Chaubey" w:date="2020-12-22T18:26:00Z"/>
        </w:rPr>
        <w:pPrChange w:id="1582" w:author="Praveen Kumar Chaubey" w:date="2020-12-22T18:46:00Z">
          <w:pPr>
            <w:pStyle w:val="Standarduser"/>
            <w:numPr>
              <w:numId w:val="29"/>
            </w:numPr>
            <w:ind w:left="720" w:hanging="360"/>
            <w:jc w:val="both"/>
          </w:pPr>
        </w:pPrChange>
      </w:pPr>
      <w:ins w:id="1583" w:author="Praveen Kumar Chaubey" w:date="2020-12-22T18:26:00Z">
        <w:r>
          <w:t>DHCP Discover</w:t>
        </w:r>
      </w:ins>
    </w:p>
    <w:p w14:paraId="15DCA5D9" w14:textId="77777777" w:rsidR="00AB7198" w:rsidRDefault="00AB7198" w:rsidP="00AB7198">
      <w:pPr>
        <w:pStyle w:val="Standarduser"/>
        <w:ind w:firstLine="720"/>
        <w:jc w:val="both"/>
        <w:rPr>
          <w:ins w:id="1584" w:author="Praveen Kumar Chaubey" w:date="2020-12-22T18:26:00Z"/>
          <w:rFonts w:ascii="Times New Roman" w:hAnsi="Times New Roman" w:cs="Times New Roman"/>
        </w:rPr>
      </w:pPr>
      <w:ins w:id="1585" w:author="Praveen Kumar Chaubey" w:date="2020-12-22T18:26:00Z">
        <w:r>
          <w:rPr>
            <w:rFonts w:ascii="Times New Roman" w:hAnsi="Times New Roman" w:cs="Times New Roman"/>
          </w:rPr>
          <w:t>Here Client device broadcasts a DHCP Discover message over the Ethernet network         to</w:t>
        </w:r>
        <w:r>
          <w:rPr>
            <w:rFonts w:ascii="Times New Roman" w:hAnsi="Times New Roman" w:cs="Times New Roman"/>
          </w:rPr>
          <w:tab/>
          <w:t>locate all available DHCP servers on the same subnet network.</w:t>
        </w:r>
      </w:ins>
    </w:p>
    <w:p w14:paraId="4CD33093" w14:textId="77777777" w:rsidR="00AB7198" w:rsidRDefault="00AB7198" w:rsidP="00AB7198">
      <w:pPr>
        <w:pStyle w:val="Standarduser"/>
        <w:jc w:val="both"/>
        <w:rPr>
          <w:ins w:id="1586" w:author="Praveen Kumar Chaubey" w:date="2020-12-22T18:26:00Z"/>
          <w:rFonts w:ascii="Times New Roman" w:hAnsi="Times New Roman" w:cs="Times New Roman"/>
        </w:rPr>
      </w:pPr>
    </w:p>
    <w:p w14:paraId="5CFB60D3" w14:textId="77777777" w:rsidR="00AB7198" w:rsidRDefault="00AB7198" w:rsidP="00CC4C73">
      <w:pPr>
        <w:pStyle w:val="Heading5"/>
        <w:rPr>
          <w:ins w:id="1587" w:author="Praveen Kumar Chaubey" w:date="2020-12-22T18:26:00Z"/>
        </w:rPr>
        <w:pPrChange w:id="1588" w:author="Praveen Kumar Chaubey" w:date="2020-12-22T18:46:00Z">
          <w:pPr>
            <w:pStyle w:val="Standarduser"/>
            <w:numPr>
              <w:numId w:val="21"/>
            </w:numPr>
            <w:ind w:left="720" w:hanging="360"/>
            <w:jc w:val="both"/>
          </w:pPr>
        </w:pPrChange>
      </w:pPr>
      <w:ins w:id="1589" w:author="Praveen Kumar Chaubey" w:date="2020-12-22T18:26:00Z">
        <w:r>
          <w:t>DHCP Offer</w:t>
        </w:r>
      </w:ins>
    </w:p>
    <w:p w14:paraId="32BE6E4C" w14:textId="7ACB4854" w:rsidR="00AB7198" w:rsidRDefault="00AB7198" w:rsidP="00AB7198">
      <w:pPr>
        <w:pStyle w:val="Standarduser"/>
        <w:ind w:left="720"/>
        <w:jc w:val="both"/>
        <w:rPr>
          <w:ins w:id="1590" w:author="Praveen Kumar Chaubey" w:date="2020-12-22T18:26:00Z"/>
          <w:rFonts w:ascii="Times New Roman" w:hAnsi="Times New Roman" w:cs="Times New Roman"/>
        </w:rPr>
      </w:pPr>
      <w:ins w:id="1591" w:author="Praveen Kumar Chaubey" w:date="2020-12-22T18:26:00Z">
        <w:r>
          <w:rPr>
            <w:rFonts w:ascii="Times New Roman" w:hAnsi="Times New Roman" w:cs="Times New Roman"/>
          </w:rPr>
          <w:lastRenderedPageBreak/>
          <w:t xml:space="preserve">After receiving discover message from the client, it broadcasts a DHCP offer message over the ethernet network informing the client that it is </w:t>
        </w:r>
      </w:ins>
      <w:ins w:id="1592" w:author="Praveen Kumar Chaubey" w:date="2020-12-22T18:44:00Z">
        <w:r w:rsidR="00CC4C73">
          <w:rPr>
            <w:rFonts w:ascii="Times New Roman" w:hAnsi="Times New Roman" w:cs="Times New Roman"/>
          </w:rPr>
          <w:t>available. Message</w:t>
        </w:r>
      </w:ins>
      <w:ins w:id="1593" w:author="Praveen Kumar Chaubey" w:date="2020-12-22T18:26:00Z">
        <w:r>
          <w:rPr>
            <w:rFonts w:ascii="Times New Roman" w:hAnsi="Times New Roman" w:cs="Times New Roman"/>
          </w:rPr>
          <w:t xml:space="preserve"> contains info about IP address, subnet mask, default gateway IP address, DNS IP address, IP lease time and DHCP server IP address.</w:t>
        </w:r>
      </w:ins>
    </w:p>
    <w:p w14:paraId="4E9A25D0" w14:textId="77777777" w:rsidR="00AB7198" w:rsidRDefault="00AB7198" w:rsidP="00AB7198">
      <w:pPr>
        <w:pStyle w:val="Standarduser"/>
        <w:ind w:left="720"/>
        <w:jc w:val="both"/>
        <w:rPr>
          <w:ins w:id="1594" w:author="Praveen Kumar Chaubey" w:date="2020-12-22T18:26:00Z"/>
          <w:rFonts w:ascii="Times New Roman" w:hAnsi="Times New Roman" w:cs="Times New Roman"/>
        </w:rPr>
      </w:pPr>
    </w:p>
    <w:p w14:paraId="0AA96BFD" w14:textId="77777777" w:rsidR="00AB7198" w:rsidRDefault="00AB7198" w:rsidP="00AB7198">
      <w:pPr>
        <w:pStyle w:val="Standarduser"/>
        <w:ind w:left="720"/>
        <w:jc w:val="both"/>
        <w:rPr>
          <w:ins w:id="1595" w:author="Praveen Kumar Chaubey" w:date="2020-12-22T18:26:00Z"/>
          <w:rFonts w:ascii="Times New Roman" w:hAnsi="Times New Roman" w:cs="Times New Roman"/>
        </w:rPr>
      </w:pPr>
      <w:ins w:id="1596" w:author="Praveen Kumar Chaubey" w:date="2020-12-22T18:26:00Z">
        <w:r>
          <w:rPr>
            <w:rFonts w:ascii="Times New Roman" w:hAnsi="Times New Roman" w:cs="Times New Roman"/>
            <w:noProof/>
          </w:rPr>
          <w:drawing>
            <wp:anchor distT="0" distB="0" distL="114300" distR="114300" simplePos="0" relativeHeight="251690496" behindDoc="0" locked="0" layoutInCell="1" allowOverlap="1" wp14:anchorId="4A4CE11A" wp14:editId="02646FB3">
              <wp:simplePos x="0" y="0"/>
              <wp:positionH relativeFrom="margin">
                <wp:align>center</wp:align>
              </wp:positionH>
              <wp:positionV relativeFrom="paragraph">
                <wp:posOffset>19800</wp:posOffset>
              </wp:positionV>
              <wp:extent cx="7459200" cy="5467320"/>
              <wp:effectExtent l="19050" t="19050" r="27450" b="19080"/>
              <wp:wrapSquare wrapText="bothSides"/>
              <wp:docPr id="76"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7459200" cy="5467320"/>
                      </a:xfrm>
                      <a:prstGeom prst="rect">
                        <a:avLst/>
                      </a:prstGeom>
                      <a:noFill/>
                      <a:ln w="762">
                        <a:solidFill>
                          <a:srgbClr val="000000"/>
                        </a:solidFill>
                        <a:prstDash val="solid"/>
                      </a:ln>
                    </pic:spPr>
                  </pic:pic>
                </a:graphicData>
              </a:graphic>
            </wp:anchor>
          </w:drawing>
        </w:r>
      </w:ins>
    </w:p>
    <w:p w14:paraId="20A09111" w14:textId="77777777" w:rsidR="00AB7198" w:rsidRDefault="00AB7198" w:rsidP="00AB7198">
      <w:pPr>
        <w:pStyle w:val="Standarduser"/>
        <w:jc w:val="both"/>
        <w:rPr>
          <w:ins w:id="1597" w:author="Praveen Kumar Chaubey" w:date="2020-12-22T18:26:00Z"/>
          <w:rFonts w:ascii="Times New Roman" w:hAnsi="Times New Roman" w:cs="Times New Roman"/>
        </w:rPr>
      </w:pPr>
      <w:ins w:id="1598" w:author="Praveen Kumar Chaubey" w:date="2020-12-22T18:26:00Z">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DHCP Discover and Offer</w:t>
        </w:r>
      </w:ins>
    </w:p>
    <w:p w14:paraId="4AEA0FF1" w14:textId="77777777" w:rsidR="00AB7198" w:rsidRDefault="00AB7198" w:rsidP="00CC4C73">
      <w:pPr>
        <w:pStyle w:val="Heading5"/>
        <w:rPr>
          <w:ins w:id="1599" w:author="Praveen Kumar Chaubey" w:date="2020-12-22T18:26:00Z"/>
        </w:rPr>
        <w:pPrChange w:id="1600" w:author="Praveen Kumar Chaubey" w:date="2020-12-22T18:46:00Z">
          <w:pPr>
            <w:pStyle w:val="Standarduser"/>
            <w:numPr>
              <w:numId w:val="21"/>
            </w:numPr>
            <w:ind w:left="720" w:hanging="360"/>
            <w:jc w:val="both"/>
          </w:pPr>
        </w:pPrChange>
      </w:pPr>
      <w:ins w:id="1601" w:author="Praveen Kumar Chaubey" w:date="2020-12-22T18:26:00Z">
        <w:r>
          <w:t>DHCP Request</w:t>
        </w:r>
      </w:ins>
    </w:p>
    <w:p w14:paraId="1072776E" w14:textId="77777777" w:rsidR="00AB7198" w:rsidRDefault="00AB7198" w:rsidP="00AB7198">
      <w:pPr>
        <w:pStyle w:val="Standarduser"/>
        <w:ind w:left="720"/>
        <w:jc w:val="both"/>
        <w:rPr>
          <w:ins w:id="1602" w:author="Praveen Kumar Chaubey" w:date="2020-12-22T18:26:00Z"/>
          <w:rFonts w:ascii="Times New Roman" w:hAnsi="Times New Roman" w:cs="Times New Roman"/>
        </w:rPr>
      </w:pPr>
      <w:ins w:id="1603" w:author="Praveen Kumar Chaubey" w:date="2020-12-22T18:26:00Z">
        <w:r>
          <w:rPr>
            <w:rFonts w:ascii="Times New Roman" w:hAnsi="Times New Roman" w:cs="Times New Roman"/>
          </w:rPr>
          <w:t>Here client broadcasts DHCP request message to DHCP server. It requests for the IP address allocation and through the message it notifies other Server about its selection of the DHCP server.</w:t>
        </w:r>
      </w:ins>
    </w:p>
    <w:p w14:paraId="125C7980" w14:textId="77777777" w:rsidR="00AB7198" w:rsidRDefault="00AB7198" w:rsidP="00AB7198">
      <w:pPr>
        <w:pStyle w:val="Standarduser"/>
        <w:jc w:val="both"/>
        <w:rPr>
          <w:ins w:id="1604" w:author="Praveen Kumar Chaubey" w:date="2020-12-22T18:26:00Z"/>
          <w:rFonts w:ascii="Times New Roman" w:hAnsi="Times New Roman" w:cs="Times New Roman"/>
        </w:rPr>
      </w:pPr>
    </w:p>
    <w:p w14:paraId="00ADE25E" w14:textId="77777777" w:rsidR="00AB7198" w:rsidRDefault="00AB7198" w:rsidP="00CC4C73">
      <w:pPr>
        <w:pStyle w:val="Heading5"/>
        <w:rPr>
          <w:ins w:id="1605" w:author="Praveen Kumar Chaubey" w:date="2020-12-22T18:26:00Z"/>
        </w:rPr>
        <w:pPrChange w:id="1606" w:author="Praveen Kumar Chaubey" w:date="2020-12-22T18:46:00Z">
          <w:pPr>
            <w:pStyle w:val="Standarduser"/>
            <w:numPr>
              <w:numId w:val="21"/>
            </w:numPr>
            <w:ind w:left="720" w:hanging="360"/>
            <w:jc w:val="both"/>
          </w:pPr>
        </w:pPrChange>
      </w:pPr>
      <w:ins w:id="1607" w:author="Praveen Kumar Chaubey" w:date="2020-12-22T18:26:00Z">
        <w:r>
          <w:lastRenderedPageBreak/>
          <w:t>DHCP ACK</w:t>
        </w:r>
      </w:ins>
    </w:p>
    <w:p w14:paraId="29D1F2D6" w14:textId="77777777" w:rsidR="00AB7198" w:rsidRDefault="00AB7198" w:rsidP="00AB7198">
      <w:pPr>
        <w:pStyle w:val="Standarduser"/>
        <w:ind w:left="720"/>
        <w:jc w:val="both"/>
        <w:rPr>
          <w:ins w:id="1608" w:author="Praveen Kumar Chaubey" w:date="2020-12-22T18:26:00Z"/>
          <w:rFonts w:ascii="Times New Roman" w:hAnsi="Times New Roman" w:cs="Times New Roman"/>
        </w:rPr>
      </w:pPr>
      <w:ins w:id="1609" w:author="Praveen Kumar Chaubey" w:date="2020-12-22T18:26:00Z">
        <w:r>
          <w:rPr>
            <w:rFonts w:ascii="Times New Roman" w:hAnsi="Times New Roman" w:cs="Times New Roman"/>
          </w:rPr>
          <w:t>Here DHCP server broadcasts a DHCP ACK messages ensuring that client can receive the message after checking if the IP address shown in the DHCP Server Identifier field matches its own. Now, the DHCP server transfers all the network configuration data to the client</w:t>
        </w:r>
      </w:ins>
    </w:p>
    <w:p w14:paraId="765DC88B" w14:textId="77777777" w:rsidR="00AB7198" w:rsidRDefault="00AB7198" w:rsidP="00AB7198">
      <w:pPr>
        <w:pStyle w:val="Standarduser"/>
        <w:jc w:val="both"/>
        <w:rPr>
          <w:ins w:id="1610" w:author="Praveen Kumar Chaubey" w:date="2020-12-22T18:26:00Z"/>
          <w:rFonts w:ascii="Times New Roman" w:hAnsi="Times New Roman" w:cs="Times New Roman"/>
        </w:rPr>
      </w:pPr>
    </w:p>
    <w:p w14:paraId="06E368CF" w14:textId="77777777" w:rsidR="00AB7198" w:rsidRDefault="00AB7198" w:rsidP="00AB7198">
      <w:pPr>
        <w:pStyle w:val="Standarduser"/>
        <w:jc w:val="both"/>
        <w:rPr>
          <w:ins w:id="1611" w:author="Praveen Kumar Chaubey" w:date="2020-12-22T18:26:00Z"/>
          <w:rFonts w:ascii="Times New Roman" w:hAnsi="Times New Roman" w:cs="Times New Roman"/>
        </w:rPr>
      </w:pPr>
    </w:p>
    <w:p w14:paraId="5D388312" w14:textId="77777777" w:rsidR="00AB7198" w:rsidRDefault="00AB7198" w:rsidP="00AB7198">
      <w:pPr>
        <w:pStyle w:val="Standarduser"/>
        <w:jc w:val="both"/>
        <w:rPr>
          <w:ins w:id="1612" w:author="Praveen Kumar Chaubey" w:date="2020-12-22T18:26:00Z"/>
          <w:rFonts w:ascii="Times New Roman" w:hAnsi="Times New Roman" w:cs="Times New Roman"/>
        </w:rPr>
      </w:pPr>
    </w:p>
    <w:p w14:paraId="5C093A61" w14:textId="77777777" w:rsidR="00AB7198" w:rsidRDefault="00AB7198" w:rsidP="00AB7198">
      <w:pPr>
        <w:pStyle w:val="Standarduser"/>
        <w:jc w:val="both"/>
        <w:rPr>
          <w:ins w:id="1613" w:author="Praveen Kumar Chaubey" w:date="2020-12-22T18:26:00Z"/>
          <w:rFonts w:ascii="Times New Roman" w:hAnsi="Times New Roman" w:cs="Times New Roman"/>
        </w:rPr>
      </w:pPr>
    </w:p>
    <w:p w14:paraId="69118A34" w14:textId="77777777" w:rsidR="00AB7198" w:rsidRDefault="00AB7198" w:rsidP="00AB7198">
      <w:pPr>
        <w:pStyle w:val="Standarduser"/>
        <w:jc w:val="both"/>
        <w:rPr>
          <w:ins w:id="1614" w:author="Praveen Kumar Chaubey" w:date="2020-12-22T18:26:00Z"/>
          <w:rFonts w:ascii="Times New Roman" w:hAnsi="Times New Roman" w:cs="Times New Roman"/>
        </w:rPr>
      </w:pPr>
      <w:ins w:id="1615" w:author="Praveen Kumar Chaubey" w:date="2020-12-22T18:26:00Z">
        <w:r>
          <w:rPr>
            <w:rFonts w:ascii="Times New Roman" w:hAnsi="Times New Roman" w:cs="Times New Roman"/>
            <w:noProof/>
          </w:rPr>
          <w:drawing>
            <wp:anchor distT="0" distB="0" distL="114300" distR="114300" simplePos="0" relativeHeight="251674112" behindDoc="0" locked="0" layoutInCell="1" allowOverlap="1" wp14:anchorId="621DE3EB" wp14:editId="2FBD8990">
              <wp:simplePos x="0" y="0"/>
              <wp:positionH relativeFrom="column">
                <wp:posOffset>-681480</wp:posOffset>
              </wp:positionH>
              <wp:positionV relativeFrom="paragraph">
                <wp:posOffset>21600</wp:posOffset>
              </wp:positionV>
              <wp:extent cx="7482959" cy="5852160"/>
              <wp:effectExtent l="19050" t="19050" r="22741" b="15240"/>
              <wp:wrapSquare wrapText="bothSides"/>
              <wp:docPr id="7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7482959" cy="5852160"/>
                      </a:xfrm>
                      <a:prstGeom prst="rect">
                        <a:avLst/>
                      </a:prstGeom>
                      <a:noFill/>
                      <a:ln w="762">
                        <a:solidFill>
                          <a:srgbClr val="000000"/>
                        </a:solidFill>
                        <a:prstDash val="solid"/>
                      </a:ln>
                    </pic:spPr>
                  </pic:pic>
                </a:graphicData>
              </a:graphic>
            </wp:anchor>
          </w:drawing>
        </w:r>
      </w:ins>
    </w:p>
    <w:p w14:paraId="60EFED77" w14:textId="77777777" w:rsidR="00AB7198" w:rsidRDefault="00AB7198" w:rsidP="00AB7198">
      <w:pPr>
        <w:pStyle w:val="Standarduser"/>
        <w:jc w:val="both"/>
        <w:rPr>
          <w:ins w:id="1616" w:author="Praveen Kumar Chaubey" w:date="2020-12-22T18:26:00Z"/>
          <w:rFonts w:ascii="Times New Roman" w:hAnsi="Times New Roman" w:cs="Times New Roman"/>
        </w:rPr>
      </w:pPr>
    </w:p>
    <w:p w14:paraId="6F75E2BE" w14:textId="77777777" w:rsidR="00AB7198" w:rsidRDefault="00AB7198" w:rsidP="00AB7198">
      <w:pPr>
        <w:pStyle w:val="Standarduser"/>
        <w:jc w:val="both"/>
        <w:rPr>
          <w:ins w:id="1617" w:author="Praveen Kumar Chaubey" w:date="2020-12-22T18:26:00Z"/>
          <w:rFonts w:ascii="Times New Roman" w:hAnsi="Times New Roman" w:cs="Times New Roman"/>
        </w:rPr>
      </w:pPr>
    </w:p>
    <w:p w14:paraId="18887E2C" w14:textId="77777777" w:rsidR="00AB7198" w:rsidRDefault="00AB7198" w:rsidP="00AB7198">
      <w:pPr>
        <w:pStyle w:val="Standarduser"/>
        <w:jc w:val="both"/>
        <w:rPr>
          <w:ins w:id="1618" w:author="Praveen Kumar Chaubey" w:date="2020-12-22T18:26:00Z"/>
          <w:rFonts w:ascii="Times New Roman" w:hAnsi="Times New Roman" w:cs="Times New Roman"/>
        </w:rPr>
      </w:pPr>
    </w:p>
    <w:p w14:paraId="475D2E3C" w14:textId="77777777" w:rsidR="00AB7198" w:rsidRDefault="00AB7198" w:rsidP="00AB7198">
      <w:pPr>
        <w:pStyle w:val="Standarduser"/>
        <w:jc w:val="both"/>
        <w:rPr>
          <w:ins w:id="1619" w:author="Praveen Kumar Chaubey" w:date="2020-12-22T18:26:00Z"/>
          <w:rFonts w:ascii="Times New Roman" w:hAnsi="Times New Roman" w:cs="Times New Roman"/>
        </w:rPr>
      </w:pPr>
      <w:ins w:id="1620" w:author="Praveen Kumar Chaubey" w:date="2020-12-22T18:26:00Z">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DHCP Request and ACK</w:t>
        </w:r>
      </w:ins>
    </w:p>
    <w:p w14:paraId="5CC37BE0" w14:textId="77777777" w:rsidR="00AB7198" w:rsidRDefault="00AB7198" w:rsidP="00AB7198">
      <w:pPr>
        <w:pStyle w:val="Standarduser"/>
        <w:jc w:val="both"/>
        <w:rPr>
          <w:ins w:id="1621" w:author="Praveen Kumar Chaubey" w:date="2020-12-22T18:26:00Z"/>
          <w:rFonts w:ascii="Times New Roman" w:hAnsi="Times New Roman" w:cs="Times New Roman"/>
        </w:rPr>
      </w:pPr>
    </w:p>
    <w:p w14:paraId="52743689" w14:textId="77777777" w:rsidR="00AB7198" w:rsidRDefault="00AB7198" w:rsidP="00CC4C73">
      <w:pPr>
        <w:pStyle w:val="Heading4"/>
        <w:rPr>
          <w:ins w:id="1622" w:author="Praveen Kumar Chaubey" w:date="2020-12-22T18:26:00Z"/>
        </w:rPr>
        <w:pPrChange w:id="1623" w:author="Praveen Kumar Chaubey" w:date="2020-12-22T18:46:00Z">
          <w:pPr>
            <w:pStyle w:val="Heading2"/>
            <w:keepNext/>
            <w:keepLines/>
            <w:numPr>
              <w:ilvl w:val="1"/>
              <w:numId w:val="19"/>
            </w:numPr>
            <w:suppressAutoHyphens/>
            <w:autoSpaceDN w:val="0"/>
            <w:spacing w:before="40" w:after="0"/>
            <w:ind w:left="643" w:hanging="360"/>
            <w:textAlignment w:val="baseline"/>
          </w:pPr>
        </w:pPrChange>
      </w:pPr>
      <w:bookmarkStart w:id="1624" w:name="__RefHeading___Toc363_1339978642"/>
      <w:ins w:id="1625" w:author="Praveen Kumar Chaubey" w:date="2020-12-22T18:26:00Z">
        <w:r>
          <w:t xml:space="preserve"> Layer 2 Connectivity: MAC address identification (ARP).</w:t>
        </w:r>
        <w:bookmarkEnd w:id="1624"/>
      </w:ins>
    </w:p>
    <w:p w14:paraId="4F5D10C4" w14:textId="77777777" w:rsidR="00AB7198" w:rsidRDefault="00AB7198" w:rsidP="00AB7198">
      <w:pPr>
        <w:pStyle w:val="Standarduser"/>
        <w:jc w:val="both"/>
        <w:rPr>
          <w:ins w:id="1626" w:author="Praveen Kumar Chaubey" w:date="2020-12-22T18:26:00Z"/>
          <w:rFonts w:ascii="Times New Roman" w:hAnsi="Times New Roman" w:cs="Times New Roman"/>
        </w:rPr>
      </w:pPr>
    </w:p>
    <w:p w14:paraId="405917BA" w14:textId="77777777" w:rsidR="00AB7198" w:rsidRDefault="00AB7198" w:rsidP="00AB7198">
      <w:pPr>
        <w:pStyle w:val="Standarduser"/>
        <w:ind w:left="283"/>
        <w:jc w:val="both"/>
        <w:rPr>
          <w:ins w:id="1627" w:author="Praveen Kumar Chaubey" w:date="2020-12-22T18:26:00Z"/>
          <w:rFonts w:ascii="Times New Roman" w:hAnsi="Times New Roman" w:cs="Times New Roman"/>
        </w:rPr>
      </w:pPr>
      <w:ins w:id="1628" w:author="Praveen Kumar Chaubey" w:date="2020-12-22T18:26:00Z">
        <w:r>
          <w:rPr>
            <w:rFonts w:ascii="Times New Roman" w:hAnsi="Times New Roman" w:cs="Times New Roman"/>
          </w:rPr>
          <w:t>This protocol is used for the identification of MAC address. Here using IP address, source broadcasts a message which includes IP address of source and destination and MAC address of the source. This process is called ARP Probe and its broadcasts.</w:t>
        </w:r>
      </w:ins>
    </w:p>
    <w:p w14:paraId="34F02352" w14:textId="77777777" w:rsidR="00AB7198" w:rsidRDefault="00AB7198" w:rsidP="00AB7198">
      <w:pPr>
        <w:pStyle w:val="Standarduser"/>
        <w:jc w:val="both"/>
        <w:rPr>
          <w:ins w:id="1629" w:author="Praveen Kumar Chaubey" w:date="2020-12-22T18:26:00Z"/>
          <w:rFonts w:ascii="Times New Roman" w:hAnsi="Times New Roman" w:cs="Times New Roman"/>
        </w:rPr>
      </w:pPr>
    </w:p>
    <w:p w14:paraId="7B87D814" w14:textId="77777777" w:rsidR="00AB7198" w:rsidRDefault="00AB7198" w:rsidP="00AB7198">
      <w:pPr>
        <w:pStyle w:val="Standarduser"/>
        <w:ind w:left="283"/>
        <w:jc w:val="both"/>
        <w:rPr>
          <w:ins w:id="1630" w:author="Praveen Kumar Chaubey" w:date="2020-12-22T18:26:00Z"/>
          <w:rFonts w:ascii="Times New Roman" w:hAnsi="Times New Roman" w:cs="Times New Roman"/>
        </w:rPr>
      </w:pPr>
      <w:ins w:id="1631" w:author="Praveen Kumar Chaubey" w:date="2020-12-22T18:26:00Z">
        <w:r>
          <w:rPr>
            <w:rFonts w:ascii="Times New Roman" w:hAnsi="Times New Roman" w:cs="Times New Roman"/>
          </w:rPr>
          <w:t>In ARP Response, Destination on identification using IP address, unicasts a message with payload as its own MAC address and destination of source MAC address.</w:t>
        </w:r>
      </w:ins>
    </w:p>
    <w:p w14:paraId="2579688F" w14:textId="77777777" w:rsidR="00AB7198" w:rsidRDefault="00AB7198" w:rsidP="00AB7198">
      <w:pPr>
        <w:pStyle w:val="Standarduser"/>
        <w:jc w:val="both"/>
        <w:rPr>
          <w:ins w:id="1632" w:author="Praveen Kumar Chaubey" w:date="2020-12-22T18:26:00Z"/>
          <w:rFonts w:ascii="Times New Roman" w:hAnsi="Times New Roman" w:cs="Times New Roman"/>
        </w:rPr>
      </w:pPr>
    </w:p>
    <w:p w14:paraId="3DAD0200" w14:textId="77777777" w:rsidR="00AB7198" w:rsidRDefault="00AB7198" w:rsidP="00AB7198">
      <w:pPr>
        <w:pStyle w:val="Standarduser"/>
        <w:jc w:val="both"/>
        <w:rPr>
          <w:ins w:id="1633" w:author="Praveen Kumar Chaubey" w:date="2020-12-22T18:26:00Z"/>
          <w:rFonts w:ascii="Times New Roman" w:hAnsi="Times New Roman" w:cs="Times New Roman"/>
        </w:rPr>
      </w:pPr>
    </w:p>
    <w:p w14:paraId="3132A1DA" w14:textId="77777777" w:rsidR="00AB7198" w:rsidRDefault="00AB7198" w:rsidP="00AB7198">
      <w:pPr>
        <w:pStyle w:val="Standarduser"/>
        <w:jc w:val="both"/>
        <w:rPr>
          <w:ins w:id="1634" w:author="Praveen Kumar Chaubey" w:date="2020-12-22T18:26:00Z"/>
          <w:rFonts w:ascii="Times New Roman" w:hAnsi="Times New Roman" w:cs="Times New Roman"/>
        </w:rPr>
      </w:pPr>
      <w:ins w:id="1635" w:author="Praveen Kumar Chaubey" w:date="2020-12-22T18:26:00Z">
        <w:r>
          <w:rPr>
            <w:rFonts w:ascii="Times New Roman" w:hAnsi="Times New Roman" w:cs="Times New Roman"/>
            <w:noProof/>
          </w:rPr>
          <w:lastRenderedPageBreak/>
          <w:drawing>
            <wp:anchor distT="0" distB="0" distL="114300" distR="114300" simplePos="0" relativeHeight="251675136" behindDoc="0" locked="0" layoutInCell="1" allowOverlap="1" wp14:anchorId="155325F8" wp14:editId="31E4479A">
              <wp:simplePos x="0" y="0"/>
              <wp:positionH relativeFrom="margin">
                <wp:align>left</wp:align>
              </wp:positionH>
              <wp:positionV relativeFrom="paragraph">
                <wp:posOffset>79920</wp:posOffset>
              </wp:positionV>
              <wp:extent cx="7463160" cy="6501600"/>
              <wp:effectExtent l="19050" t="19050" r="23490" b="13500"/>
              <wp:wrapSquare wrapText="bothSides"/>
              <wp:docPr id="78"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7463160" cy="6501600"/>
                      </a:xfrm>
                      <a:prstGeom prst="rect">
                        <a:avLst/>
                      </a:prstGeom>
                      <a:noFill/>
                      <a:ln w="762">
                        <a:solidFill>
                          <a:srgbClr val="000000"/>
                        </a:solidFill>
                        <a:prstDash val="solid"/>
                      </a:ln>
                    </pic:spPr>
                  </pic:pic>
                </a:graphicData>
              </a:graphic>
            </wp:anchor>
          </w:drawing>
        </w:r>
      </w:ins>
    </w:p>
    <w:p w14:paraId="7E77F897" w14:textId="77777777" w:rsidR="00AB7198" w:rsidRDefault="00AB7198" w:rsidP="00AB7198">
      <w:pPr>
        <w:pStyle w:val="Standarduser"/>
        <w:jc w:val="both"/>
        <w:rPr>
          <w:ins w:id="1636" w:author="Praveen Kumar Chaubey" w:date="2020-12-22T18:26:00Z"/>
          <w:rFonts w:ascii="Times New Roman" w:hAnsi="Times New Roman" w:cs="Times New Roman"/>
        </w:rPr>
      </w:pPr>
    </w:p>
    <w:p w14:paraId="5B88B53C" w14:textId="77777777" w:rsidR="00AB7198" w:rsidRDefault="00AB7198" w:rsidP="00AB7198">
      <w:pPr>
        <w:pStyle w:val="Standarduser"/>
        <w:jc w:val="both"/>
        <w:rPr>
          <w:ins w:id="1637" w:author="Praveen Kumar Chaubey" w:date="2020-12-22T18:26:00Z"/>
          <w:rFonts w:ascii="Times New Roman" w:hAnsi="Times New Roman" w:cs="Times New Roman"/>
        </w:rPr>
      </w:pPr>
    </w:p>
    <w:p w14:paraId="269DACB8" w14:textId="77777777" w:rsidR="00AB7198" w:rsidRDefault="00AB7198" w:rsidP="00AB7198">
      <w:pPr>
        <w:pStyle w:val="Standarduser"/>
        <w:jc w:val="both"/>
        <w:rPr>
          <w:ins w:id="1638" w:author="Praveen Kumar Chaubey" w:date="2020-12-22T18:26:00Z"/>
          <w:rFonts w:ascii="Times New Roman" w:hAnsi="Times New Roman" w:cs="Times New Roman"/>
        </w:rPr>
      </w:pPr>
      <w:ins w:id="1639" w:author="Praveen Kumar Chaubey" w:date="2020-12-22T18:26:00Z">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ARP Testing</w:t>
        </w:r>
      </w:ins>
    </w:p>
    <w:p w14:paraId="09F7D43B" w14:textId="77777777" w:rsidR="00AB7198" w:rsidRDefault="00AB7198" w:rsidP="00AB7198">
      <w:pPr>
        <w:pStyle w:val="Standarduser"/>
        <w:jc w:val="both"/>
        <w:rPr>
          <w:ins w:id="1640" w:author="Praveen Kumar Chaubey" w:date="2020-12-22T18:26:00Z"/>
          <w:rFonts w:ascii="Times New Roman" w:hAnsi="Times New Roman" w:cs="Times New Roman"/>
        </w:rPr>
      </w:pPr>
    </w:p>
    <w:p w14:paraId="0395968E" w14:textId="77777777" w:rsidR="00AB7198" w:rsidRDefault="00AB7198" w:rsidP="00CC4C73">
      <w:pPr>
        <w:pStyle w:val="Heading4"/>
        <w:rPr>
          <w:ins w:id="1641" w:author="Praveen Kumar Chaubey" w:date="2020-12-22T18:26:00Z"/>
        </w:rPr>
        <w:pPrChange w:id="1642" w:author="Praveen Kumar Chaubey" w:date="2020-12-22T18:46:00Z">
          <w:pPr>
            <w:pStyle w:val="Heading2"/>
            <w:keepNext/>
            <w:keepLines/>
            <w:numPr>
              <w:ilvl w:val="1"/>
              <w:numId w:val="19"/>
            </w:numPr>
            <w:suppressAutoHyphens/>
            <w:autoSpaceDN w:val="0"/>
            <w:spacing w:before="40" w:after="0"/>
            <w:ind w:left="643" w:hanging="360"/>
            <w:textAlignment w:val="baseline"/>
          </w:pPr>
        </w:pPrChange>
      </w:pPr>
      <w:bookmarkStart w:id="1643" w:name="__RefHeading___Toc365_1339978642"/>
      <w:ins w:id="1644" w:author="Praveen Kumar Chaubey" w:date="2020-12-22T18:26:00Z">
        <w:r>
          <w:t xml:space="preserve"> Layer 4 Connectivity : Three Way Handshake ([SYN] , [SYN, ACK], [ACK])</w:t>
        </w:r>
        <w:bookmarkEnd w:id="1643"/>
      </w:ins>
    </w:p>
    <w:p w14:paraId="1CBD8521" w14:textId="77777777" w:rsidR="00AB7198" w:rsidRDefault="00AB7198" w:rsidP="00AB7198">
      <w:pPr>
        <w:pStyle w:val="Standarduser"/>
        <w:jc w:val="both"/>
        <w:rPr>
          <w:ins w:id="1645" w:author="Praveen Kumar Chaubey" w:date="2020-12-22T18:26:00Z"/>
          <w:rFonts w:ascii="Times New Roman" w:hAnsi="Times New Roman" w:cs="Times New Roman"/>
        </w:rPr>
      </w:pPr>
    </w:p>
    <w:p w14:paraId="2DA8F7AA" w14:textId="77777777" w:rsidR="00AB7198" w:rsidRDefault="00AB7198" w:rsidP="00AB7198">
      <w:pPr>
        <w:pStyle w:val="Standarduser"/>
        <w:ind w:left="283"/>
        <w:jc w:val="both"/>
        <w:rPr>
          <w:ins w:id="1646" w:author="Praveen Kumar Chaubey" w:date="2020-12-22T18:26:00Z"/>
          <w:rFonts w:ascii="Times New Roman" w:hAnsi="Times New Roman" w:cs="Times New Roman"/>
        </w:rPr>
      </w:pPr>
      <w:ins w:id="1647" w:author="Praveen Kumar Chaubey" w:date="2020-12-22T18:26:00Z">
        <w:r>
          <w:rPr>
            <w:rFonts w:ascii="Times New Roman" w:hAnsi="Times New Roman" w:cs="Times New Roman"/>
          </w:rPr>
          <w:t>This 3-way handshake between client and Server is required for the synchronization of their segment sequence numbers used during their transmission. There are 3 steps,</w:t>
        </w:r>
      </w:ins>
    </w:p>
    <w:p w14:paraId="463202D5" w14:textId="77777777" w:rsidR="00AB7198" w:rsidRDefault="00AB7198" w:rsidP="00AB7198">
      <w:pPr>
        <w:pStyle w:val="Standarduser"/>
        <w:jc w:val="both"/>
        <w:rPr>
          <w:ins w:id="1648" w:author="Praveen Kumar Chaubey" w:date="2020-12-22T18:26:00Z"/>
          <w:rFonts w:ascii="Times New Roman" w:hAnsi="Times New Roman" w:cs="Times New Roman"/>
        </w:rPr>
      </w:pPr>
    </w:p>
    <w:p w14:paraId="07A38990" w14:textId="77777777" w:rsidR="00AB7198" w:rsidRDefault="00AB7198" w:rsidP="00AB7198">
      <w:pPr>
        <w:pStyle w:val="Standarduser"/>
        <w:numPr>
          <w:ilvl w:val="1"/>
          <w:numId w:val="21"/>
        </w:numPr>
        <w:jc w:val="both"/>
        <w:rPr>
          <w:ins w:id="1649" w:author="Praveen Kumar Chaubey" w:date="2020-12-22T18:26:00Z"/>
          <w:rFonts w:ascii="Times New Roman" w:hAnsi="Times New Roman" w:cs="Times New Roman"/>
        </w:rPr>
      </w:pPr>
      <w:ins w:id="1650" w:author="Praveen Kumar Chaubey" w:date="2020-12-22T18:26:00Z">
        <w:r>
          <w:rPr>
            <w:rFonts w:ascii="Times New Roman" w:hAnsi="Times New Roman" w:cs="Times New Roman"/>
          </w:rPr>
          <w:t>SYN – Here Client informs the server that it wants to start a communication and what should be its sequence number.</w:t>
        </w:r>
      </w:ins>
    </w:p>
    <w:p w14:paraId="27E1072C" w14:textId="77777777" w:rsidR="00AB7198" w:rsidRDefault="00AB7198" w:rsidP="00AB7198">
      <w:pPr>
        <w:pStyle w:val="Standarduser"/>
        <w:numPr>
          <w:ilvl w:val="1"/>
          <w:numId w:val="21"/>
        </w:numPr>
        <w:jc w:val="both"/>
        <w:rPr>
          <w:ins w:id="1651" w:author="Praveen Kumar Chaubey" w:date="2020-12-22T18:26:00Z"/>
          <w:rFonts w:ascii="Times New Roman" w:hAnsi="Times New Roman" w:cs="Times New Roman"/>
        </w:rPr>
      </w:pPr>
      <w:ins w:id="1652" w:author="Praveen Kumar Chaubey" w:date="2020-12-22T18:26:00Z">
        <w:r>
          <w:rPr>
            <w:rFonts w:ascii="Times New Roman" w:hAnsi="Times New Roman" w:cs="Times New Roman"/>
          </w:rPr>
          <w:t>Here server responds to the client request with SYN-ACK signal set. ACK helps you to signify the response of segment that is received and SYN signifies what sequence number it should able to start with the segments.</w:t>
        </w:r>
      </w:ins>
    </w:p>
    <w:p w14:paraId="7EDCDCC0" w14:textId="77777777" w:rsidR="00AB7198" w:rsidRDefault="00AB7198" w:rsidP="00AB7198">
      <w:pPr>
        <w:pStyle w:val="Standarduser"/>
        <w:numPr>
          <w:ilvl w:val="1"/>
          <w:numId w:val="21"/>
        </w:numPr>
        <w:jc w:val="both"/>
        <w:rPr>
          <w:ins w:id="1653" w:author="Praveen Kumar Chaubey" w:date="2020-12-22T18:26:00Z"/>
          <w:rFonts w:ascii="Times New Roman" w:hAnsi="Times New Roman" w:cs="Times New Roman"/>
        </w:rPr>
      </w:pPr>
      <w:ins w:id="1654" w:author="Praveen Kumar Chaubey" w:date="2020-12-22T18:26:00Z">
        <w:r>
          <w:rPr>
            <w:rFonts w:ascii="Times New Roman" w:hAnsi="Times New Roman" w:cs="Times New Roman"/>
          </w:rPr>
          <w:t>ACK – Client acknowledges server’s response.</w:t>
        </w:r>
      </w:ins>
    </w:p>
    <w:p w14:paraId="7A0DB3AC" w14:textId="77777777" w:rsidR="00AB7198" w:rsidRDefault="00AB7198" w:rsidP="00AB7198">
      <w:pPr>
        <w:pStyle w:val="Standarduser"/>
        <w:jc w:val="both"/>
        <w:rPr>
          <w:ins w:id="1655" w:author="Praveen Kumar Chaubey" w:date="2020-12-22T18:26:00Z"/>
          <w:rFonts w:ascii="Times New Roman" w:hAnsi="Times New Roman" w:cs="Times New Roman"/>
        </w:rPr>
      </w:pPr>
    </w:p>
    <w:p w14:paraId="7AB2CC7C" w14:textId="77777777" w:rsidR="00AB7198" w:rsidRDefault="00AB7198" w:rsidP="00AB7198">
      <w:pPr>
        <w:pStyle w:val="Standarduser"/>
        <w:jc w:val="both"/>
        <w:rPr>
          <w:ins w:id="1656" w:author="Praveen Kumar Chaubey" w:date="2020-12-22T18:26:00Z"/>
          <w:rFonts w:ascii="Times New Roman" w:hAnsi="Times New Roman" w:cs="Times New Roman"/>
        </w:rPr>
      </w:pPr>
      <w:ins w:id="1657" w:author="Praveen Kumar Chaubey" w:date="2020-12-22T18:26:00Z">
        <w:r>
          <w:rPr>
            <w:rFonts w:ascii="Times New Roman" w:hAnsi="Times New Roman" w:cs="Times New Roman"/>
            <w:noProof/>
          </w:rPr>
          <w:drawing>
            <wp:anchor distT="0" distB="0" distL="114300" distR="114300" simplePos="0" relativeHeight="251676160" behindDoc="0" locked="0" layoutInCell="1" allowOverlap="1" wp14:anchorId="1D9BB4BE" wp14:editId="79718FAC">
              <wp:simplePos x="0" y="0"/>
              <wp:positionH relativeFrom="column">
                <wp:align>center</wp:align>
              </wp:positionH>
              <wp:positionV relativeFrom="paragraph">
                <wp:align>top</wp:align>
              </wp:positionV>
              <wp:extent cx="7439760" cy="4115520"/>
              <wp:effectExtent l="19050" t="19050" r="27840" b="18330"/>
              <wp:wrapSquare wrapText="bothSides"/>
              <wp:docPr id="7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7439760" cy="4115520"/>
                      </a:xfrm>
                      <a:prstGeom prst="rect">
                        <a:avLst/>
                      </a:prstGeom>
                      <a:noFill/>
                      <a:ln w="762">
                        <a:solidFill>
                          <a:srgbClr val="000000"/>
                        </a:solidFill>
                        <a:prstDash val="solid"/>
                      </a:ln>
                    </pic:spPr>
                  </pic:pic>
                </a:graphicData>
              </a:graphic>
            </wp:anchor>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3 Way handshake</w:t>
        </w:r>
      </w:ins>
    </w:p>
    <w:p w14:paraId="385BACC1" w14:textId="77777777" w:rsidR="00AB7198" w:rsidRDefault="00AB7198" w:rsidP="00AB7198">
      <w:pPr>
        <w:pStyle w:val="Standarduser"/>
        <w:jc w:val="both"/>
        <w:rPr>
          <w:ins w:id="1658" w:author="Praveen Kumar Chaubey" w:date="2020-12-22T18:26:00Z"/>
          <w:rFonts w:ascii="Times New Roman" w:hAnsi="Times New Roman" w:cs="Times New Roman"/>
        </w:rPr>
      </w:pPr>
    </w:p>
    <w:p w14:paraId="2FFF3DC2" w14:textId="555BF78F" w:rsidR="00AB7198" w:rsidRDefault="00AB7198" w:rsidP="00CC4C73">
      <w:pPr>
        <w:pStyle w:val="Heading4"/>
        <w:rPr>
          <w:ins w:id="1659" w:author="Praveen Kumar Chaubey" w:date="2020-12-22T18:26:00Z"/>
        </w:rPr>
        <w:pPrChange w:id="1660" w:author="Praveen Kumar Chaubey" w:date="2020-12-22T18:47:00Z">
          <w:pPr>
            <w:pStyle w:val="Heading2"/>
            <w:keepNext/>
            <w:keepLines/>
            <w:numPr>
              <w:ilvl w:val="1"/>
              <w:numId w:val="19"/>
            </w:numPr>
            <w:suppressAutoHyphens/>
            <w:autoSpaceDN w:val="0"/>
            <w:spacing w:before="40" w:after="0"/>
            <w:ind w:left="643" w:hanging="360"/>
            <w:textAlignment w:val="baseline"/>
          </w:pPr>
        </w:pPrChange>
      </w:pPr>
      <w:bookmarkStart w:id="1661" w:name="__RefHeading___Toc367_1339978642"/>
      <w:ins w:id="1662" w:author="Praveen Kumar Chaubey" w:date="2020-12-22T18:26:00Z">
        <w:r>
          <w:t>Layer 5 Connectivity: GET / HTTP / 1.1</w:t>
        </w:r>
        <w:bookmarkEnd w:id="1661"/>
      </w:ins>
    </w:p>
    <w:p w14:paraId="6DF1068D" w14:textId="77777777" w:rsidR="00AB7198" w:rsidRDefault="00AB7198" w:rsidP="00AB7198">
      <w:pPr>
        <w:pStyle w:val="Standarduser"/>
        <w:jc w:val="both"/>
        <w:rPr>
          <w:ins w:id="1663" w:author="Praveen Kumar Chaubey" w:date="2020-12-22T18:26:00Z"/>
          <w:rFonts w:ascii="Times New Roman" w:hAnsi="Times New Roman" w:cs="Times New Roman"/>
        </w:rPr>
      </w:pPr>
    </w:p>
    <w:p w14:paraId="52954F93" w14:textId="77777777" w:rsidR="00AB7198" w:rsidRDefault="00AB7198" w:rsidP="00AB7198">
      <w:pPr>
        <w:pStyle w:val="Standarduser"/>
        <w:numPr>
          <w:ilvl w:val="0"/>
          <w:numId w:val="30"/>
        </w:numPr>
        <w:jc w:val="both"/>
        <w:rPr>
          <w:ins w:id="1664" w:author="Praveen Kumar Chaubey" w:date="2020-12-22T18:26:00Z"/>
          <w:rFonts w:ascii="Times New Roman" w:hAnsi="Times New Roman" w:cs="Times New Roman"/>
        </w:rPr>
      </w:pPr>
      <w:ins w:id="1665" w:author="Praveen Kumar Chaubey" w:date="2020-12-22T18:26:00Z">
        <w:r>
          <w:rPr>
            <w:rFonts w:ascii="Times New Roman" w:hAnsi="Times New Roman" w:cs="Times New Roman"/>
          </w:rPr>
          <w:t>Here to establish a conversation channel between TCP layer and Application layer, HTTP GET request is sent to retrieve and request for TCP Data.</w:t>
        </w:r>
      </w:ins>
    </w:p>
    <w:p w14:paraId="451A9A16" w14:textId="77777777" w:rsidR="00AB7198" w:rsidRDefault="00AB7198" w:rsidP="00AB7198">
      <w:pPr>
        <w:pStyle w:val="Standarduser"/>
        <w:numPr>
          <w:ilvl w:val="0"/>
          <w:numId w:val="22"/>
        </w:numPr>
        <w:jc w:val="both"/>
        <w:rPr>
          <w:ins w:id="1666" w:author="Praveen Kumar Chaubey" w:date="2020-12-22T18:26:00Z"/>
          <w:rFonts w:ascii="Times New Roman" w:hAnsi="Times New Roman" w:cs="Times New Roman"/>
        </w:rPr>
      </w:pPr>
      <w:ins w:id="1667" w:author="Praveen Kumar Chaubey" w:date="2020-12-22T18:26:00Z">
        <w:r>
          <w:rPr>
            <w:rFonts w:ascii="Times New Roman" w:hAnsi="Times New Roman" w:cs="Times New Roman"/>
          </w:rPr>
          <w:t>On request TCP sends data as per sequence number established during 3-way handshake and final sequence number is initial sequence number + length of data sent.</w:t>
        </w:r>
      </w:ins>
    </w:p>
    <w:p w14:paraId="2896161C" w14:textId="77777777" w:rsidR="00AB7198" w:rsidRDefault="00AB7198" w:rsidP="00AB7198">
      <w:pPr>
        <w:pStyle w:val="Standarduser"/>
        <w:numPr>
          <w:ilvl w:val="0"/>
          <w:numId w:val="22"/>
        </w:numPr>
        <w:jc w:val="both"/>
        <w:rPr>
          <w:ins w:id="1668" w:author="Praveen Kumar Chaubey" w:date="2020-12-22T18:26:00Z"/>
          <w:rFonts w:ascii="Times New Roman" w:hAnsi="Times New Roman" w:cs="Times New Roman"/>
        </w:rPr>
      </w:pPr>
      <w:ins w:id="1669" w:author="Praveen Kumar Chaubey" w:date="2020-12-22T18:26:00Z">
        <w:r>
          <w:rPr>
            <w:rFonts w:ascii="Times New Roman" w:hAnsi="Times New Roman" w:cs="Times New Roman"/>
          </w:rPr>
          <w:lastRenderedPageBreak/>
          <w:t>After TCP data is sent successfully, HTTP OK is sent to the client. After that acknowledgement of the sent TCP data happens between client and server.</w:t>
        </w:r>
      </w:ins>
    </w:p>
    <w:p w14:paraId="20DAFB07" w14:textId="77777777" w:rsidR="00AB7198" w:rsidRDefault="00AB7198" w:rsidP="00AB7198">
      <w:pPr>
        <w:pStyle w:val="Standarduser"/>
        <w:numPr>
          <w:ilvl w:val="0"/>
          <w:numId w:val="22"/>
        </w:numPr>
        <w:jc w:val="both"/>
        <w:rPr>
          <w:ins w:id="1670" w:author="Praveen Kumar Chaubey" w:date="2020-12-22T18:26:00Z"/>
          <w:rFonts w:ascii="Times New Roman" w:hAnsi="Times New Roman" w:cs="Times New Roman"/>
        </w:rPr>
      </w:pPr>
      <w:ins w:id="1671" w:author="Praveen Kumar Chaubey" w:date="2020-12-22T18:26:00Z">
        <w:r>
          <w:rPr>
            <w:rFonts w:ascii="Times New Roman" w:hAnsi="Times New Roman" w:cs="Times New Roman"/>
          </w:rPr>
          <w:t>After successful data transfer, finish flag along with ACK is sent from server to client.</w:t>
        </w:r>
      </w:ins>
    </w:p>
    <w:p w14:paraId="0BDD00A1" w14:textId="77777777" w:rsidR="00AB7198" w:rsidRDefault="00AB7198" w:rsidP="00AB7198">
      <w:pPr>
        <w:pStyle w:val="Standarduser"/>
        <w:jc w:val="both"/>
        <w:rPr>
          <w:ins w:id="1672" w:author="Praveen Kumar Chaubey" w:date="2020-12-22T18:26:00Z"/>
          <w:rFonts w:ascii="Times New Roman" w:hAnsi="Times New Roman" w:cs="Times New Roman"/>
        </w:rPr>
      </w:pPr>
    </w:p>
    <w:p w14:paraId="386DE619" w14:textId="77777777" w:rsidR="00AB7198" w:rsidRDefault="00AB7198" w:rsidP="00AB7198">
      <w:pPr>
        <w:pStyle w:val="Standarduser"/>
        <w:jc w:val="both"/>
        <w:rPr>
          <w:ins w:id="1673" w:author="Praveen Kumar Chaubey" w:date="2020-12-22T18:26:00Z"/>
          <w:rFonts w:ascii="Times New Roman" w:hAnsi="Times New Roman" w:cs="Times New Roman"/>
        </w:rPr>
      </w:pPr>
    </w:p>
    <w:p w14:paraId="6B211D1A" w14:textId="77777777" w:rsidR="00AB7198" w:rsidRDefault="00AB7198" w:rsidP="00AB7198">
      <w:pPr>
        <w:pStyle w:val="Standarduser"/>
        <w:jc w:val="both"/>
        <w:rPr>
          <w:ins w:id="1674" w:author="Praveen Kumar Chaubey" w:date="2020-12-22T18:26:00Z"/>
          <w:rFonts w:ascii="Times New Roman" w:hAnsi="Times New Roman" w:cs="Times New Roman"/>
        </w:rPr>
      </w:pPr>
    </w:p>
    <w:p w14:paraId="70666E58" w14:textId="77777777" w:rsidR="00AB7198" w:rsidRDefault="00AB7198" w:rsidP="00CC4C73">
      <w:pPr>
        <w:pStyle w:val="Heading3"/>
        <w:rPr>
          <w:ins w:id="1675" w:author="Praveen Kumar Chaubey" w:date="2020-12-22T18:26:00Z"/>
        </w:rPr>
        <w:pPrChange w:id="1676" w:author="Praveen Kumar Chaubey" w:date="2020-12-22T18:47:00Z">
          <w:pPr>
            <w:pStyle w:val="Heading1"/>
            <w:keepNext/>
            <w:keepLines/>
            <w:numPr>
              <w:numId w:val="19"/>
            </w:numPr>
            <w:suppressAutoHyphens/>
            <w:autoSpaceDN w:val="0"/>
            <w:spacing w:before="240" w:after="0"/>
            <w:ind w:left="360" w:hanging="360"/>
            <w:textAlignment w:val="baseline"/>
          </w:pPr>
        </w:pPrChange>
      </w:pPr>
      <w:bookmarkStart w:id="1677" w:name="__RefHeading___Toc369_1339978642"/>
      <w:bookmarkStart w:id="1678" w:name="_Toc59555368"/>
      <w:ins w:id="1679" w:author="Praveen Kumar Chaubey" w:date="2020-12-22T18:26:00Z">
        <w:r>
          <w:t>Signal Testing</w:t>
        </w:r>
        <w:bookmarkEnd w:id="1677"/>
        <w:bookmarkEnd w:id="1678"/>
      </w:ins>
    </w:p>
    <w:p w14:paraId="24A42892" w14:textId="77777777" w:rsidR="00AB7198" w:rsidRDefault="00AB7198" w:rsidP="00AB7198">
      <w:pPr>
        <w:pStyle w:val="Standarduser"/>
        <w:jc w:val="both"/>
        <w:rPr>
          <w:ins w:id="1680" w:author="Praveen Kumar Chaubey" w:date="2020-12-22T18:26:00Z"/>
          <w:rFonts w:ascii="Times New Roman" w:hAnsi="Times New Roman" w:cs="Times New Roman"/>
          <w:b/>
          <w:bCs/>
        </w:rPr>
      </w:pPr>
    </w:p>
    <w:p w14:paraId="48B53398" w14:textId="77777777" w:rsidR="00AB7198" w:rsidRDefault="00AB7198" w:rsidP="00AB7198">
      <w:pPr>
        <w:pStyle w:val="Standarduser"/>
        <w:jc w:val="both"/>
        <w:rPr>
          <w:ins w:id="1681" w:author="Praveen Kumar Chaubey" w:date="2020-12-22T18:26:00Z"/>
          <w:rFonts w:ascii="Times New Roman" w:hAnsi="Times New Roman" w:cs="Times New Roman"/>
        </w:rPr>
      </w:pPr>
      <w:ins w:id="1682" w:author="Praveen Kumar Chaubey" w:date="2020-12-22T18:26:00Z">
        <w:r>
          <w:rPr>
            <w:rFonts w:ascii="Times New Roman" w:hAnsi="Times New Roman" w:cs="Times New Roman"/>
          </w:rPr>
          <w:t>Involves Testing of various signal parameters like Antenna Signal strength, Data rate, Modulation format and scheme, spectrum band, channel, GSM, Vendor info for FHSS, Frequency information etc. for signal Analysis.</w:t>
        </w:r>
      </w:ins>
    </w:p>
    <w:p w14:paraId="6A891DCA" w14:textId="77777777" w:rsidR="00AB7198" w:rsidRDefault="00AB7198" w:rsidP="00AB7198">
      <w:pPr>
        <w:pStyle w:val="Standarduser"/>
        <w:jc w:val="both"/>
        <w:rPr>
          <w:ins w:id="1683" w:author="Praveen Kumar Chaubey" w:date="2020-12-22T18:26:00Z"/>
          <w:rFonts w:ascii="Times New Roman" w:hAnsi="Times New Roman" w:cs="Times New Roman"/>
        </w:rPr>
      </w:pPr>
      <w:ins w:id="1684" w:author="Praveen Kumar Chaubey" w:date="2020-12-22T18:26:00Z">
        <w:r>
          <w:rPr>
            <w:rFonts w:ascii="Times New Roman" w:hAnsi="Times New Roman" w:cs="Times New Roman"/>
          </w:rPr>
          <w:t>We have used Monitor Mode to capture Radio information packet and Radio Tap Header Packet.</w:t>
        </w:r>
      </w:ins>
    </w:p>
    <w:p w14:paraId="2948CAD7" w14:textId="77777777" w:rsidR="00AB7198" w:rsidRDefault="00AB7198" w:rsidP="00AB7198">
      <w:pPr>
        <w:pStyle w:val="Standarduser"/>
        <w:jc w:val="both"/>
        <w:rPr>
          <w:ins w:id="1685" w:author="Praveen Kumar Chaubey" w:date="2020-12-22T18:26:00Z"/>
          <w:rFonts w:ascii="Times New Roman" w:hAnsi="Times New Roman" w:cs="Times New Roman"/>
        </w:rPr>
      </w:pPr>
      <w:ins w:id="1686" w:author="Praveen Kumar Chaubey" w:date="2020-12-22T18:26:00Z">
        <w:r>
          <w:rPr>
            <w:rFonts w:ascii="Times New Roman" w:hAnsi="Times New Roman" w:cs="Times New Roman"/>
          </w:rPr>
          <w:t>In our log analysis, values obtained are as shown below,</w:t>
        </w:r>
      </w:ins>
    </w:p>
    <w:p w14:paraId="689A68A1" w14:textId="77777777" w:rsidR="00AB7198" w:rsidRDefault="00AB7198" w:rsidP="00AB7198">
      <w:pPr>
        <w:pStyle w:val="Standarduser"/>
        <w:jc w:val="both"/>
        <w:rPr>
          <w:ins w:id="1687" w:author="Praveen Kumar Chaubey" w:date="2020-12-22T18:26:00Z"/>
          <w:rFonts w:ascii="Times New Roman" w:hAnsi="Times New Roman" w:cs="Times New Roman"/>
        </w:rPr>
      </w:pPr>
    </w:p>
    <w:p w14:paraId="06ACD01E" w14:textId="77777777" w:rsidR="00AB7198" w:rsidRDefault="00AB7198" w:rsidP="00AB7198">
      <w:pPr>
        <w:pStyle w:val="Standarduser"/>
        <w:numPr>
          <w:ilvl w:val="0"/>
          <w:numId w:val="31"/>
        </w:numPr>
        <w:jc w:val="both"/>
        <w:rPr>
          <w:ins w:id="1688" w:author="Praveen Kumar Chaubey" w:date="2020-12-22T18:26:00Z"/>
          <w:rFonts w:ascii="Times New Roman" w:hAnsi="Times New Roman" w:cs="Times New Roman"/>
          <w:shd w:val="clear" w:color="auto" w:fill="FFFF00"/>
        </w:rPr>
      </w:pPr>
      <w:ins w:id="1689" w:author="Praveen Kumar Chaubey" w:date="2020-12-22T18:26:00Z">
        <w:r>
          <w:rPr>
            <w:rFonts w:ascii="Times New Roman" w:hAnsi="Times New Roman" w:cs="Times New Roman"/>
            <w:shd w:val="clear" w:color="auto" w:fill="FFFF00"/>
          </w:rPr>
          <w:t>Antenna Signal &amp; Signal Strength: -45dBm</w:t>
        </w:r>
      </w:ins>
    </w:p>
    <w:p w14:paraId="2EB8CA65" w14:textId="77777777" w:rsidR="00AB7198" w:rsidRDefault="00AB7198" w:rsidP="00AB7198">
      <w:pPr>
        <w:pStyle w:val="TableContents"/>
        <w:numPr>
          <w:ilvl w:val="0"/>
          <w:numId w:val="23"/>
        </w:numPr>
        <w:jc w:val="both"/>
        <w:textAlignment w:val="baseline"/>
        <w:rPr>
          <w:ins w:id="1690" w:author="Praveen Kumar Chaubey" w:date="2020-12-22T18:26:00Z"/>
          <w:rFonts w:ascii="Times New Roman" w:hAnsi="Times New Roman" w:cs="Times New Roman"/>
        </w:rPr>
      </w:pPr>
      <w:ins w:id="1691" w:author="Praveen Kumar Chaubey" w:date="2020-12-22T18:26:00Z">
        <w:r>
          <w:rPr>
            <w:rFonts w:ascii="Times New Roman" w:hAnsi="Times New Roman" w:cs="Times New Roman"/>
          </w:rPr>
          <w:t>data Rate: 1.0Mb/ps</w:t>
        </w:r>
      </w:ins>
    </w:p>
    <w:p w14:paraId="023940B7" w14:textId="77777777" w:rsidR="00AB7198" w:rsidRDefault="00AB7198" w:rsidP="00AB7198">
      <w:pPr>
        <w:pStyle w:val="TableContents"/>
        <w:numPr>
          <w:ilvl w:val="0"/>
          <w:numId w:val="23"/>
        </w:numPr>
        <w:jc w:val="both"/>
        <w:textAlignment w:val="baseline"/>
        <w:rPr>
          <w:ins w:id="1692" w:author="Praveen Kumar Chaubey" w:date="2020-12-22T18:26:00Z"/>
          <w:rFonts w:ascii="Times New Roman" w:hAnsi="Times New Roman" w:cs="Times New Roman"/>
        </w:rPr>
      </w:pPr>
      <w:ins w:id="1693" w:author="Praveen Kumar Chaubey" w:date="2020-12-22T18:26:00Z">
        <w:r>
          <w:rPr>
            <w:rFonts w:ascii="Times New Roman" w:hAnsi="Times New Roman" w:cs="Times New Roman"/>
          </w:rPr>
          <w:t>Modulation format: DSSS</w:t>
        </w:r>
      </w:ins>
    </w:p>
    <w:p w14:paraId="69744C8C" w14:textId="77777777" w:rsidR="00AB7198" w:rsidRDefault="00AB7198" w:rsidP="00AB7198">
      <w:pPr>
        <w:pStyle w:val="TableContents"/>
        <w:numPr>
          <w:ilvl w:val="0"/>
          <w:numId w:val="23"/>
        </w:numPr>
        <w:jc w:val="both"/>
        <w:textAlignment w:val="baseline"/>
        <w:rPr>
          <w:ins w:id="1694" w:author="Praveen Kumar Chaubey" w:date="2020-12-22T18:26:00Z"/>
          <w:rFonts w:ascii="Times New Roman" w:hAnsi="Times New Roman" w:cs="Times New Roman"/>
        </w:rPr>
      </w:pPr>
      <w:ins w:id="1695" w:author="Praveen Kumar Chaubey" w:date="2020-12-22T18:26:00Z">
        <w:r>
          <w:rPr>
            <w:rFonts w:ascii="Times New Roman" w:hAnsi="Times New Roman" w:cs="Times New Roman"/>
          </w:rPr>
          <w:t>Modulation scheme: CCK</w:t>
        </w:r>
      </w:ins>
    </w:p>
    <w:p w14:paraId="2DA98D2D" w14:textId="77777777" w:rsidR="00AB7198" w:rsidRDefault="00AB7198" w:rsidP="00AB7198">
      <w:pPr>
        <w:pStyle w:val="TableContents"/>
        <w:numPr>
          <w:ilvl w:val="0"/>
          <w:numId w:val="23"/>
        </w:numPr>
        <w:jc w:val="both"/>
        <w:textAlignment w:val="baseline"/>
        <w:rPr>
          <w:ins w:id="1696" w:author="Praveen Kumar Chaubey" w:date="2020-12-22T18:26:00Z"/>
          <w:rFonts w:ascii="Times New Roman" w:hAnsi="Times New Roman" w:cs="Times New Roman"/>
          <w:shd w:val="clear" w:color="auto" w:fill="FFFF00"/>
        </w:rPr>
      </w:pPr>
      <w:ins w:id="1697" w:author="Praveen Kumar Chaubey" w:date="2020-12-22T18:26:00Z">
        <w:r>
          <w:rPr>
            <w:rFonts w:ascii="Times New Roman" w:hAnsi="Times New Roman" w:cs="Times New Roman"/>
            <w:shd w:val="clear" w:color="auto" w:fill="FFFF00"/>
          </w:rPr>
          <w:t>Spectrum band: 2.4 Ghz</w:t>
        </w:r>
      </w:ins>
    </w:p>
    <w:p w14:paraId="5C99BA8F" w14:textId="77777777" w:rsidR="00AB7198" w:rsidRDefault="00AB7198" w:rsidP="00AB7198">
      <w:pPr>
        <w:pStyle w:val="TableContents"/>
        <w:numPr>
          <w:ilvl w:val="0"/>
          <w:numId w:val="23"/>
        </w:numPr>
        <w:jc w:val="both"/>
        <w:textAlignment w:val="baseline"/>
        <w:rPr>
          <w:ins w:id="1698" w:author="Praveen Kumar Chaubey" w:date="2020-12-22T18:26:00Z"/>
          <w:rFonts w:ascii="Times New Roman" w:hAnsi="Times New Roman" w:cs="Times New Roman"/>
          <w:shd w:val="clear" w:color="auto" w:fill="FFFF00"/>
        </w:rPr>
      </w:pPr>
      <w:ins w:id="1699" w:author="Praveen Kumar Chaubey" w:date="2020-12-22T18:26:00Z">
        <w:r>
          <w:rPr>
            <w:rFonts w:ascii="Times New Roman" w:hAnsi="Times New Roman" w:cs="Times New Roman"/>
            <w:shd w:val="clear" w:color="auto" w:fill="FFFF00"/>
          </w:rPr>
          <w:t>Channel no: 6</w:t>
        </w:r>
      </w:ins>
    </w:p>
    <w:p w14:paraId="1096D72B" w14:textId="77777777" w:rsidR="00AB7198" w:rsidRDefault="00AB7198" w:rsidP="00AB7198">
      <w:pPr>
        <w:pStyle w:val="TableContents"/>
        <w:numPr>
          <w:ilvl w:val="0"/>
          <w:numId w:val="23"/>
        </w:numPr>
        <w:jc w:val="both"/>
        <w:textAlignment w:val="baseline"/>
        <w:rPr>
          <w:ins w:id="1700" w:author="Praveen Kumar Chaubey" w:date="2020-12-22T18:26:00Z"/>
          <w:rFonts w:ascii="Times New Roman" w:hAnsi="Times New Roman" w:cs="Times New Roman"/>
        </w:rPr>
      </w:pPr>
      <w:ins w:id="1701" w:author="Praveen Kumar Chaubey" w:date="2020-12-22T18:26:00Z">
        <w:r>
          <w:rPr>
            <w:rFonts w:ascii="Times New Roman" w:hAnsi="Times New Roman" w:cs="Times New Roman"/>
          </w:rPr>
          <w:t>Frequency: 2437MHz</w:t>
        </w:r>
      </w:ins>
    </w:p>
    <w:p w14:paraId="05C95096" w14:textId="77777777" w:rsidR="00AB7198" w:rsidRDefault="00AB7198" w:rsidP="00AB7198">
      <w:pPr>
        <w:pStyle w:val="TableContents"/>
        <w:numPr>
          <w:ilvl w:val="0"/>
          <w:numId w:val="23"/>
        </w:numPr>
        <w:jc w:val="both"/>
        <w:textAlignment w:val="baseline"/>
        <w:rPr>
          <w:ins w:id="1702" w:author="Praveen Kumar Chaubey" w:date="2020-12-22T18:26:00Z"/>
          <w:rFonts w:ascii="Times New Roman" w:hAnsi="Times New Roman" w:cs="Times New Roman"/>
        </w:rPr>
      </w:pPr>
      <w:ins w:id="1703" w:author="Praveen Kumar Chaubey" w:date="2020-12-22T18:26:00Z">
        <w:r>
          <w:rPr>
            <w:rFonts w:ascii="Times New Roman" w:hAnsi="Times New Roman" w:cs="Times New Roman"/>
          </w:rPr>
          <w:t>GSM: N/A</w:t>
        </w:r>
      </w:ins>
    </w:p>
    <w:p w14:paraId="1725344E" w14:textId="77777777" w:rsidR="00AB7198" w:rsidRDefault="00AB7198" w:rsidP="00AB7198">
      <w:pPr>
        <w:pStyle w:val="Standarduser"/>
        <w:numPr>
          <w:ilvl w:val="0"/>
          <w:numId w:val="23"/>
        </w:numPr>
        <w:jc w:val="both"/>
        <w:rPr>
          <w:ins w:id="1704" w:author="Praveen Kumar Chaubey" w:date="2020-12-22T18:26:00Z"/>
          <w:rFonts w:ascii="Times New Roman" w:hAnsi="Times New Roman" w:cs="Times New Roman"/>
        </w:rPr>
      </w:pPr>
      <w:ins w:id="1705" w:author="Praveen Kumar Chaubey" w:date="2020-12-22T18:26:00Z">
        <w:r>
          <w:rPr>
            <w:rFonts w:ascii="Times New Roman" w:hAnsi="Times New Roman" w:cs="Times New Roman"/>
          </w:rPr>
          <w:t>Vendor: N/A</w:t>
        </w:r>
      </w:ins>
    </w:p>
    <w:p w14:paraId="09545574" w14:textId="77777777" w:rsidR="00AB7198" w:rsidRDefault="00AB7198" w:rsidP="00AB7198">
      <w:pPr>
        <w:pStyle w:val="Standarduser"/>
        <w:jc w:val="both"/>
        <w:rPr>
          <w:ins w:id="1706" w:author="Praveen Kumar Chaubey" w:date="2020-12-22T18:26:00Z"/>
          <w:rFonts w:ascii="Times New Roman" w:hAnsi="Times New Roman" w:cs="Times New Roman"/>
        </w:rPr>
      </w:pPr>
    </w:p>
    <w:p w14:paraId="035EF0B3" w14:textId="77777777" w:rsidR="00AB7198" w:rsidRDefault="00AB7198" w:rsidP="00AB7198">
      <w:pPr>
        <w:pStyle w:val="Standarduser"/>
        <w:jc w:val="both"/>
        <w:rPr>
          <w:ins w:id="1707" w:author="Praveen Kumar Chaubey" w:date="2020-12-22T18:26:00Z"/>
          <w:rFonts w:ascii="Times New Roman" w:hAnsi="Times New Roman" w:cs="Times New Roman"/>
        </w:rPr>
      </w:pPr>
      <w:ins w:id="1708" w:author="Praveen Kumar Chaubey" w:date="2020-12-22T18:26:00Z">
        <w:r>
          <w:rPr>
            <w:rFonts w:ascii="Times New Roman" w:hAnsi="Times New Roman" w:cs="Times New Roman"/>
            <w:noProof/>
          </w:rPr>
          <w:lastRenderedPageBreak/>
          <w:drawing>
            <wp:anchor distT="0" distB="0" distL="114300" distR="114300" simplePos="0" relativeHeight="251689472" behindDoc="0" locked="0" layoutInCell="1" allowOverlap="1" wp14:anchorId="14A1B199" wp14:editId="1A26F4A7">
              <wp:simplePos x="0" y="0"/>
              <wp:positionH relativeFrom="margin">
                <wp:align>center</wp:align>
              </wp:positionH>
              <wp:positionV relativeFrom="paragraph">
                <wp:posOffset>22320</wp:posOffset>
              </wp:positionV>
              <wp:extent cx="7394040" cy="5401440"/>
              <wp:effectExtent l="19050" t="19050" r="16410" b="27810"/>
              <wp:wrapSquare wrapText="bothSides"/>
              <wp:docPr id="80"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7394040" cy="5401440"/>
                      </a:xfrm>
                      <a:prstGeom prst="rect">
                        <a:avLst/>
                      </a:prstGeom>
                      <a:noFill/>
                      <a:ln w="762">
                        <a:solidFill>
                          <a:srgbClr val="000000"/>
                        </a:solidFill>
                        <a:prstDash val="solid"/>
                      </a:ln>
                    </pic:spPr>
                  </pic:pic>
                </a:graphicData>
              </a:graphic>
            </wp:anchor>
          </w:drawing>
        </w:r>
      </w:ins>
    </w:p>
    <w:p w14:paraId="6C44C749" w14:textId="77777777" w:rsidR="00AB7198" w:rsidRDefault="00AB7198" w:rsidP="00AB7198">
      <w:pPr>
        <w:pStyle w:val="Standarduser"/>
        <w:jc w:val="both"/>
        <w:rPr>
          <w:ins w:id="1709" w:author="Praveen Kumar Chaubey" w:date="2020-12-22T18:26:00Z"/>
          <w:rFonts w:ascii="Times New Roman" w:hAnsi="Times New Roman" w:cs="Times New Roman"/>
        </w:rPr>
      </w:pPr>
      <w:ins w:id="1710" w:author="Praveen Kumar Chaubey" w:date="2020-12-22T18:26:00Z">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Signal Testing</w:t>
        </w:r>
      </w:ins>
    </w:p>
    <w:p w14:paraId="259E2791" w14:textId="77777777" w:rsidR="00AB7198" w:rsidRDefault="00AB7198" w:rsidP="00AB7198">
      <w:pPr>
        <w:pStyle w:val="Standarduser"/>
        <w:jc w:val="both"/>
        <w:rPr>
          <w:ins w:id="1711" w:author="Praveen Kumar Chaubey" w:date="2020-12-22T18:26:00Z"/>
          <w:rFonts w:ascii="Times New Roman" w:hAnsi="Times New Roman" w:cs="Times New Roman"/>
        </w:rPr>
      </w:pPr>
    </w:p>
    <w:p w14:paraId="3F60BCD1" w14:textId="77777777" w:rsidR="00AB7198" w:rsidRDefault="00AB7198" w:rsidP="00AB7198">
      <w:pPr>
        <w:pStyle w:val="Standarduser"/>
        <w:jc w:val="both"/>
        <w:rPr>
          <w:ins w:id="1712" w:author="Praveen Kumar Chaubey" w:date="2020-12-22T18:26:00Z"/>
          <w:rFonts w:ascii="Times New Roman" w:hAnsi="Times New Roman" w:cs="Times New Roman"/>
        </w:rPr>
      </w:pPr>
    </w:p>
    <w:p w14:paraId="7D388147" w14:textId="77777777" w:rsidR="00AB7198" w:rsidRDefault="00AB7198" w:rsidP="00AB7198">
      <w:pPr>
        <w:pStyle w:val="Standarduser"/>
        <w:jc w:val="both"/>
        <w:rPr>
          <w:ins w:id="1713" w:author="Praveen Kumar Chaubey" w:date="2020-12-22T18:26:00Z"/>
          <w:rFonts w:ascii="Times New Roman" w:hAnsi="Times New Roman" w:cs="Times New Roman"/>
        </w:rPr>
      </w:pPr>
    </w:p>
    <w:p w14:paraId="7BC47B72" w14:textId="77777777" w:rsidR="00AB7198" w:rsidRDefault="00AB7198" w:rsidP="00AB7198">
      <w:pPr>
        <w:pStyle w:val="Standarduser"/>
        <w:jc w:val="both"/>
        <w:rPr>
          <w:ins w:id="1714" w:author="Praveen Kumar Chaubey" w:date="2020-12-22T18:26:00Z"/>
          <w:rFonts w:ascii="Times New Roman" w:hAnsi="Times New Roman" w:cs="Times New Roman"/>
        </w:rPr>
      </w:pPr>
    </w:p>
    <w:p w14:paraId="3BC0D1F4" w14:textId="77777777" w:rsidR="00AB7198" w:rsidRDefault="00AB7198" w:rsidP="00CC4C73">
      <w:pPr>
        <w:pStyle w:val="Heading3"/>
        <w:rPr>
          <w:ins w:id="1715" w:author="Praveen Kumar Chaubey" w:date="2020-12-22T18:26:00Z"/>
        </w:rPr>
        <w:pPrChange w:id="1716" w:author="Praveen Kumar Chaubey" w:date="2020-12-22T18:47:00Z">
          <w:pPr>
            <w:pStyle w:val="Heading1"/>
            <w:keepNext/>
            <w:keepLines/>
            <w:numPr>
              <w:numId w:val="19"/>
            </w:numPr>
            <w:suppressAutoHyphens/>
            <w:autoSpaceDN w:val="0"/>
            <w:spacing w:before="240" w:after="0"/>
            <w:ind w:left="360" w:hanging="360"/>
            <w:textAlignment w:val="baseline"/>
          </w:pPr>
        </w:pPrChange>
      </w:pPr>
      <w:bookmarkStart w:id="1717" w:name="__RefHeading___Toc371_1339978642"/>
      <w:bookmarkStart w:id="1718" w:name="_Toc59555369"/>
      <w:ins w:id="1719" w:author="Praveen Kumar Chaubey" w:date="2020-12-22T18:26:00Z">
        <w:r>
          <w:t>Security Testing</w:t>
        </w:r>
        <w:bookmarkEnd w:id="1717"/>
        <w:bookmarkEnd w:id="1718"/>
      </w:ins>
    </w:p>
    <w:p w14:paraId="6F435C1F" w14:textId="77777777" w:rsidR="00AB7198" w:rsidRDefault="00AB7198" w:rsidP="00AB7198">
      <w:pPr>
        <w:pStyle w:val="Standarduser"/>
        <w:jc w:val="both"/>
        <w:rPr>
          <w:ins w:id="1720" w:author="Praveen Kumar Chaubey" w:date="2020-12-22T18:26:00Z"/>
          <w:rFonts w:ascii="Times New Roman" w:hAnsi="Times New Roman" w:cs="Times New Roman"/>
          <w:b/>
          <w:bCs/>
        </w:rPr>
      </w:pPr>
    </w:p>
    <w:p w14:paraId="06321357" w14:textId="77777777" w:rsidR="00AB7198" w:rsidRDefault="00AB7198" w:rsidP="00AB7198">
      <w:pPr>
        <w:pStyle w:val="Standarduser"/>
        <w:jc w:val="both"/>
        <w:rPr>
          <w:ins w:id="1721" w:author="Praveen Kumar Chaubey" w:date="2020-12-22T18:26:00Z"/>
        </w:rPr>
      </w:pPr>
      <w:ins w:id="1722" w:author="Praveen Kumar Chaubey" w:date="2020-12-22T18:26:00Z">
        <w:r>
          <w:rPr>
            <w:rFonts w:ascii="Times New Roman" w:hAnsi="Times New Roman" w:cs="Times New Roman"/>
          </w:rPr>
          <w:t xml:space="preserve">Involves Testing of Security Protocol and ciphers used for respective protocol. In our log analysis </w:t>
        </w:r>
        <w:r>
          <w:rPr>
            <w:rFonts w:ascii="Times New Roman" w:hAnsi="Times New Roman" w:cs="Times New Roman"/>
            <w:shd w:val="clear" w:color="auto" w:fill="FFFF00"/>
          </w:rPr>
          <w:t xml:space="preserve">WPA2 Security Protocol is used as concluded from AES cipher </w:t>
        </w:r>
        <w:r>
          <w:rPr>
            <w:rFonts w:ascii="Times New Roman" w:hAnsi="Times New Roman" w:cs="Times New Roman"/>
          </w:rPr>
          <w:t>as shown in the below picture. Currently used Security Protocols are,</w:t>
        </w:r>
      </w:ins>
    </w:p>
    <w:p w14:paraId="4A1CB0AB" w14:textId="77777777" w:rsidR="00AB7198" w:rsidRDefault="00AB7198" w:rsidP="00AB7198">
      <w:pPr>
        <w:pStyle w:val="Heading2"/>
        <w:rPr>
          <w:ins w:id="1723" w:author="Praveen Kumar Chaubey" w:date="2020-12-22T18:26:00Z"/>
          <w:rFonts w:ascii="Times New Roman" w:hAnsi="Times New Roman"/>
        </w:rPr>
      </w:pPr>
    </w:p>
    <w:p w14:paraId="49B27593" w14:textId="77777777" w:rsidR="00AB7198" w:rsidRDefault="00AB7198" w:rsidP="00AB7198">
      <w:pPr>
        <w:pStyle w:val="Heading2"/>
        <w:keepNext/>
        <w:keepLines/>
        <w:numPr>
          <w:ilvl w:val="1"/>
          <w:numId w:val="19"/>
        </w:numPr>
        <w:suppressAutoHyphens/>
        <w:autoSpaceDN w:val="0"/>
        <w:spacing w:before="40" w:after="0"/>
        <w:textAlignment w:val="baseline"/>
        <w:rPr>
          <w:ins w:id="1724" w:author="Praveen Kumar Chaubey" w:date="2020-12-22T18:26:00Z"/>
          <w:rFonts w:ascii="Times New Roman" w:hAnsi="Times New Roman"/>
        </w:rPr>
      </w:pPr>
      <w:bookmarkStart w:id="1725" w:name="__RefHeading___Toc373_1339978642"/>
      <w:bookmarkStart w:id="1726" w:name="_Toc59555370"/>
      <w:ins w:id="1727" w:author="Praveen Kumar Chaubey" w:date="2020-12-22T18:26:00Z">
        <w:r>
          <w:rPr>
            <w:rFonts w:ascii="Times New Roman" w:hAnsi="Times New Roman"/>
          </w:rPr>
          <w:t>WEP (Wired Equivalent Privacy)</w:t>
        </w:r>
        <w:bookmarkEnd w:id="1725"/>
        <w:bookmarkEnd w:id="1726"/>
      </w:ins>
    </w:p>
    <w:p w14:paraId="5E555FFE" w14:textId="77777777" w:rsidR="00AB7198" w:rsidRDefault="00AB7198" w:rsidP="00AB7198">
      <w:pPr>
        <w:pStyle w:val="Standarduser"/>
        <w:numPr>
          <w:ilvl w:val="0"/>
          <w:numId w:val="32"/>
        </w:numPr>
        <w:jc w:val="both"/>
        <w:rPr>
          <w:ins w:id="1728" w:author="Praveen Kumar Chaubey" w:date="2020-12-22T18:26:00Z"/>
          <w:rFonts w:ascii="Times New Roman" w:hAnsi="Times New Roman" w:cs="Times New Roman"/>
        </w:rPr>
      </w:pPr>
      <w:ins w:id="1729" w:author="Praveen Kumar Chaubey" w:date="2020-12-22T18:26:00Z">
        <w:r>
          <w:rPr>
            <w:rFonts w:ascii="Times New Roman" w:hAnsi="Times New Roman" w:cs="Times New Roman"/>
          </w:rPr>
          <w:t>Earliest Security Protocol.</w:t>
        </w:r>
      </w:ins>
    </w:p>
    <w:p w14:paraId="0C507A14" w14:textId="77777777" w:rsidR="00AB7198" w:rsidRDefault="00AB7198" w:rsidP="00AB7198">
      <w:pPr>
        <w:pStyle w:val="Standarduser"/>
        <w:numPr>
          <w:ilvl w:val="0"/>
          <w:numId w:val="24"/>
        </w:numPr>
        <w:jc w:val="both"/>
        <w:rPr>
          <w:ins w:id="1730" w:author="Praveen Kumar Chaubey" w:date="2020-12-22T18:26:00Z"/>
          <w:rFonts w:ascii="Times New Roman" w:hAnsi="Times New Roman" w:cs="Times New Roman"/>
        </w:rPr>
      </w:pPr>
      <w:ins w:id="1731" w:author="Praveen Kumar Chaubey" w:date="2020-12-22T18:26:00Z">
        <w:r>
          <w:rPr>
            <w:rFonts w:ascii="Times New Roman" w:hAnsi="Times New Roman" w:cs="Times New Roman"/>
          </w:rPr>
          <w:t>It uses stream cipher for RC4 for Confidentiality and CRC – 32 checksums for Integrity.</w:t>
        </w:r>
      </w:ins>
    </w:p>
    <w:p w14:paraId="06680CD6" w14:textId="77777777" w:rsidR="00AB7198" w:rsidRDefault="00AB7198" w:rsidP="00AB7198">
      <w:pPr>
        <w:pStyle w:val="Standarduser"/>
        <w:numPr>
          <w:ilvl w:val="0"/>
          <w:numId w:val="24"/>
        </w:numPr>
        <w:jc w:val="both"/>
        <w:rPr>
          <w:ins w:id="1732" w:author="Praveen Kumar Chaubey" w:date="2020-12-22T18:26:00Z"/>
          <w:rFonts w:ascii="Times New Roman" w:hAnsi="Times New Roman" w:cs="Times New Roman"/>
        </w:rPr>
      </w:pPr>
      <w:ins w:id="1733" w:author="Praveen Kumar Chaubey" w:date="2020-12-22T18:26:00Z">
        <w:r>
          <w:rPr>
            <w:rFonts w:ascii="Times New Roman" w:hAnsi="Times New Roman" w:cs="Times New Roman"/>
          </w:rPr>
          <w:t>Vulnerable to hackers as 40-bit encryption key was not enough.</w:t>
        </w:r>
      </w:ins>
    </w:p>
    <w:p w14:paraId="60C130BA" w14:textId="77777777" w:rsidR="00AB7198" w:rsidRDefault="00AB7198" w:rsidP="00AB7198">
      <w:pPr>
        <w:pStyle w:val="Standarduser"/>
        <w:jc w:val="both"/>
        <w:rPr>
          <w:ins w:id="1734" w:author="Praveen Kumar Chaubey" w:date="2020-12-22T18:26:00Z"/>
          <w:rFonts w:ascii="Times New Roman" w:hAnsi="Times New Roman" w:cs="Times New Roman"/>
        </w:rPr>
      </w:pPr>
    </w:p>
    <w:p w14:paraId="6E77383E" w14:textId="77777777" w:rsidR="00AB7198" w:rsidRDefault="00AB7198" w:rsidP="00AB7198">
      <w:pPr>
        <w:pStyle w:val="Heading2"/>
        <w:keepNext/>
        <w:keepLines/>
        <w:numPr>
          <w:ilvl w:val="1"/>
          <w:numId w:val="19"/>
        </w:numPr>
        <w:suppressAutoHyphens/>
        <w:autoSpaceDN w:val="0"/>
        <w:spacing w:before="40" w:after="0"/>
        <w:textAlignment w:val="baseline"/>
        <w:rPr>
          <w:ins w:id="1735" w:author="Praveen Kumar Chaubey" w:date="2020-12-22T18:26:00Z"/>
          <w:rFonts w:ascii="Times New Roman" w:hAnsi="Times New Roman"/>
        </w:rPr>
      </w:pPr>
      <w:bookmarkStart w:id="1736" w:name="__RefHeading___Toc375_1339978642"/>
      <w:bookmarkStart w:id="1737" w:name="_Toc59555371"/>
      <w:ins w:id="1738" w:author="Praveen Kumar Chaubey" w:date="2020-12-22T18:26:00Z">
        <w:r>
          <w:rPr>
            <w:rFonts w:ascii="Times New Roman" w:hAnsi="Times New Roman"/>
          </w:rPr>
          <w:t>WPA (Wi-Fi Protected Access)</w:t>
        </w:r>
        <w:bookmarkEnd w:id="1736"/>
        <w:bookmarkEnd w:id="1737"/>
      </w:ins>
    </w:p>
    <w:p w14:paraId="6EB59935" w14:textId="77777777" w:rsidR="00AB7198" w:rsidRDefault="00AB7198" w:rsidP="00AB7198">
      <w:pPr>
        <w:pStyle w:val="Standarduser"/>
        <w:numPr>
          <w:ilvl w:val="0"/>
          <w:numId w:val="33"/>
        </w:numPr>
        <w:jc w:val="both"/>
        <w:rPr>
          <w:ins w:id="1739" w:author="Praveen Kumar Chaubey" w:date="2020-12-22T18:26:00Z"/>
          <w:rFonts w:ascii="Times New Roman" w:hAnsi="Times New Roman" w:cs="Times New Roman"/>
        </w:rPr>
      </w:pPr>
      <w:ins w:id="1740" w:author="Praveen Kumar Chaubey" w:date="2020-12-22T18:26:00Z">
        <w:r>
          <w:rPr>
            <w:rFonts w:ascii="Times New Roman" w:hAnsi="Times New Roman" w:cs="Times New Roman"/>
          </w:rPr>
          <w:t>Uses Stronger encryption method called Temporal Key Integrity protocol (TKIP).</w:t>
        </w:r>
      </w:ins>
    </w:p>
    <w:p w14:paraId="47C37BAB" w14:textId="77777777" w:rsidR="00AB7198" w:rsidRDefault="00AB7198" w:rsidP="00AB7198">
      <w:pPr>
        <w:pStyle w:val="Standarduser"/>
        <w:numPr>
          <w:ilvl w:val="0"/>
          <w:numId w:val="25"/>
        </w:numPr>
        <w:jc w:val="both"/>
        <w:rPr>
          <w:ins w:id="1741" w:author="Praveen Kumar Chaubey" w:date="2020-12-22T18:26:00Z"/>
          <w:rFonts w:ascii="Times New Roman" w:hAnsi="Times New Roman" w:cs="Times New Roman"/>
        </w:rPr>
      </w:pPr>
      <w:ins w:id="1742" w:author="Praveen Kumar Chaubey" w:date="2020-12-22T18:26:00Z">
        <w:r>
          <w:rPr>
            <w:rFonts w:ascii="Times New Roman" w:hAnsi="Times New Roman" w:cs="Times New Roman"/>
          </w:rPr>
          <w:t>Here Key is dynamically changed.</w:t>
        </w:r>
      </w:ins>
    </w:p>
    <w:p w14:paraId="316C1AE0" w14:textId="77777777" w:rsidR="00AB7198" w:rsidRDefault="00AB7198" w:rsidP="00AB7198">
      <w:pPr>
        <w:pStyle w:val="Standarduser"/>
        <w:jc w:val="both"/>
        <w:rPr>
          <w:ins w:id="1743" w:author="Praveen Kumar Chaubey" w:date="2020-12-22T18:26:00Z"/>
          <w:rFonts w:ascii="Times New Roman" w:hAnsi="Times New Roman" w:cs="Times New Roman"/>
        </w:rPr>
      </w:pPr>
    </w:p>
    <w:p w14:paraId="1B4FCF5B" w14:textId="77777777" w:rsidR="00AB7198" w:rsidRDefault="00AB7198" w:rsidP="00AB7198">
      <w:pPr>
        <w:pStyle w:val="Heading2"/>
        <w:keepNext/>
        <w:keepLines/>
        <w:numPr>
          <w:ilvl w:val="1"/>
          <w:numId w:val="19"/>
        </w:numPr>
        <w:suppressAutoHyphens/>
        <w:autoSpaceDN w:val="0"/>
        <w:spacing w:before="40" w:after="0"/>
        <w:textAlignment w:val="baseline"/>
        <w:rPr>
          <w:ins w:id="1744" w:author="Praveen Kumar Chaubey" w:date="2020-12-22T18:26:00Z"/>
          <w:rFonts w:ascii="Times New Roman" w:hAnsi="Times New Roman"/>
        </w:rPr>
      </w:pPr>
      <w:bookmarkStart w:id="1745" w:name="__RefHeading___Toc377_1339978642"/>
      <w:bookmarkStart w:id="1746" w:name="_Toc59555372"/>
      <w:ins w:id="1747" w:author="Praveen Kumar Chaubey" w:date="2020-12-22T18:26:00Z">
        <w:r>
          <w:rPr>
            <w:rFonts w:ascii="Times New Roman" w:hAnsi="Times New Roman"/>
          </w:rPr>
          <w:t>WPA2 (Wi-Fi Protected Access 2)</w:t>
        </w:r>
        <w:bookmarkEnd w:id="1745"/>
        <w:bookmarkEnd w:id="1746"/>
      </w:ins>
    </w:p>
    <w:p w14:paraId="5FD29093" w14:textId="77777777" w:rsidR="00AB7198" w:rsidRDefault="00AB7198" w:rsidP="00AB7198">
      <w:pPr>
        <w:pStyle w:val="Standarduser"/>
        <w:numPr>
          <w:ilvl w:val="0"/>
          <w:numId w:val="34"/>
        </w:numPr>
        <w:jc w:val="both"/>
        <w:rPr>
          <w:ins w:id="1748" w:author="Praveen Kumar Chaubey" w:date="2020-12-22T18:26:00Z"/>
          <w:rFonts w:ascii="Times New Roman" w:hAnsi="Times New Roman" w:cs="Times New Roman"/>
        </w:rPr>
      </w:pPr>
      <w:ins w:id="1749" w:author="Praveen Kumar Chaubey" w:date="2020-12-22T18:26:00Z">
        <w:r>
          <w:rPr>
            <w:rFonts w:ascii="Times New Roman" w:hAnsi="Times New Roman" w:cs="Times New Roman"/>
          </w:rPr>
          <w:t>Provides better security then WPA</w:t>
        </w:r>
      </w:ins>
    </w:p>
    <w:p w14:paraId="2C015249" w14:textId="77777777" w:rsidR="00AB7198" w:rsidRDefault="00AB7198" w:rsidP="00AB7198">
      <w:pPr>
        <w:pStyle w:val="Standarduser"/>
        <w:numPr>
          <w:ilvl w:val="0"/>
          <w:numId w:val="26"/>
        </w:numPr>
        <w:jc w:val="both"/>
        <w:rPr>
          <w:ins w:id="1750" w:author="Praveen Kumar Chaubey" w:date="2020-12-22T18:26:00Z"/>
          <w:rFonts w:ascii="Times New Roman" w:hAnsi="Times New Roman" w:cs="Times New Roman"/>
        </w:rPr>
      </w:pPr>
      <w:ins w:id="1751" w:author="Praveen Kumar Chaubey" w:date="2020-12-22T18:26:00Z">
        <w:r>
          <w:rPr>
            <w:rFonts w:ascii="Times New Roman" w:hAnsi="Times New Roman" w:cs="Times New Roman"/>
          </w:rPr>
          <w:t>Uses Advanced Encryption Standard (AES) cipher</w:t>
        </w:r>
      </w:ins>
    </w:p>
    <w:p w14:paraId="49BE902A" w14:textId="77777777" w:rsidR="00AB7198" w:rsidRDefault="00AB7198" w:rsidP="00AB7198">
      <w:pPr>
        <w:pStyle w:val="Standarduser"/>
        <w:jc w:val="both"/>
        <w:rPr>
          <w:ins w:id="1752" w:author="Praveen Kumar Chaubey" w:date="2020-12-22T18:26:00Z"/>
          <w:rFonts w:ascii="Times New Roman" w:hAnsi="Times New Roman" w:cs="Times New Roman"/>
        </w:rPr>
      </w:pPr>
      <w:ins w:id="1753" w:author="Praveen Kumar Chaubey" w:date="2020-12-22T18:26:00Z">
        <w:r>
          <w:rPr>
            <w:rFonts w:ascii="Times New Roman" w:hAnsi="Times New Roman" w:cs="Times New Roman"/>
            <w:noProof/>
          </w:rPr>
          <w:drawing>
            <wp:anchor distT="0" distB="0" distL="114300" distR="114300" simplePos="0" relativeHeight="251681280" behindDoc="0" locked="0" layoutInCell="1" allowOverlap="1" wp14:anchorId="63847BBD" wp14:editId="6C8BF007">
              <wp:simplePos x="0" y="0"/>
              <wp:positionH relativeFrom="column">
                <wp:posOffset>-720000</wp:posOffset>
              </wp:positionH>
              <wp:positionV relativeFrom="paragraph">
                <wp:posOffset>64800</wp:posOffset>
              </wp:positionV>
              <wp:extent cx="7559640" cy="4745880"/>
              <wp:effectExtent l="19050" t="19050" r="22260" b="16620"/>
              <wp:wrapSquare wrapText="bothSides"/>
              <wp:docPr id="8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7559640" cy="4745880"/>
                      </a:xfrm>
                      <a:prstGeom prst="rect">
                        <a:avLst/>
                      </a:prstGeom>
                      <a:noFill/>
                      <a:ln w="762">
                        <a:solidFill>
                          <a:srgbClr val="000000"/>
                        </a:solidFill>
                        <a:prstDash val="solid"/>
                      </a:ln>
                    </pic:spPr>
                  </pic:pic>
                </a:graphicData>
              </a:graphic>
            </wp:anchor>
          </w:drawing>
        </w:r>
      </w:ins>
    </w:p>
    <w:p w14:paraId="2EAD6656" w14:textId="77777777" w:rsidR="00AB7198" w:rsidRDefault="00AB7198" w:rsidP="00AB7198">
      <w:pPr>
        <w:pStyle w:val="Standarduser"/>
        <w:jc w:val="both"/>
        <w:rPr>
          <w:ins w:id="1754" w:author="Praveen Kumar Chaubey" w:date="2020-12-22T18:26:00Z"/>
          <w:rFonts w:ascii="Times New Roman" w:hAnsi="Times New Roman" w:cs="Times New Roman"/>
        </w:rPr>
      </w:pPr>
      <w:ins w:id="1755" w:author="Praveen Kumar Chaubey" w:date="2020-12-22T18:26:00Z">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Security Testing</w:t>
        </w:r>
      </w:ins>
    </w:p>
    <w:bookmarkEnd w:id="1288"/>
    <w:p w14:paraId="02DDCF42" w14:textId="180C736B" w:rsidR="001F7FE2" w:rsidRPr="00EE68DC" w:rsidDel="00AB7198" w:rsidRDefault="001F7FE2" w:rsidP="00AF56B1">
      <w:pPr>
        <w:pStyle w:val="Heading3"/>
        <w:rPr>
          <w:del w:id="1756" w:author="Praveen Kumar Chaubey" w:date="2020-12-22T18:26:00Z"/>
          <w:rFonts w:asciiTheme="minorHAnsi" w:hAnsiTheme="minorHAnsi" w:cstheme="minorHAnsi"/>
          <w:sz w:val="22"/>
        </w:rPr>
      </w:pPr>
      <w:del w:id="1757" w:author="Praveen Kumar Chaubey" w:date="2020-12-22T18:26:00Z">
        <w:r w:rsidRPr="00EE68DC" w:rsidDel="00AB7198">
          <w:rPr>
            <w:rFonts w:asciiTheme="minorHAnsi" w:hAnsiTheme="minorHAnsi" w:cstheme="minorHAnsi"/>
            <w:sz w:val="22"/>
          </w:rPr>
          <w:delText>Scanning Testing</w:delText>
        </w:r>
        <w:bookmarkEnd w:id="1286"/>
      </w:del>
    </w:p>
    <w:p w14:paraId="1264C98E" w14:textId="30B48632" w:rsidR="001F7FE2" w:rsidRPr="00AF56B1" w:rsidDel="00AB7198" w:rsidRDefault="001F7FE2" w:rsidP="001F7FE2">
      <w:pPr>
        <w:rPr>
          <w:del w:id="1758" w:author="Praveen Kumar Chaubey" w:date="2020-12-22T18:26:00Z"/>
          <w:rFonts w:asciiTheme="minorHAnsi" w:hAnsiTheme="minorHAnsi" w:cstheme="minorHAnsi"/>
          <w:sz w:val="24"/>
          <w:szCs w:val="24"/>
        </w:rPr>
      </w:pPr>
    </w:p>
    <w:p w14:paraId="3F95175E" w14:textId="700C5187" w:rsidR="001F7FE2" w:rsidRPr="00AF56B1" w:rsidDel="00AB7198" w:rsidRDefault="001F7FE2" w:rsidP="001F7FE2">
      <w:pPr>
        <w:pStyle w:val="Standard"/>
        <w:ind w:left="360"/>
        <w:jc w:val="both"/>
        <w:rPr>
          <w:del w:id="1759" w:author="Praveen Kumar Chaubey" w:date="2020-12-22T18:26:00Z"/>
          <w:rFonts w:asciiTheme="minorHAnsi" w:hAnsiTheme="minorHAnsi" w:cstheme="minorHAnsi"/>
        </w:rPr>
      </w:pPr>
      <w:del w:id="1760" w:author="Praveen Kumar Chaubey" w:date="2020-12-22T18:26:00Z">
        <w:r w:rsidRPr="00AF56B1" w:rsidDel="00AB7198">
          <w:rPr>
            <w:rFonts w:asciiTheme="minorHAnsi" w:hAnsiTheme="minorHAnsi" w:cstheme="minorHAnsi"/>
          </w:rPr>
          <w:delText>Wi-Fi scanning is one of the basic functions in a wireless network. It is the mechanism by which a client device (e.g. computer) or an application discovers the wireless networks that are in range of the Wi-Fi adapter. As part of this process, a scanning device or application gathers information about the signal strength, channel, security configuration and capabilities of nearby networks. Client devices use this information to determine which networks they can join or roam to. </w:delText>
        </w:r>
      </w:del>
    </w:p>
    <w:p w14:paraId="55AE4644" w14:textId="23A09896" w:rsidR="001F7FE2" w:rsidRPr="00AF56B1" w:rsidDel="00AB7198" w:rsidRDefault="001F7FE2" w:rsidP="001F7FE2">
      <w:pPr>
        <w:pStyle w:val="Standard"/>
        <w:ind w:left="360"/>
        <w:jc w:val="both"/>
        <w:rPr>
          <w:del w:id="1761" w:author="Praveen Kumar Chaubey" w:date="2020-12-22T18:26:00Z"/>
          <w:rFonts w:asciiTheme="minorHAnsi" w:hAnsiTheme="minorHAnsi" w:cstheme="minorHAnsi"/>
        </w:rPr>
      </w:pPr>
    </w:p>
    <w:p w14:paraId="19CA85BB" w14:textId="60CD4BED" w:rsidR="001F7FE2" w:rsidRPr="00AF56B1" w:rsidDel="00AB7198" w:rsidRDefault="001F7FE2" w:rsidP="001F7FE2">
      <w:pPr>
        <w:pStyle w:val="Standard"/>
        <w:ind w:left="360"/>
        <w:jc w:val="both"/>
        <w:rPr>
          <w:del w:id="1762" w:author="Praveen Kumar Chaubey" w:date="2020-12-22T18:26:00Z"/>
          <w:rFonts w:asciiTheme="minorHAnsi" w:eastAsia="Noto Serif CJK SC" w:hAnsiTheme="minorHAnsi" w:cstheme="minorHAnsi"/>
          <w:kern w:val="3"/>
          <w:sz w:val="24"/>
          <w:szCs w:val="24"/>
          <w:lang w:eastAsia="zh-CN" w:bidi="hi-IN"/>
        </w:rPr>
      </w:pPr>
      <w:del w:id="1763" w:author="Praveen Kumar Chaubey" w:date="2020-12-22T18:26:00Z">
        <w:r w:rsidRPr="00AF56B1" w:rsidDel="00AB7198">
          <w:rPr>
            <w:rFonts w:asciiTheme="minorHAnsi" w:hAnsiTheme="minorHAnsi" w:cstheme="minorHAnsi"/>
          </w:rPr>
          <w:delText>There are two methods to perform Wi-Fi scanning: </w:delText>
        </w:r>
        <w:r w:rsidRPr="00AF56B1" w:rsidDel="00AB7198">
          <w:rPr>
            <w:rFonts w:asciiTheme="minorHAnsi" w:hAnsiTheme="minorHAnsi" w:cstheme="minorHAnsi"/>
            <w:i/>
            <w:iCs/>
          </w:rPr>
          <w:delText>active</w:delText>
        </w:r>
        <w:r w:rsidRPr="00AF56B1" w:rsidDel="00AB7198">
          <w:rPr>
            <w:rFonts w:asciiTheme="minorHAnsi" w:hAnsiTheme="minorHAnsi" w:cstheme="minorHAnsi"/>
          </w:rPr>
          <w:delText> and </w:delText>
        </w:r>
        <w:r w:rsidRPr="00AF56B1" w:rsidDel="00AB7198">
          <w:rPr>
            <w:rFonts w:asciiTheme="minorHAnsi" w:hAnsiTheme="minorHAnsi" w:cstheme="minorHAnsi"/>
            <w:i/>
            <w:iCs/>
          </w:rPr>
          <w:delText>passive</w:delText>
        </w:r>
        <w:r w:rsidRPr="00AF56B1" w:rsidDel="00AB7198">
          <w:rPr>
            <w:rFonts w:asciiTheme="minorHAnsi" w:hAnsiTheme="minorHAnsi" w:cstheme="minorHAnsi"/>
          </w:rPr>
          <w:delText>.</w:delText>
        </w:r>
      </w:del>
    </w:p>
    <w:p w14:paraId="09792769" w14:textId="749626B7" w:rsidR="001F7FE2" w:rsidRPr="00AF56B1" w:rsidDel="00AB7198" w:rsidRDefault="001F7FE2" w:rsidP="00AF56B1">
      <w:pPr>
        <w:pStyle w:val="Heading4"/>
        <w:rPr>
          <w:del w:id="1764" w:author="Praveen Kumar Chaubey" w:date="2020-12-22T18:26:00Z"/>
          <w:rFonts w:asciiTheme="minorHAnsi" w:hAnsiTheme="minorHAnsi" w:cstheme="minorHAnsi"/>
        </w:rPr>
      </w:pPr>
      <w:bookmarkStart w:id="1765" w:name="_Toc59099844"/>
      <w:del w:id="1766" w:author="Praveen Kumar Chaubey" w:date="2020-12-22T18:26:00Z">
        <w:r w:rsidRPr="00AF56B1" w:rsidDel="00AB7198">
          <w:rPr>
            <w:rFonts w:asciiTheme="minorHAnsi" w:hAnsiTheme="minorHAnsi" w:cstheme="minorHAnsi"/>
          </w:rPr>
          <w:delText>Active Scanning</w:delText>
        </w:r>
        <w:bookmarkEnd w:id="1765"/>
      </w:del>
    </w:p>
    <w:p w14:paraId="07E99DC5" w14:textId="3F5821CF" w:rsidR="001F7FE2" w:rsidRPr="00AF56B1" w:rsidDel="00AB7198" w:rsidRDefault="001F7FE2" w:rsidP="001F7FE2">
      <w:pPr>
        <w:pStyle w:val="Standard"/>
        <w:ind w:left="720"/>
        <w:jc w:val="both"/>
        <w:rPr>
          <w:del w:id="1767" w:author="Praveen Kumar Chaubey" w:date="2020-12-22T18:26:00Z"/>
          <w:rFonts w:asciiTheme="minorHAnsi" w:hAnsiTheme="minorHAnsi" w:cstheme="minorHAnsi"/>
        </w:rPr>
      </w:pPr>
    </w:p>
    <w:p w14:paraId="28565201" w14:textId="3A4A7F97" w:rsidR="001F7FE2" w:rsidRPr="00AF56B1" w:rsidDel="00AB7198" w:rsidRDefault="001F7FE2" w:rsidP="001F7FE2">
      <w:pPr>
        <w:pStyle w:val="Textbody"/>
        <w:ind w:left="360"/>
        <w:jc w:val="both"/>
        <w:rPr>
          <w:del w:id="1768" w:author="Praveen Kumar Chaubey" w:date="2020-12-22T18:26:00Z"/>
          <w:rFonts w:asciiTheme="minorHAnsi" w:hAnsiTheme="minorHAnsi" w:cstheme="minorHAnsi"/>
        </w:rPr>
      </w:pPr>
      <w:del w:id="1769" w:author="Praveen Kumar Chaubey" w:date="2020-12-22T18:26:00Z">
        <w:r w:rsidRPr="00AF56B1" w:rsidDel="00AB7198">
          <w:rPr>
            <w:rFonts w:asciiTheme="minorHAnsi" w:hAnsiTheme="minorHAnsi" w:cstheme="minorHAnsi"/>
          </w:rPr>
          <w:delText>Active scans are enabled by default but can be disabled in a Radio profile. During active scans, the radio sends probe-any requests (probe requests with a null SSID name) to solicit probe responses from other devices. In other words, access points actively look for other devices, in addition to listening for them.</w:delText>
        </w:r>
      </w:del>
    </w:p>
    <w:p w14:paraId="1294B620" w14:textId="258702F7" w:rsidR="001F7FE2" w:rsidRPr="00AF56B1" w:rsidDel="00AB7198" w:rsidRDefault="001F7FE2" w:rsidP="001F7FE2">
      <w:pPr>
        <w:pStyle w:val="Textbody"/>
        <w:ind w:left="360"/>
        <w:jc w:val="both"/>
        <w:rPr>
          <w:del w:id="1770" w:author="Praveen Kumar Chaubey" w:date="2020-12-22T18:26:00Z"/>
          <w:rFonts w:asciiTheme="minorHAnsi" w:hAnsiTheme="minorHAnsi" w:cstheme="minorHAnsi"/>
          <w:sz w:val="22"/>
          <w:szCs w:val="22"/>
        </w:rPr>
      </w:pPr>
      <w:del w:id="1771" w:author="Praveen Kumar Chaubey" w:date="2020-12-22T18:26:00Z">
        <w:r w:rsidRPr="00AF56B1" w:rsidDel="00AB7198">
          <w:rPr>
            <w:rFonts w:asciiTheme="minorHAnsi" w:hAnsiTheme="minorHAnsi" w:cstheme="minorHAnsi"/>
            <w:sz w:val="22"/>
            <w:szCs w:val="22"/>
          </w:rPr>
          <w:delText>Probe request are sent the broadcast DA address(ff:ff:ff:ff:ff:ff).once a probe sent, STA starts a probe Timer countdown &amp; wait for answers. At the end of the timer, STA process the answer it has received. If no answer is received, STA moves to next channel &amp; repeats the discovery process.</w:delText>
        </w:r>
        <w:r w:rsidRPr="00AF56B1" w:rsidDel="00AB7198">
          <w:rPr>
            <w:rFonts w:asciiTheme="minorHAnsi" w:hAnsiTheme="minorHAnsi" w:cstheme="minorHAnsi"/>
            <w:sz w:val="22"/>
            <w:szCs w:val="22"/>
          </w:rPr>
          <w:br/>
        </w:r>
      </w:del>
    </w:p>
    <w:p w14:paraId="6E1BA138" w14:textId="5B671F39" w:rsidR="001F7FE2" w:rsidRPr="00AF56B1" w:rsidDel="00AB7198" w:rsidRDefault="001F7FE2" w:rsidP="001F7FE2">
      <w:pPr>
        <w:pStyle w:val="Standard"/>
        <w:jc w:val="both"/>
        <w:rPr>
          <w:del w:id="1772" w:author="Praveen Kumar Chaubey" w:date="2020-12-22T18:26:00Z"/>
          <w:rFonts w:asciiTheme="minorHAnsi" w:hAnsiTheme="minorHAnsi" w:cstheme="minorHAnsi"/>
        </w:rPr>
      </w:pPr>
      <w:del w:id="1773"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60800" behindDoc="0" locked="0" layoutInCell="1" allowOverlap="1" wp14:anchorId="32001957" wp14:editId="48D8DC7F">
              <wp:simplePos x="0" y="0"/>
              <wp:positionH relativeFrom="column">
                <wp:align>center</wp:align>
              </wp:positionH>
              <wp:positionV relativeFrom="paragraph">
                <wp:align>top</wp:align>
              </wp:positionV>
              <wp:extent cx="6120000" cy="3148199"/>
              <wp:effectExtent l="19050" t="19050" r="14605" b="14605"/>
              <wp:wrapSquare wrapText="bothSides"/>
              <wp:docPr id="27"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120000" cy="3148199"/>
                      </a:xfrm>
                      <a:prstGeom prst="rect">
                        <a:avLst/>
                      </a:prstGeom>
                      <a:ln>
                        <a:solidFill>
                          <a:schemeClr val="tx1"/>
                        </a:solidFill>
                      </a:ln>
                    </pic:spPr>
                  </pic:pic>
                </a:graphicData>
              </a:graphic>
            </wp:anchor>
          </w:drawing>
        </w:r>
      </w:del>
    </w:p>
    <w:p w14:paraId="3504D901" w14:textId="263A704A" w:rsidR="001F7FE2" w:rsidRPr="00AF56B1" w:rsidDel="00AB7198" w:rsidRDefault="001F7FE2" w:rsidP="001F7FE2">
      <w:pPr>
        <w:pStyle w:val="Standard"/>
        <w:jc w:val="both"/>
        <w:rPr>
          <w:del w:id="1774" w:author="Praveen Kumar Chaubey" w:date="2020-12-22T18:26:00Z"/>
          <w:rFonts w:asciiTheme="minorHAnsi" w:hAnsiTheme="minorHAnsi" w:cstheme="minorHAnsi"/>
        </w:rPr>
      </w:pPr>
      <w:del w:id="1775" w:author="Praveen Kumar Chaubey" w:date="2020-12-22T18:26:00Z">
        <w:r w:rsidRPr="00AF56B1" w:rsidDel="00AB7198">
          <w:rPr>
            <w:rFonts w:asciiTheme="minorHAnsi" w:hAnsiTheme="minorHAnsi" w:cstheme="minorHAnsi"/>
          </w:rPr>
          <w:delText>Address fields are set like below</w:delText>
        </w:r>
      </w:del>
    </w:p>
    <w:p w14:paraId="1605D85A" w14:textId="38E46CB1" w:rsidR="001F7FE2" w:rsidRPr="00AF56B1" w:rsidDel="00AB7198" w:rsidRDefault="001F7FE2" w:rsidP="001F7FE2">
      <w:pPr>
        <w:pStyle w:val="Standard"/>
        <w:jc w:val="both"/>
        <w:rPr>
          <w:del w:id="1776" w:author="Praveen Kumar Chaubey" w:date="2020-12-22T18:26:00Z"/>
          <w:rFonts w:asciiTheme="minorHAnsi" w:hAnsiTheme="minorHAnsi" w:cstheme="minorHAnsi"/>
        </w:rPr>
      </w:pPr>
      <w:del w:id="1777" w:author="Praveen Kumar Chaubey" w:date="2020-12-22T18:26:00Z">
        <w:r w:rsidRPr="00AF56B1" w:rsidDel="00AB7198">
          <w:rPr>
            <w:rFonts w:asciiTheme="minorHAnsi" w:hAnsiTheme="minorHAnsi" w:cstheme="minorHAnsi"/>
          </w:rPr>
          <w:delText>Address Field-1= Receiver Address (= Destination Address) 54:56:9b:65: f3:be</w:delText>
        </w:r>
      </w:del>
    </w:p>
    <w:p w14:paraId="7949B821" w14:textId="30C98460" w:rsidR="001F7FE2" w:rsidRPr="00AF56B1" w:rsidDel="00AB7198" w:rsidRDefault="001F7FE2" w:rsidP="001F7FE2">
      <w:pPr>
        <w:pStyle w:val="Standard"/>
        <w:jc w:val="both"/>
        <w:rPr>
          <w:del w:id="1778" w:author="Praveen Kumar Chaubey" w:date="2020-12-22T18:26:00Z"/>
          <w:rFonts w:asciiTheme="minorHAnsi" w:hAnsiTheme="minorHAnsi" w:cstheme="minorHAnsi"/>
        </w:rPr>
      </w:pPr>
      <w:del w:id="1779" w:author="Praveen Kumar Chaubey" w:date="2020-12-22T18:26:00Z">
        <w:r w:rsidRPr="00AF56B1" w:rsidDel="00AB7198">
          <w:rPr>
            <w:rFonts w:asciiTheme="minorHAnsi" w:hAnsiTheme="minorHAnsi" w:cstheme="minorHAnsi"/>
          </w:rPr>
          <w:delText>Address Field-2=Transmitter Address (= Source Address) 78:0c: f0:8d:8e:60</w:delText>
        </w:r>
      </w:del>
    </w:p>
    <w:p w14:paraId="1C29B61D" w14:textId="31158827" w:rsidR="001F7FE2" w:rsidRPr="00AF56B1" w:rsidDel="00AB7198" w:rsidRDefault="001F7FE2" w:rsidP="001F7FE2">
      <w:pPr>
        <w:pStyle w:val="Standard"/>
        <w:jc w:val="both"/>
        <w:rPr>
          <w:del w:id="1780" w:author="Praveen Kumar Chaubey" w:date="2020-12-22T18:26:00Z"/>
          <w:rFonts w:asciiTheme="minorHAnsi" w:hAnsiTheme="minorHAnsi" w:cstheme="minorHAnsi"/>
        </w:rPr>
      </w:pPr>
      <w:del w:id="1781" w:author="Praveen Kumar Chaubey" w:date="2020-12-22T18:26:00Z">
        <w:r w:rsidRPr="00AF56B1" w:rsidDel="00AB7198">
          <w:rPr>
            <w:rFonts w:asciiTheme="minorHAnsi" w:hAnsiTheme="minorHAnsi" w:cstheme="minorHAnsi"/>
          </w:rPr>
          <w:delText>Address Field-3=BSSID 78:0c: f0:8d:8e:60</w:delText>
        </w:r>
      </w:del>
    </w:p>
    <w:p w14:paraId="073C2E36" w14:textId="2214FEA9" w:rsidR="001F7FE2" w:rsidRPr="00AF56B1" w:rsidDel="00AB7198" w:rsidRDefault="001F7FE2" w:rsidP="001F7FE2">
      <w:pPr>
        <w:pStyle w:val="Standard"/>
        <w:jc w:val="both"/>
        <w:rPr>
          <w:del w:id="1782" w:author="Praveen Kumar Chaubey" w:date="2020-12-22T18:26:00Z"/>
          <w:rFonts w:asciiTheme="minorHAnsi" w:hAnsiTheme="minorHAnsi" w:cstheme="minorHAnsi"/>
        </w:rPr>
      </w:pPr>
    </w:p>
    <w:p w14:paraId="2AC57F85" w14:textId="43783A24" w:rsidR="001F7FE2" w:rsidRPr="00AF56B1" w:rsidDel="00AB7198" w:rsidRDefault="001F7FE2" w:rsidP="00AF56B1">
      <w:pPr>
        <w:pStyle w:val="Heading4"/>
        <w:rPr>
          <w:del w:id="1783" w:author="Praveen Kumar Chaubey" w:date="2020-12-22T18:26:00Z"/>
          <w:rFonts w:asciiTheme="minorHAnsi" w:hAnsiTheme="minorHAnsi" w:cstheme="minorHAnsi"/>
        </w:rPr>
      </w:pPr>
      <w:bookmarkStart w:id="1784" w:name="_Toc59099845"/>
      <w:del w:id="1785" w:author="Praveen Kumar Chaubey" w:date="2020-12-22T18:26:00Z">
        <w:r w:rsidRPr="00AF56B1" w:rsidDel="00AB7198">
          <w:rPr>
            <w:rFonts w:asciiTheme="minorHAnsi" w:hAnsiTheme="minorHAnsi" w:cstheme="minorHAnsi"/>
          </w:rPr>
          <w:delText>Passive Scanning</w:delText>
        </w:r>
        <w:bookmarkEnd w:id="1784"/>
      </w:del>
    </w:p>
    <w:p w14:paraId="75B9EA1A" w14:textId="765B4081" w:rsidR="001F7FE2" w:rsidRPr="00AF56B1" w:rsidDel="00AB7198" w:rsidRDefault="001F7FE2" w:rsidP="001F7FE2">
      <w:pPr>
        <w:pStyle w:val="Standard"/>
        <w:ind w:left="720"/>
        <w:jc w:val="both"/>
        <w:rPr>
          <w:del w:id="1786" w:author="Praveen Kumar Chaubey" w:date="2020-12-22T18:26:00Z"/>
          <w:rFonts w:asciiTheme="minorHAnsi" w:hAnsiTheme="minorHAnsi" w:cstheme="minorHAnsi"/>
        </w:rPr>
      </w:pPr>
    </w:p>
    <w:p w14:paraId="7856F103" w14:textId="6098ABA7" w:rsidR="001F7FE2" w:rsidRPr="00AF56B1" w:rsidDel="00AB7198" w:rsidRDefault="001F7FE2" w:rsidP="00AF56B1">
      <w:pPr>
        <w:pStyle w:val="Standard"/>
        <w:ind w:left="360" w:firstLine="0"/>
        <w:jc w:val="both"/>
        <w:rPr>
          <w:del w:id="1787" w:author="Praveen Kumar Chaubey" w:date="2020-12-22T18:26:00Z"/>
          <w:rFonts w:asciiTheme="minorHAnsi" w:hAnsiTheme="minorHAnsi" w:cstheme="minorHAnsi"/>
        </w:rPr>
      </w:pPr>
      <w:del w:id="1788" w:author="Praveen Kumar Chaubey" w:date="2020-12-22T18:26:00Z">
        <w:r w:rsidRPr="00AF56B1" w:rsidDel="00AB7198">
          <w:rPr>
            <w:rFonts w:asciiTheme="minorHAnsi" w:hAnsiTheme="minorHAnsi" w:cstheme="minorHAnsi"/>
          </w:rPr>
          <w:delText>During passive scans, the radio listens for beacons and probe responses. If you use only passive mode, the radio scans once per second, and audits packets on the wireless network. Passive scans are always enabled and cannot be disabled because this capability is also used to connect clients to access points.</w:delText>
        </w:r>
      </w:del>
    </w:p>
    <w:p w14:paraId="3A68ECD0" w14:textId="767454BC" w:rsidR="001F7FE2" w:rsidRPr="00AF56B1" w:rsidDel="00AB7198" w:rsidRDefault="001F7FE2" w:rsidP="001F7FE2">
      <w:pPr>
        <w:pStyle w:val="Textbody"/>
        <w:ind w:left="360"/>
        <w:jc w:val="both"/>
        <w:rPr>
          <w:del w:id="1789" w:author="Praveen Kumar Chaubey" w:date="2020-12-22T18:26:00Z"/>
          <w:rFonts w:asciiTheme="minorHAnsi" w:hAnsiTheme="minorHAnsi" w:cstheme="minorHAnsi"/>
          <w:sz w:val="22"/>
          <w:szCs w:val="22"/>
        </w:rPr>
      </w:pPr>
      <w:del w:id="1790" w:author="Praveen Kumar Chaubey" w:date="2020-12-22T18:26:00Z">
        <w:r w:rsidRPr="00AF56B1" w:rsidDel="00AB7198">
          <w:rPr>
            <w:rFonts w:asciiTheme="minorHAnsi" w:hAnsiTheme="minorHAnsi" w:cstheme="minorHAnsi"/>
            <w:sz w:val="22"/>
            <w:szCs w:val="22"/>
          </w:rPr>
          <w:delText>Beacon frames are used by the access points (and stations in an IBSS) to communicate throughout the serviced area the characteristics of the connection offered to the cell members. This information used by clients trying to connect to the network as well as clients already associated to the BSS.</w:delText>
        </w:r>
      </w:del>
    </w:p>
    <w:p w14:paraId="6651B09E" w14:textId="240E1ACD" w:rsidR="001F7FE2" w:rsidRPr="00AF56B1" w:rsidDel="00AB7198" w:rsidRDefault="001F7FE2" w:rsidP="001F7FE2">
      <w:pPr>
        <w:pStyle w:val="Textbody"/>
        <w:ind w:firstLine="360"/>
        <w:jc w:val="both"/>
        <w:rPr>
          <w:del w:id="1791" w:author="Praveen Kumar Chaubey" w:date="2020-12-22T18:26:00Z"/>
          <w:rFonts w:asciiTheme="minorHAnsi" w:hAnsiTheme="minorHAnsi" w:cstheme="minorHAnsi"/>
          <w:sz w:val="22"/>
          <w:szCs w:val="22"/>
        </w:rPr>
      </w:pPr>
      <w:del w:id="1792" w:author="Praveen Kumar Chaubey" w:date="2020-12-22T18:26:00Z">
        <w:r w:rsidRPr="00AF56B1" w:rsidDel="00AB7198">
          <w:rPr>
            <w:rFonts w:asciiTheme="minorHAnsi" w:hAnsiTheme="minorHAnsi" w:cstheme="minorHAnsi"/>
            <w:sz w:val="22"/>
            <w:szCs w:val="22"/>
          </w:rPr>
          <w:delText>Beacons are sent periodically at a time called Target Beacon Transmission Time(TBTT)</w:delText>
        </w:r>
      </w:del>
    </w:p>
    <w:p w14:paraId="66F17B0F" w14:textId="4AEF62B7" w:rsidR="001F7FE2" w:rsidRPr="00AF56B1" w:rsidDel="00AB7198" w:rsidRDefault="001F7FE2" w:rsidP="001F7FE2">
      <w:pPr>
        <w:pStyle w:val="Textbody"/>
        <w:ind w:firstLine="360"/>
        <w:jc w:val="both"/>
        <w:rPr>
          <w:del w:id="1793" w:author="Praveen Kumar Chaubey" w:date="2020-12-22T18:26:00Z"/>
          <w:rFonts w:asciiTheme="minorHAnsi" w:hAnsiTheme="minorHAnsi" w:cstheme="minorHAnsi"/>
          <w:sz w:val="22"/>
          <w:szCs w:val="22"/>
        </w:rPr>
      </w:pPr>
      <w:del w:id="1794" w:author="Praveen Kumar Chaubey" w:date="2020-12-22T18:26:00Z">
        <w:r w:rsidRPr="00AF56B1" w:rsidDel="00AB7198">
          <w:rPr>
            <w:rFonts w:asciiTheme="minorHAnsi" w:hAnsiTheme="minorHAnsi" w:cstheme="minorHAnsi"/>
            <w:sz w:val="22"/>
            <w:szCs w:val="22"/>
          </w:rPr>
          <w:delText xml:space="preserve">Beacon Interval=100 TU (100x 1024 microseconds or 102.4 milliseconds) </w:delText>
        </w:r>
      </w:del>
    </w:p>
    <w:p w14:paraId="590ACA3C" w14:textId="2232FE0D" w:rsidR="001F7FE2" w:rsidRPr="00AF56B1" w:rsidDel="00AB7198" w:rsidRDefault="001F7FE2" w:rsidP="001F7FE2">
      <w:pPr>
        <w:pStyle w:val="Textbody"/>
        <w:ind w:firstLine="360"/>
        <w:jc w:val="both"/>
        <w:rPr>
          <w:del w:id="1795" w:author="Praveen Kumar Chaubey" w:date="2020-12-22T18:26:00Z"/>
          <w:rFonts w:asciiTheme="minorHAnsi" w:hAnsiTheme="minorHAnsi" w:cstheme="minorHAnsi"/>
          <w:sz w:val="22"/>
          <w:szCs w:val="22"/>
        </w:rPr>
      </w:pPr>
      <w:del w:id="1796" w:author="Praveen Kumar Chaubey" w:date="2020-12-22T18:26:00Z">
        <w:r w:rsidRPr="00AF56B1" w:rsidDel="00AB7198">
          <w:rPr>
            <w:rFonts w:asciiTheme="minorHAnsi" w:hAnsiTheme="minorHAnsi" w:cstheme="minorHAnsi"/>
            <w:sz w:val="22"/>
            <w:szCs w:val="22"/>
          </w:rPr>
          <w:delText>Since, 1 TU=1024 microseconds</w:delText>
        </w:r>
      </w:del>
    </w:p>
    <w:p w14:paraId="0DFD4D32" w14:textId="1CF45FAC" w:rsidR="001F7FE2" w:rsidRPr="00AF56B1" w:rsidDel="00AB7198" w:rsidRDefault="001F7FE2" w:rsidP="001F7FE2">
      <w:pPr>
        <w:pStyle w:val="Textbody"/>
        <w:ind w:firstLine="360"/>
        <w:jc w:val="both"/>
        <w:rPr>
          <w:del w:id="1797" w:author="Praveen Kumar Chaubey" w:date="2020-12-22T18:26:00Z"/>
          <w:rFonts w:asciiTheme="minorHAnsi" w:hAnsiTheme="minorHAnsi" w:cstheme="minorHAnsi"/>
        </w:rPr>
      </w:pPr>
      <w:del w:id="1798" w:author="Praveen Kumar Chaubey" w:date="2020-12-22T18:26:00Z">
        <w:r w:rsidRPr="00AF56B1" w:rsidDel="00AB7198">
          <w:rPr>
            <w:rFonts w:asciiTheme="minorHAnsi" w:hAnsiTheme="minorHAnsi" w:cstheme="minorHAnsi"/>
            <w:noProof/>
            <w:lang w:val="en-US" w:eastAsia="en-US" w:bidi="ar-SA"/>
          </w:rPr>
          <w:drawing>
            <wp:anchor distT="0" distB="0" distL="114300" distR="114300" simplePos="0" relativeHeight="251661824" behindDoc="0" locked="0" layoutInCell="1" allowOverlap="1" wp14:anchorId="428FDAD3" wp14:editId="23CABB5A">
              <wp:simplePos x="0" y="0"/>
              <wp:positionH relativeFrom="margin">
                <wp:align>left</wp:align>
              </wp:positionH>
              <wp:positionV relativeFrom="paragraph">
                <wp:posOffset>309880</wp:posOffset>
              </wp:positionV>
              <wp:extent cx="6120000" cy="2901960"/>
              <wp:effectExtent l="19050" t="19050" r="14605" b="12700"/>
              <wp:wrapSquare wrapText="bothSides"/>
              <wp:docPr id="2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6120000" cy="2901960"/>
                      </a:xfrm>
                      <a:prstGeom prst="rect">
                        <a:avLst/>
                      </a:prstGeom>
                      <a:ln>
                        <a:solidFill>
                          <a:schemeClr val="tx1"/>
                        </a:solidFill>
                      </a:ln>
                    </pic:spPr>
                  </pic:pic>
                </a:graphicData>
              </a:graphic>
            </wp:anchor>
          </w:drawing>
        </w:r>
      </w:del>
    </w:p>
    <w:p w14:paraId="49873222" w14:textId="66071409" w:rsidR="001F7FE2" w:rsidRPr="00AF56B1" w:rsidDel="00AB7198" w:rsidRDefault="001F7FE2" w:rsidP="001F7FE2">
      <w:pPr>
        <w:pStyle w:val="Textbody"/>
        <w:jc w:val="both"/>
        <w:rPr>
          <w:del w:id="1799" w:author="Praveen Kumar Chaubey" w:date="2020-12-22T18:26:00Z"/>
          <w:rFonts w:asciiTheme="minorHAnsi" w:hAnsiTheme="minorHAnsi" w:cstheme="minorHAnsi"/>
        </w:rPr>
      </w:pPr>
    </w:p>
    <w:p w14:paraId="629B1A51" w14:textId="106EE3FB" w:rsidR="001F7FE2" w:rsidRPr="00EE68DC" w:rsidDel="00AB7198" w:rsidRDefault="001F7FE2" w:rsidP="00AF56B1">
      <w:pPr>
        <w:pStyle w:val="Heading3"/>
        <w:rPr>
          <w:del w:id="1800" w:author="Praveen Kumar Chaubey" w:date="2020-12-22T18:26:00Z"/>
          <w:rFonts w:asciiTheme="minorHAnsi" w:hAnsiTheme="minorHAnsi" w:cstheme="minorHAnsi"/>
          <w:sz w:val="22"/>
        </w:rPr>
      </w:pPr>
      <w:bookmarkStart w:id="1801" w:name="_Toc59099846"/>
      <w:del w:id="1802" w:author="Praveen Kumar Chaubey" w:date="2020-12-22T18:26:00Z">
        <w:r w:rsidRPr="00EE68DC" w:rsidDel="00AB7198">
          <w:rPr>
            <w:rFonts w:asciiTheme="minorHAnsi" w:eastAsiaTheme="majorEastAsia" w:hAnsiTheme="minorHAnsi" w:cstheme="minorHAnsi"/>
            <w:sz w:val="22"/>
            <w:lang w:bidi="ar-SA"/>
          </w:rPr>
          <w:delText xml:space="preserve">Authentication </w:delText>
        </w:r>
        <w:r w:rsidRPr="00EE68DC" w:rsidDel="00AB7198">
          <w:rPr>
            <w:rFonts w:asciiTheme="minorHAnsi" w:hAnsiTheme="minorHAnsi" w:cstheme="minorHAnsi"/>
            <w:sz w:val="22"/>
          </w:rPr>
          <w:delText>Testing</w:delText>
        </w:r>
        <w:bookmarkEnd w:id="1801"/>
      </w:del>
    </w:p>
    <w:p w14:paraId="734D78B4" w14:textId="092CC4BE" w:rsidR="001F7FE2" w:rsidRPr="00AF56B1" w:rsidDel="00AB7198" w:rsidRDefault="001F7FE2" w:rsidP="001F7FE2">
      <w:pPr>
        <w:pStyle w:val="Standard"/>
        <w:ind w:left="360"/>
        <w:jc w:val="both"/>
        <w:rPr>
          <w:del w:id="1803" w:author="Praveen Kumar Chaubey" w:date="2020-12-22T18:26:00Z"/>
          <w:rFonts w:asciiTheme="minorHAnsi" w:hAnsiTheme="minorHAnsi" w:cstheme="minorHAnsi"/>
        </w:rPr>
      </w:pPr>
    </w:p>
    <w:p w14:paraId="7E1C8514" w14:textId="7BB3F1FD" w:rsidR="001F7FE2" w:rsidRPr="00AF56B1" w:rsidDel="00AB7198" w:rsidRDefault="001F7FE2" w:rsidP="001F7FE2">
      <w:pPr>
        <w:pStyle w:val="Standard"/>
        <w:ind w:left="360"/>
        <w:jc w:val="both"/>
        <w:rPr>
          <w:del w:id="1804" w:author="Praveen Kumar Chaubey" w:date="2020-12-22T18:26:00Z"/>
          <w:rFonts w:asciiTheme="minorHAnsi" w:hAnsiTheme="minorHAnsi" w:cstheme="minorHAnsi"/>
        </w:rPr>
      </w:pPr>
      <w:del w:id="1805" w:author="Praveen Kumar Chaubey" w:date="2020-12-22T18:26:00Z">
        <w:r w:rsidRPr="00AF56B1" w:rsidDel="00AB7198">
          <w:rPr>
            <w:rFonts w:asciiTheme="minorHAnsi" w:hAnsiTheme="minorHAnsi" w:cstheme="minorHAnsi"/>
          </w:rPr>
          <w:delText>Here 4-way handshake is used and it’s the process of exchanging 4 messages between an access point and the client device to generate some encryption keys which can be used to encrypt actual data sent over Wireless medium.</w:delText>
        </w:r>
      </w:del>
    </w:p>
    <w:p w14:paraId="272A3B7D" w14:textId="41577F48" w:rsidR="001F7FE2" w:rsidRPr="00AF56B1" w:rsidDel="00AB7198" w:rsidRDefault="001F7FE2" w:rsidP="001F7FE2">
      <w:pPr>
        <w:pStyle w:val="Standard"/>
        <w:jc w:val="both"/>
        <w:rPr>
          <w:del w:id="1806" w:author="Praveen Kumar Chaubey" w:date="2020-12-22T18:26:00Z"/>
          <w:rFonts w:asciiTheme="minorHAnsi" w:hAnsiTheme="minorHAnsi" w:cstheme="minorHAnsi"/>
        </w:rPr>
      </w:pPr>
    </w:p>
    <w:p w14:paraId="1A39018E" w14:textId="1A0F91BA" w:rsidR="001F7FE2" w:rsidRPr="00AF56B1" w:rsidDel="00AB7198" w:rsidRDefault="001F7FE2" w:rsidP="001F7FE2">
      <w:pPr>
        <w:pStyle w:val="Standard"/>
        <w:jc w:val="both"/>
        <w:rPr>
          <w:del w:id="1807" w:author="Praveen Kumar Chaubey" w:date="2020-12-22T18:26:00Z"/>
          <w:rFonts w:asciiTheme="minorHAnsi" w:hAnsiTheme="minorHAnsi" w:cstheme="minorHAnsi"/>
        </w:rPr>
      </w:pPr>
      <w:del w:id="1808" w:author="Praveen Kumar Chaubey" w:date="2020-12-22T18:26:00Z">
        <w:r w:rsidRPr="00AF56B1" w:rsidDel="00AB7198">
          <w:rPr>
            <w:rFonts w:asciiTheme="minorHAnsi" w:hAnsiTheme="minorHAnsi" w:cstheme="minorHAnsi"/>
          </w:rPr>
          <w:delText>Pairwise Transit Key (PTK) = PRF (PMK+ Anounce + Snounce + Mac (AP) + Mac (client))</w:delText>
        </w:r>
      </w:del>
    </w:p>
    <w:p w14:paraId="17FD6195" w14:textId="62565D44" w:rsidR="001F7FE2" w:rsidRPr="00AF56B1" w:rsidDel="00AB7198" w:rsidRDefault="001F7FE2" w:rsidP="001F7FE2">
      <w:pPr>
        <w:pStyle w:val="Standard"/>
        <w:jc w:val="both"/>
        <w:rPr>
          <w:del w:id="1809" w:author="Praveen Kumar Chaubey" w:date="2020-12-22T18:26:00Z"/>
          <w:rFonts w:asciiTheme="minorHAnsi" w:hAnsiTheme="minorHAnsi" w:cstheme="minorHAnsi"/>
        </w:rPr>
      </w:pPr>
    </w:p>
    <w:p w14:paraId="6E953F0F" w14:textId="3D0F03A8" w:rsidR="001F7FE2" w:rsidRPr="00AF56B1" w:rsidDel="00AB7198" w:rsidRDefault="001F7FE2" w:rsidP="001F7FE2">
      <w:pPr>
        <w:pStyle w:val="Standard"/>
        <w:jc w:val="both"/>
        <w:rPr>
          <w:del w:id="1810" w:author="Praveen Kumar Chaubey" w:date="2020-12-22T18:26:00Z"/>
          <w:rFonts w:asciiTheme="minorHAnsi" w:hAnsiTheme="minorHAnsi" w:cstheme="minorHAnsi"/>
        </w:rPr>
      </w:pPr>
      <w:del w:id="1811" w:author="Praveen Kumar Chaubey" w:date="2020-12-22T18:26:00Z">
        <w:r w:rsidRPr="00AF56B1" w:rsidDel="00AB7198">
          <w:rPr>
            <w:rFonts w:asciiTheme="minorHAnsi" w:hAnsiTheme="minorHAnsi" w:cstheme="minorHAnsi"/>
          </w:rPr>
          <w:delText>PRF= PRF is a pseudo-random function which is applied to all the input.</w:delText>
        </w:r>
      </w:del>
    </w:p>
    <w:p w14:paraId="6EA1098C" w14:textId="5D0B8667" w:rsidR="001F7FE2" w:rsidRPr="00AF56B1" w:rsidDel="00AB7198" w:rsidRDefault="001F7FE2" w:rsidP="001F7FE2">
      <w:pPr>
        <w:pStyle w:val="Standard"/>
        <w:jc w:val="both"/>
        <w:rPr>
          <w:del w:id="1812" w:author="Praveen Kumar Chaubey" w:date="2020-12-22T18:26:00Z"/>
          <w:rFonts w:asciiTheme="minorHAnsi" w:hAnsiTheme="minorHAnsi" w:cstheme="minorHAnsi"/>
        </w:rPr>
      </w:pPr>
      <w:del w:id="1813" w:author="Praveen Kumar Chaubey" w:date="2020-12-22T18:26:00Z">
        <w:r w:rsidRPr="00AF56B1" w:rsidDel="00AB7198">
          <w:rPr>
            <w:rFonts w:asciiTheme="minorHAnsi" w:hAnsiTheme="minorHAnsi" w:cstheme="minorHAnsi"/>
          </w:rPr>
          <w:delText>PMK=Pairwise Master Key, is generated from PSK</w:delText>
        </w:r>
      </w:del>
    </w:p>
    <w:p w14:paraId="32F83DAA" w14:textId="54A89266" w:rsidR="001F7FE2" w:rsidRPr="00AF56B1" w:rsidDel="00AB7198" w:rsidRDefault="001F7FE2" w:rsidP="001F7FE2">
      <w:pPr>
        <w:pStyle w:val="Standard"/>
        <w:jc w:val="both"/>
        <w:rPr>
          <w:del w:id="1814" w:author="Praveen Kumar Chaubey" w:date="2020-12-22T18:26:00Z"/>
          <w:rFonts w:asciiTheme="minorHAnsi" w:hAnsiTheme="minorHAnsi" w:cstheme="minorHAnsi"/>
        </w:rPr>
      </w:pPr>
      <w:del w:id="1815" w:author="Praveen Kumar Chaubey" w:date="2020-12-22T18:26:00Z">
        <w:r w:rsidRPr="00AF56B1" w:rsidDel="00AB7198">
          <w:rPr>
            <w:rFonts w:asciiTheme="minorHAnsi" w:hAnsiTheme="minorHAnsi" w:cstheme="minorHAnsi"/>
          </w:rPr>
          <w:delText>Announce = Random Number from AP</w:delText>
        </w:r>
      </w:del>
    </w:p>
    <w:p w14:paraId="78627BB2" w14:textId="7EA03BF1" w:rsidR="001F7FE2" w:rsidRPr="00AF56B1" w:rsidDel="00AB7198" w:rsidRDefault="001F7FE2" w:rsidP="001F7FE2">
      <w:pPr>
        <w:pStyle w:val="Standard"/>
        <w:jc w:val="both"/>
        <w:rPr>
          <w:del w:id="1816" w:author="Praveen Kumar Chaubey" w:date="2020-12-22T18:26:00Z"/>
          <w:rFonts w:asciiTheme="minorHAnsi" w:hAnsiTheme="minorHAnsi" w:cstheme="minorHAnsi"/>
        </w:rPr>
      </w:pPr>
      <w:del w:id="1817" w:author="Praveen Kumar Chaubey" w:date="2020-12-22T18:26:00Z">
        <w:r w:rsidRPr="00AF56B1" w:rsidDel="00AB7198">
          <w:rPr>
            <w:rFonts w:asciiTheme="minorHAnsi" w:hAnsiTheme="minorHAnsi" w:cstheme="minorHAnsi"/>
          </w:rPr>
          <w:delText>Snounce = Random Number from Client</w:delText>
        </w:r>
      </w:del>
    </w:p>
    <w:p w14:paraId="75304CCE" w14:textId="64288C27" w:rsidR="001F7FE2" w:rsidRPr="00AF56B1" w:rsidDel="00AB7198" w:rsidRDefault="001F7FE2" w:rsidP="001F7FE2">
      <w:pPr>
        <w:pStyle w:val="Standard"/>
        <w:jc w:val="both"/>
        <w:rPr>
          <w:del w:id="1818" w:author="Praveen Kumar Chaubey" w:date="2020-12-22T18:26:00Z"/>
          <w:rFonts w:asciiTheme="minorHAnsi" w:hAnsiTheme="minorHAnsi" w:cstheme="minorHAnsi"/>
        </w:rPr>
      </w:pPr>
    </w:p>
    <w:p w14:paraId="58FF5F77" w14:textId="40641E28" w:rsidR="001F7FE2" w:rsidRPr="00AF56B1" w:rsidDel="00AB7198" w:rsidRDefault="001F7FE2" w:rsidP="00771D0C">
      <w:pPr>
        <w:pStyle w:val="Standard"/>
        <w:numPr>
          <w:ilvl w:val="0"/>
          <w:numId w:val="1"/>
        </w:numPr>
        <w:jc w:val="both"/>
        <w:rPr>
          <w:del w:id="1819" w:author="Praveen Kumar Chaubey" w:date="2020-12-22T18:26:00Z"/>
          <w:rFonts w:asciiTheme="minorHAnsi" w:hAnsiTheme="minorHAnsi" w:cstheme="minorHAnsi"/>
        </w:rPr>
      </w:pPr>
      <w:del w:id="1820" w:author="Praveen Kumar Chaubey" w:date="2020-12-22T18:26:00Z">
        <w:r w:rsidRPr="00AF56B1" w:rsidDel="00AB7198">
          <w:rPr>
            <w:rFonts w:asciiTheme="minorHAnsi" w:hAnsiTheme="minorHAnsi" w:cstheme="minorHAnsi"/>
          </w:rPr>
          <w:delText>Message 1, AP shares it’s Anounce to Client so that Client produces its PTK.</w:delText>
        </w:r>
      </w:del>
    </w:p>
    <w:p w14:paraId="57FE2FF8" w14:textId="14F68B85" w:rsidR="001F7FE2" w:rsidRPr="00AF56B1" w:rsidDel="00AB7198" w:rsidRDefault="001F7FE2" w:rsidP="00771D0C">
      <w:pPr>
        <w:pStyle w:val="Standard"/>
        <w:numPr>
          <w:ilvl w:val="0"/>
          <w:numId w:val="1"/>
        </w:numPr>
        <w:jc w:val="both"/>
        <w:rPr>
          <w:del w:id="1821" w:author="Praveen Kumar Chaubey" w:date="2020-12-22T18:26:00Z"/>
          <w:rFonts w:asciiTheme="minorHAnsi" w:hAnsiTheme="minorHAnsi" w:cstheme="minorHAnsi"/>
        </w:rPr>
      </w:pPr>
      <w:del w:id="1822" w:author="Praveen Kumar Chaubey" w:date="2020-12-22T18:26:00Z">
        <w:r w:rsidRPr="00AF56B1" w:rsidDel="00AB7198">
          <w:rPr>
            <w:rFonts w:asciiTheme="minorHAnsi" w:hAnsiTheme="minorHAnsi" w:cstheme="minorHAnsi"/>
          </w:rPr>
          <w:delText>Message 2, Client shares its Snounce to AP so that client produces its PTK.</w:delText>
        </w:r>
      </w:del>
    </w:p>
    <w:p w14:paraId="4D8331D5" w14:textId="754ECF41" w:rsidR="001F7FE2" w:rsidRPr="00AF56B1" w:rsidDel="00AB7198" w:rsidRDefault="001F7FE2" w:rsidP="00771D0C">
      <w:pPr>
        <w:pStyle w:val="Standard"/>
        <w:numPr>
          <w:ilvl w:val="0"/>
          <w:numId w:val="1"/>
        </w:numPr>
        <w:jc w:val="both"/>
        <w:rPr>
          <w:del w:id="1823" w:author="Praveen Kumar Chaubey" w:date="2020-12-22T18:26:00Z"/>
          <w:rFonts w:asciiTheme="minorHAnsi" w:hAnsiTheme="minorHAnsi" w:cstheme="minorHAnsi"/>
        </w:rPr>
      </w:pPr>
      <w:del w:id="1824" w:author="Praveen Kumar Chaubey" w:date="2020-12-22T18:26:00Z">
        <w:r w:rsidRPr="00AF56B1" w:rsidDel="00AB7198">
          <w:rPr>
            <w:rFonts w:asciiTheme="minorHAnsi" w:hAnsiTheme="minorHAnsi" w:cstheme="minorHAnsi"/>
          </w:rPr>
          <w:delText>Message 3, AP compares with client PTK.</w:delText>
        </w:r>
      </w:del>
    </w:p>
    <w:p w14:paraId="3D1B9212" w14:textId="0BA970CE" w:rsidR="001F7FE2" w:rsidRPr="00AF56B1" w:rsidDel="00AB7198" w:rsidRDefault="001F7FE2" w:rsidP="00771D0C">
      <w:pPr>
        <w:pStyle w:val="Standard"/>
        <w:numPr>
          <w:ilvl w:val="0"/>
          <w:numId w:val="1"/>
        </w:numPr>
        <w:jc w:val="both"/>
        <w:rPr>
          <w:del w:id="1825" w:author="Praveen Kumar Chaubey" w:date="2020-12-22T18:26:00Z"/>
          <w:rFonts w:asciiTheme="minorHAnsi" w:hAnsiTheme="minorHAnsi" w:cstheme="minorHAnsi"/>
        </w:rPr>
      </w:pPr>
      <w:del w:id="1826" w:author="Praveen Kumar Chaubey" w:date="2020-12-22T18:26:00Z">
        <w:r w:rsidRPr="00AF56B1" w:rsidDel="00AB7198">
          <w:rPr>
            <w:rFonts w:asciiTheme="minorHAnsi" w:hAnsiTheme="minorHAnsi" w:cstheme="minorHAnsi"/>
          </w:rPr>
          <w:delText>Message 4, if PTK is same then client sends an ACK and authentication completes.</w:delText>
        </w:r>
      </w:del>
    </w:p>
    <w:p w14:paraId="65BF8046" w14:textId="7E5938DE" w:rsidR="001F7FE2" w:rsidRPr="00AF56B1" w:rsidDel="00AB7198" w:rsidRDefault="001F7FE2" w:rsidP="001F7FE2">
      <w:pPr>
        <w:pStyle w:val="Standard"/>
        <w:jc w:val="both"/>
        <w:rPr>
          <w:del w:id="1827" w:author="Praveen Kumar Chaubey" w:date="2020-12-22T18:26:00Z"/>
          <w:rFonts w:asciiTheme="minorHAnsi" w:hAnsiTheme="minorHAnsi" w:cstheme="minorHAnsi"/>
        </w:rPr>
      </w:pPr>
    </w:p>
    <w:p w14:paraId="7EA8DF0F" w14:textId="32E68F77" w:rsidR="001F7FE2" w:rsidRPr="00AF56B1" w:rsidDel="00AB7198" w:rsidRDefault="001F7FE2" w:rsidP="001F7FE2">
      <w:pPr>
        <w:pStyle w:val="Standard"/>
        <w:jc w:val="both"/>
        <w:rPr>
          <w:del w:id="1828" w:author="Praveen Kumar Chaubey" w:date="2020-12-22T18:26:00Z"/>
          <w:rFonts w:asciiTheme="minorHAnsi" w:hAnsiTheme="minorHAnsi" w:cstheme="minorHAnsi"/>
        </w:rPr>
      </w:pPr>
      <w:del w:id="1829" w:author="Praveen Kumar Chaubey" w:date="2020-12-22T18:26:00Z">
        <w:r w:rsidRPr="00AF56B1" w:rsidDel="00AB7198">
          <w:rPr>
            <w:rFonts w:asciiTheme="minorHAnsi" w:hAnsiTheme="minorHAnsi" w:cstheme="minorHAnsi"/>
          </w:rPr>
          <w:delText>Below screenshots shows authentication step by step,</w:delText>
        </w:r>
      </w:del>
    </w:p>
    <w:p w14:paraId="2F82364A" w14:textId="5FB7A184" w:rsidR="001F7FE2" w:rsidRPr="00AF56B1" w:rsidDel="00AB7198" w:rsidRDefault="001F7FE2" w:rsidP="001F7FE2">
      <w:pPr>
        <w:pStyle w:val="Standard"/>
        <w:jc w:val="both"/>
        <w:rPr>
          <w:del w:id="1830" w:author="Praveen Kumar Chaubey" w:date="2020-12-22T18:26:00Z"/>
          <w:rFonts w:asciiTheme="minorHAnsi" w:hAnsiTheme="minorHAnsi" w:cstheme="minorHAnsi"/>
        </w:rPr>
      </w:pPr>
      <w:del w:id="1831" w:author="Praveen Kumar Chaubey" w:date="2020-12-22T18:26:00Z">
        <w:r w:rsidRPr="00AF56B1" w:rsidDel="00AB7198">
          <w:rPr>
            <w:rFonts w:asciiTheme="minorHAnsi" w:hAnsiTheme="minorHAnsi" w:cstheme="minorHAnsi"/>
          </w:rPr>
          <w:tab/>
        </w:r>
      </w:del>
    </w:p>
    <w:p w14:paraId="316987D4" w14:textId="14BAD2F1" w:rsidR="001F7FE2" w:rsidRPr="00AF56B1" w:rsidDel="00AB7198" w:rsidRDefault="001F7FE2" w:rsidP="001F7FE2">
      <w:pPr>
        <w:pStyle w:val="Standard"/>
        <w:jc w:val="both"/>
        <w:rPr>
          <w:del w:id="1832" w:author="Praveen Kumar Chaubey" w:date="2020-12-22T18:26:00Z"/>
          <w:rFonts w:asciiTheme="minorHAnsi" w:hAnsiTheme="minorHAnsi" w:cstheme="minorHAnsi"/>
        </w:rPr>
      </w:pPr>
      <w:del w:id="1833"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67968" behindDoc="0" locked="0" layoutInCell="1" allowOverlap="1" wp14:anchorId="33823859" wp14:editId="25B88134">
              <wp:simplePos x="0" y="0"/>
              <wp:positionH relativeFrom="margin">
                <wp:align>center</wp:align>
              </wp:positionH>
              <wp:positionV relativeFrom="paragraph">
                <wp:posOffset>314340</wp:posOffset>
              </wp:positionV>
              <wp:extent cx="6570345" cy="3795395"/>
              <wp:effectExtent l="19050" t="19050" r="20955" b="14605"/>
              <wp:wrapSquare wrapText="bothSides"/>
              <wp:docPr id="3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6570345" cy="3795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F56B1" w:rsidDel="00AB7198">
          <w:rPr>
            <w:rFonts w:asciiTheme="minorHAnsi" w:hAnsiTheme="minorHAnsi" w:cstheme="minorHAnsi"/>
          </w:rPr>
          <w:delText>Message 1,</w:delText>
        </w:r>
      </w:del>
    </w:p>
    <w:p w14:paraId="388CACC7" w14:textId="5E3B19AD" w:rsidR="001F7FE2" w:rsidRPr="00AF56B1" w:rsidDel="00AB7198" w:rsidRDefault="001F7FE2" w:rsidP="001F7FE2">
      <w:pPr>
        <w:pStyle w:val="Standard"/>
        <w:jc w:val="both"/>
        <w:rPr>
          <w:del w:id="1834" w:author="Praveen Kumar Chaubey" w:date="2020-12-22T18:26:00Z"/>
          <w:rFonts w:asciiTheme="minorHAnsi" w:hAnsiTheme="minorHAnsi" w:cstheme="minorHAnsi"/>
        </w:rPr>
      </w:pPr>
    </w:p>
    <w:p w14:paraId="07CD2331" w14:textId="1C54EF8C" w:rsidR="001F7FE2" w:rsidRPr="00AF56B1" w:rsidDel="00AB7198" w:rsidRDefault="001F7FE2" w:rsidP="001F7FE2">
      <w:pPr>
        <w:pStyle w:val="Standard"/>
        <w:jc w:val="both"/>
        <w:rPr>
          <w:del w:id="1835" w:author="Praveen Kumar Chaubey" w:date="2020-12-22T18:26:00Z"/>
          <w:rFonts w:asciiTheme="minorHAnsi" w:hAnsiTheme="minorHAnsi" w:cstheme="minorHAnsi"/>
        </w:rPr>
      </w:pPr>
    </w:p>
    <w:p w14:paraId="63CBBA8F" w14:textId="01767E58" w:rsidR="001F7FE2" w:rsidRPr="00AF56B1" w:rsidDel="00AB7198" w:rsidRDefault="001F7FE2" w:rsidP="001F7FE2">
      <w:pPr>
        <w:pStyle w:val="Standard"/>
        <w:jc w:val="both"/>
        <w:rPr>
          <w:del w:id="1836" w:author="Praveen Kumar Chaubey" w:date="2020-12-22T18:26:00Z"/>
          <w:rFonts w:asciiTheme="minorHAnsi" w:hAnsiTheme="minorHAnsi" w:cstheme="minorHAnsi"/>
        </w:rPr>
      </w:pPr>
    </w:p>
    <w:p w14:paraId="19C0DCCA" w14:textId="39D99716" w:rsidR="001F7FE2" w:rsidRPr="00AF56B1" w:rsidDel="00AB7198" w:rsidRDefault="001F7FE2" w:rsidP="001F7FE2">
      <w:pPr>
        <w:pStyle w:val="Standard"/>
        <w:jc w:val="both"/>
        <w:rPr>
          <w:del w:id="1837" w:author="Praveen Kumar Chaubey" w:date="2020-12-22T18:26:00Z"/>
          <w:rFonts w:asciiTheme="minorHAnsi" w:hAnsiTheme="minorHAnsi" w:cstheme="minorHAnsi"/>
        </w:rPr>
      </w:pPr>
    </w:p>
    <w:p w14:paraId="16E2E6E2" w14:textId="6B860BC5" w:rsidR="001F7FE2" w:rsidRPr="00AF56B1" w:rsidDel="00AB7198" w:rsidRDefault="001F7FE2" w:rsidP="001F7FE2">
      <w:pPr>
        <w:pStyle w:val="Standard"/>
        <w:jc w:val="both"/>
        <w:rPr>
          <w:del w:id="1838" w:author="Praveen Kumar Chaubey" w:date="2020-12-22T18:26:00Z"/>
          <w:rFonts w:asciiTheme="minorHAnsi" w:hAnsiTheme="minorHAnsi" w:cstheme="minorHAnsi"/>
        </w:rPr>
      </w:pPr>
    </w:p>
    <w:p w14:paraId="19C03A1B" w14:textId="107E75A3" w:rsidR="001F7FE2" w:rsidRPr="00AF56B1" w:rsidDel="00AB7198" w:rsidRDefault="001F7FE2" w:rsidP="001F7FE2">
      <w:pPr>
        <w:pStyle w:val="Standard"/>
        <w:jc w:val="both"/>
        <w:rPr>
          <w:del w:id="1839" w:author="Praveen Kumar Chaubey" w:date="2020-12-22T18:26:00Z"/>
          <w:rFonts w:asciiTheme="minorHAnsi" w:hAnsiTheme="minorHAnsi" w:cstheme="minorHAnsi"/>
        </w:rPr>
      </w:pPr>
    </w:p>
    <w:p w14:paraId="7E81D4A7" w14:textId="5E73A56F" w:rsidR="001F7FE2" w:rsidRPr="00AF56B1" w:rsidDel="00AB7198" w:rsidRDefault="001F7FE2" w:rsidP="001F7FE2">
      <w:pPr>
        <w:pStyle w:val="Standard"/>
        <w:jc w:val="both"/>
        <w:rPr>
          <w:del w:id="1840" w:author="Praveen Kumar Chaubey" w:date="2020-12-22T18:26:00Z"/>
          <w:rFonts w:asciiTheme="minorHAnsi" w:hAnsiTheme="minorHAnsi" w:cstheme="minorHAnsi"/>
        </w:rPr>
      </w:pPr>
    </w:p>
    <w:p w14:paraId="55C8095F" w14:textId="159E8E82" w:rsidR="001F7FE2" w:rsidRPr="00AF56B1" w:rsidDel="00AB7198" w:rsidRDefault="001F7FE2" w:rsidP="001F7FE2">
      <w:pPr>
        <w:pStyle w:val="Standard"/>
        <w:jc w:val="both"/>
        <w:rPr>
          <w:del w:id="1841" w:author="Praveen Kumar Chaubey" w:date="2020-12-22T18:26:00Z"/>
          <w:rFonts w:asciiTheme="minorHAnsi" w:hAnsiTheme="minorHAnsi" w:cstheme="minorHAnsi"/>
        </w:rPr>
      </w:pPr>
    </w:p>
    <w:p w14:paraId="761C6158" w14:textId="7ECDDC60" w:rsidR="001F7FE2" w:rsidRPr="00AF56B1" w:rsidDel="00AB7198" w:rsidRDefault="001F7FE2" w:rsidP="001F7FE2">
      <w:pPr>
        <w:pStyle w:val="Standard"/>
        <w:jc w:val="both"/>
        <w:rPr>
          <w:del w:id="1842" w:author="Praveen Kumar Chaubey" w:date="2020-12-22T18:26:00Z"/>
          <w:rFonts w:asciiTheme="minorHAnsi" w:hAnsiTheme="minorHAnsi" w:cstheme="minorHAnsi"/>
        </w:rPr>
      </w:pPr>
    </w:p>
    <w:p w14:paraId="39CF5306" w14:textId="3A8C5632" w:rsidR="001F7FE2" w:rsidRPr="00AF56B1" w:rsidDel="00AB7198" w:rsidRDefault="001F7FE2" w:rsidP="001F7FE2">
      <w:pPr>
        <w:pStyle w:val="Standard"/>
        <w:jc w:val="both"/>
        <w:rPr>
          <w:del w:id="1843" w:author="Praveen Kumar Chaubey" w:date="2020-12-22T18:26:00Z"/>
          <w:rFonts w:asciiTheme="minorHAnsi" w:hAnsiTheme="minorHAnsi" w:cstheme="minorHAnsi"/>
        </w:rPr>
      </w:pPr>
    </w:p>
    <w:p w14:paraId="61B0CFF0" w14:textId="34D397CD" w:rsidR="001F7FE2" w:rsidRPr="00AF56B1" w:rsidDel="00AB7198" w:rsidRDefault="001F7FE2" w:rsidP="001F7FE2">
      <w:pPr>
        <w:pStyle w:val="Standard"/>
        <w:jc w:val="both"/>
        <w:rPr>
          <w:del w:id="1844" w:author="Praveen Kumar Chaubey" w:date="2020-12-22T18:26:00Z"/>
          <w:rFonts w:asciiTheme="minorHAnsi" w:hAnsiTheme="minorHAnsi" w:cstheme="minorHAnsi"/>
        </w:rPr>
      </w:pPr>
    </w:p>
    <w:p w14:paraId="57262452" w14:textId="347372EF" w:rsidR="001F7FE2" w:rsidRPr="00AF56B1" w:rsidDel="00AB7198" w:rsidRDefault="001F7FE2" w:rsidP="001F7FE2">
      <w:pPr>
        <w:pStyle w:val="Standard"/>
        <w:jc w:val="both"/>
        <w:rPr>
          <w:del w:id="1845" w:author="Praveen Kumar Chaubey" w:date="2020-12-22T18:26:00Z"/>
          <w:rFonts w:asciiTheme="minorHAnsi" w:hAnsiTheme="minorHAnsi" w:cstheme="minorHAnsi"/>
        </w:rPr>
      </w:pPr>
    </w:p>
    <w:p w14:paraId="6D4C3A79" w14:textId="4C0CFE09" w:rsidR="001F7FE2" w:rsidRPr="00AF56B1" w:rsidDel="00AB7198" w:rsidRDefault="001F7FE2" w:rsidP="001F7FE2">
      <w:pPr>
        <w:pStyle w:val="Standard"/>
        <w:jc w:val="both"/>
        <w:rPr>
          <w:del w:id="1846" w:author="Praveen Kumar Chaubey" w:date="2020-12-22T18:26:00Z"/>
          <w:rFonts w:asciiTheme="minorHAnsi" w:hAnsiTheme="minorHAnsi" w:cstheme="minorHAnsi"/>
        </w:rPr>
      </w:pPr>
    </w:p>
    <w:p w14:paraId="206C283F" w14:textId="297A767D" w:rsidR="001F7FE2" w:rsidRPr="00AF56B1" w:rsidDel="00AB7198" w:rsidRDefault="001F7FE2" w:rsidP="001F7FE2">
      <w:pPr>
        <w:pStyle w:val="Standard"/>
        <w:jc w:val="both"/>
        <w:rPr>
          <w:del w:id="1847" w:author="Praveen Kumar Chaubey" w:date="2020-12-22T18:26:00Z"/>
          <w:rFonts w:asciiTheme="minorHAnsi" w:hAnsiTheme="minorHAnsi" w:cstheme="minorHAnsi"/>
        </w:rPr>
      </w:pPr>
    </w:p>
    <w:p w14:paraId="7050CF20" w14:textId="5A205D5E" w:rsidR="001F7FE2" w:rsidRPr="00AF56B1" w:rsidDel="00AB7198" w:rsidRDefault="001F7FE2" w:rsidP="001F7FE2">
      <w:pPr>
        <w:pStyle w:val="Standard"/>
        <w:jc w:val="both"/>
        <w:rPr>
          <w:del w:id="1848" w:author="Praveen Kumar Chaubey" w:date="2020-12-22T18:26:00Z"/>
          <w:rFonts w:asciiTheme="minorHAnsi" w:hAnsiTheme="minorHAnsi" w:cstheme="minorHAnsi"/>
        </w:rPr>
      </w:pPr>
    </w:p>
    <w:p w14:paraId="67270173" w14:textId="26AAD5B0" w:rsidR="001F7FE2" w:rsidRPr="00AF56B1" w:rsidDel="00AB7198" w:rsidRDefault="001F7FE2" w:rsidP="001F7FE2">
      <w:pPr>
        <w:pStyle w:val="Standard"/>
        <w:jc w:val="both"/>
        <w:rPr>
          <w:del w:id="1849" w:author="Praveen Kumar Chaubey" w:date="2020-12-22T18:26:00Z"/>
          <w:rFonts w:asciiTheme="minorHAnsi" w:hAnsiTheme="minorHAnsi" w:cstheme="minorHAnsi"/>
        </w:rPr>
      </w:pPr>
    </w:p>
    <w:p w14:paraId="5E6F784F" w14:textId="02D4820E" w:rsidR="001F7FE2" w:rsidRPr="00AF56B1" w:rsidDel="00AB7198" w:rsidRDefault="001F7FE2" w:rsidP="001F7FE2">
      <w:pPr>
        <w:pStyle w:val="Standard"/>
        <w:jc w:val="both"/>
        <w:rPr>
          <w:del w:id="1850" w:author="Praveen Kumar Chaubey" w:date="2020-12-22T18:26:00Z"/>
          <w:rFonts w:asciiTheme="minorHAnsi" w:hAnsiTheme="minorHAnsi" w:cstheme="minorHAnsi"/>
        </w:rPr>
      </w:pPr>
    </w:p>
    <w:p w14:paraId="75675F3D" w14:textId="2D8E00A5" w:rsidR="001F7FE2" w:rsidRPr="00AF56B1" w:rsidDel="00AB7198" w:rsidRDefault="001F7FE2" w:rsidP="001F7FE2">
      <w:pPr>
        <w:pStyle w:val="Standard"/>
        <w:jc w:val="both"/>
        <w:rPr>
          <w:del w:id="1851" w:author="Praveen Kumar Chaubey" w:date="2020-12-22T18:26:00Z"/>
          <w:rFonts w:asciiTheme="minorHAnsi" w:hAnsiTheme="minorHAnsi" w:cstheme="minorHAnsi"/>
        </w:rPr>
      </w:pPr>
    </w:p>
    <w:p w14:paraId="19BDA09F" w14:textId="3BBB7E34" w:rsidR="001F7FE2" w:rsidRPr="00AF56B1" w:rsidDel="00AB7198" w:rsidRDefault="001F7FE2" w:rsidP="001F7FE2">
      <w:pPr>
        <w:pStyle w:val="Standard"/>
        <w:jc w:val="both"/>
        <w:rPr>
          <w:del w:id="1852" w:author="Praveen Kumar Chaubey" w:date="2020-12-22T18:26:00Z"/>
          <w:rFonts w:asciiTheme="minorHAnsi" w:hAnsiTheme="minorHAnsi" w:cstheme="minorHAnsi"/>
        </w:rPr>
      </w:pPr>
    </w:p>
    <w:p w14:paraId="1AC7B82D" w14:textId="22E56D94" w:rsidR="001F7FE2" w:rsidRPr="00AF56B1" w:rsidDel="00AB7198" w:rsidRDefault="001F7FE2" w:rsidP="001F7FE2">
      <w:pPr>
        <w:pStyle w:val="Standard"/>
        <w:jc w:val="both"/>
        <w:rPr>
          <w:del w:id="1853" w:author="Praveen Kumar Chaubey" w:date="2020-12-22T18:26:00Z"/>
          <w:rFonts w:asciiTheme="minorHAnsi" w:hAnsiTheme="minorHAnsi" w:cstheme="minorHAnsi"/>
        </w:rPr>
      </w:pPr>
    </w:p>
    <w:p w14:paraId="7AF1439A" w14:textId="42BA208B" w:rsidR="001F7FE2" w:rsidRPr="00AF56B1" w:rsidDel="00AB7198" w:rsidRDefault="001F7FE2" w:rsidP="001F7FE2">
      <w:pPr>
        <w:pStyle w:val="Standard"/>
        <w:jc w:val="both"/>
        <w:rPr>
          <w:del w:id="1854" w:author="Praveen Kumar Chaubey" w:date="2020-12-22T18:26:00Z"/>
          <w:rFonts w:asciiTheme="minorHAnsi" w:hAnsiTheme="minorHAnsi" w:cstheme="minorHAnsi"/>
        </w:rPr>
      </w:pPr>
      <w:del w:id="1855" w:author="Praveen Kumar Chaubey" w:date="2020-12-22T18:26:00Z">
        <w:r w:rsidRPr="00AF56B1" w:rsidDel="00AB7198">
          <w:rPr>
            <w:rFonts w:asciiTheme="minorHAnsi" w:hAnsiTheme="minorHAnsi" w:cstheme="minorHAnsi"/>
          </w:rPr>
          <w:delText>Message 2,</w:delText>
        </w:r>
      </w:del>
    </w:p>
    <w:p w14:paraId="14BB6010" w14:textId="537A188D" w:rsidR="001F7FE2" w:rsidRPr="00AF56B1" w:rsidDel="00AB7198" w:rsidRDefault="001F7FE2" w:rsidP="001F7FE2">
      <w:pPr>
        <w:pStyle w:val="Standard"/>
        <w:jc w:val="both"/>
        <w:rPr>
          <w:del w:id="1856" w:author="Praveen Kumar Chaubey" w:date="2020-12-22T18:26:00Z"/>
          <w:rFonts w:asciiTheme="minorHAnsi" w:hAnsiTheme="minorHAnsi" w:cstheme="minorHAnsi"/>
        </w:rPr>
      </w:pPr>
      <w:del w:id="1857"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68992" behindDoc="0" locked="0" layoutInCell="1" allowOverlap="1" wp14:anchorId="32417DAF" wp14:editId="157F7B98">
              <wp:simplePos x="0" y="0"/>
              <wp:positionH relativeFrom="margin">
                <wp:align>center</wp:align>
              </wp:positionH>
              <wp:positionV relativeFrom="paragraph">
                <wp:posOffset>216345</wp:posOffset>
              </wp:positionV>
              <wp:extent cx="6605905" cy="3906520"/>
              <wp:effectExtent l="19050" t="19050" r="23495" b="17780"/>
              <wp:wrapSquare wrapText="bothSides"/>
              <wp:docPr id="3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6605905" cy="390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p>
    <w:p w14:paraId="7360F5B0" w14:textId="0E0CAB6C" w:rsidR="001F7FE2" w:rsidRPr="00AF56B1" w:rsidDel="00AB7198" w:rsidRDefault="001F7FE2" w:rsidP="001F7FE2">
      <w:pPr>
        <w:pStyle w:val="Standard"/>
        <w:jc w:val="both"/>
        <w:rPr>
          <w:del w:id="1858" w:author="Praveen Kumar Chaubey" w:date="2020-12-22T18:26:00Z"/>
          <w:rFonts w:asciiTheme="minorHAnsi" w:hAnsiTheme="minorHAnsi" w:cstheme="minorHAnsi"/>
        </w:rPr>
      </w:pPr>
    </w:p>
    <w:p w14:paraId="69BE63C3" w14:textId="17190BAE" w:rsidR="001F7FE2" w:rsidRPr="00AF56B1" w:rsidDel="00AB7198" w:rsidRDefault="001F7FE2" w:rsidP="001F7FE2">
      <w:pPr>
        <w:pStyle w:val="Standard"/>
        <w:jc w:val="both"/>
        <w:rPr>
          <w:del w:id="1859" w:author="Praveen Kumar Chaubey" w:date="2020-12-22T18:26:00Z"/>
          <w:rFonts w:asciiTheme="minorHAnsi" w:hAnsiTheme="minorHAnsi" w:cstheme="minorHAnsi"/>
        </w:rPr>
      </w:pPr>
    </w:p>
    <w:p w14:paraId="48060F60" w14:textId="76A9521B" w:rsidR="001F7FE2" w:rsidRPr="00AF56B1" w:rsidDel="00AB7198" w:rsidRDefault="001F7FE2" w:rsidP="001F7FE2">
      <w:pPr>
        <w:pStyle w:val="Standard"/>
        <w:jc w:val="both"/>
        <w:rPr>
          <w:del w:id="1860" w:author="Praveen Kumar Chaubey" w:date="2020-12-22T18:26:00Z"/>
          <w:rFonts w:asciiTheme="minorHAnsi" w:hAnsiTheme="minorHAnsi" w:cstheme="minorHAnsi"/>
        </w:rPr>
      </w:pPr>
      <w:del w:id="1861"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70016" behindDoc="0" locked="0" layoutInCell="1" allowOverlap="1" wp14:anchorId="56B5219A" wp14:editId="7DD6F14D">
              <wp:simplePos x="0" y="0"/>
              <wp:positionH relativeFrom="margin">
                <wp:posOffset>-403761</wp:posOffset>
              </wp:positionH>
              <wp:positionV relativeFrom="paragraph">
                <wp:posOffset>327066</wp:posOffset>
              </wp:positionV>
              <wp:extent cx="6570279" cy="3847605"/>
              <wp:effectExtent l="19050" t="19050" r="21590" b="19685"/>
              <wp:wrapSquare wrapText="bothSides"/>
              <wp:docPr id="3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6576829" cy="3851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F56B1" w:rsidDel="00AB7198">
          <w:rPr>
            <w:rFonts w:asciiTheme="minorHAnsi" w:hAnsiTheme="minorHAnsi" w:cstheme="minorHAnsi"/>
          </w:rPr>
          <w:delText>Message 3,</w:delText>
        </w:r>
      </w:del>
    </w:p>
    <w:p w14:paraId="2B88A00E" w14:textId="58BFCAFF" w:rsidR="001F7FE2" w:rsidRPr="00AF56B1" w:rsidDel="00AB7198" w:rsidRDefault="001F7FE2" w:rsidP="001F7FE2">
      <w:pPr>
        <w:pStyle w:val="Standard"/>
        <w:jc w:val="both"/>
        <w:rPr>
          <w:del w:id="1862" w:author="Praveen Kumar Chaubey" w:date="2020-12-22T18:26:00Z"/>
          <w:rFonts w:asciiTheme="minorHAnsi" w:hAnsiTheme="minorHAnsi" w:cstheme="minorHAnsi"/>
        </w:rPr>
      </w:pPr>
    </w:p>
    <w:p w14:paraId="6EC21085" w14:textId="50DB75C6" w:rsidR="005D025B" w:rsidRPr="00AF56B1" w:rsidDel="00AB7198" w:rsidRDefault="005D025B" w:rsidP="001F7FE2">
      <w:pPr>
        <w:pStyle w:val="Standard"/>
        <w:jc w:val="both"/>
        <w:rPr>
          <w:del w:id="1863" w:author="Praveen Kumar Chaubey" w:date="2020-12-22T18:26:00Z"/>
          <w:rFonts w:asciiTheme="minorHAnsi" w:hAnsiTheme="minorHAnsi" w:cstheme="minorHAnsi"/>
        </w:rPr>
      </w:pPr>
    </w:p>
    <w:p w14:paraId="25ED1D96" w14:textId="0E41FE4E" w:rsidR="005D025B" w:rsidRPr="00AF56B1" w:rsidDel="00AB7198" w:rsidRDefault="005D025B" w:rsidP="001F7FE2">
      <w:pPr>
        <w:pStyle w:val="Standard"/>
        <w:jc w:val="both"/>
        <w:rPr>
          <w:del w:id="1864" w:author="Praveen Kumar Chaubey" w:date="2020-12-22T18:26:00Z"/>
          <w:rFonts w:asciiTheme="minorHAnsi" w:hAnsiTheme="minorHAnsi" w:cstheme="minorHAnsi"/>
        </w:rPr>
      </w:pPr>
    </w:p>
    <w:p w14:paraId="7392959D" w14:textId="14C5B3DB" w:rsidR="005D025B" w:rsidRPr="00AF56B1" w:rsidDel="00AB7198" w:rsidRDefault="005D025B" w:rsidP="001F7FE2">
      <w:pPr>
        <w:pStyle w:val="Standard"/>
        <w:jc w:val="both"/>
        <w:rPr>
          <w:del w:id="1865" w:author="Praveen Kumar Chaubey" w:date="2020-12-22T18:26:00Z"/>
          <w:rFonts w:asciiTheme="minorHAnsi" w:hAnsiTheme="minorHAnsi" w:cstheme="minorHAnsi"/>
        </w:rPr>
      </w:pPr>
    </w:p>
    <w:p w14:paraId="7863FC84" w14:textId="7F9190E7" w:rsidR="005D025B" w:rsidRPr="00AF56B1" w:rsidDel="00AB7198" w:rsidRDefault="005D025B" w:rsidP="001F7FE2">
      <w:pPr>
        <w:pStyle w:val="Standard"/>
        <w:jc w:val="both"/>
        <w:rPr>
          <w:del w:id="1866" w:author="Praveen Kumar Chaubey" w:date="2020-12-22T18:26:00Z"/>
          <w:rFonts w:asciiTheme="minorHAnsi" w:hAnsiTheme="minorHAnsi" w:cstheme="minorHAnsi"/>
        </w:rPr>
      </w:pPr>
    </w:p>
    <w:p w14:paraId="404011F9" w14:textId="0E70DE8A" w:rsidR="005D025B" w:rsidRPr="00AF56B1" w:rsidDel="00AB7198" w:rsidRDefault="005D025B" w:rsidP="001F7FE2">
      <w:pPr>
        <w:pStyle w:val="Standard"/>
        <w:jc w:val="both"/>
        <w:rPr>
          <w:del w:id="1867" w:author="Praveen Kumar Chaubey" w:date="2020-12-22T18:26:00Z"/>
          <w:rFonts w:asciiTheme="minorHAnsi" w:hAnsiTheme="minorHAnsi" w:cstheme="minorHAnsi"/>
        </w:rPr>
      </w:pPr>
    </w:p>
    <w:p w14:paraId="68B2E74A" w14:textId="1B1607E9" w:rsidR="005D025B" w:rsidRPr="00AF56B1" w:rsidDel="00AB7198" w:rsidRDefault="005D025B" w:rsidP="001F7FE2">
      <w:pPr>
        <w:pStyle w:val="Standard"/>
        <w:jc w:val="both"/>
        <w:rPr>
          <w:del w:id="1868" w:author="Praveen Kumar Chaubey" w:date="2020-12-22T18:26:00Z"/>
          <w:rFonts w:asciiTheme="minorHAnsi" w:hAnsiTheme="minorHAnsi" w:cstheme="minorHAnsi"/>
        </w:rPr>
      </w:pPr>
    </w:p>
    <w:p w14:paraId="62259856" w14:textId="373A3CD4" w:rsidR="005D025B" w:rsidRPr="00AF56B1" w:rsidDel="00AB7198" w:rsidRDefault="005D025B" w:rsidP="001F7FE2">
      <w:pPr>
        <w:pStyle w:val="Standard"/>
        <w:jc w:val="both"/>
        <w:rPr>
          <w:del w:id="1869" w:author="Praveen Kumar Chaubey" w:date="2020-12-22T18:26:00Z"/>
          <w:rFonts w:asciiTheme="minorHAnsi" w:hAnsiTheme="minorHAnsi" w:cstheme="minorHAnsi"/>
        </w:rPr>
      </w:pPr>
    </w:p>
    <w:p w14:paraId="5FBF550F" w14:textId="503C59EC" w:rsidR="005D025B" w:rsidRPr="00AF56B1" w:rsidDel="00AB7198" w:rsidRDefault="005D025B" w:rsidP="001F7FE2">
      <w:pPr>
        <w:pStyle w:val="Standard"/>
        <w:jc w:val="both"/>
        <w:rPr>
          <w:del w:id="1870" w:author="Praveen Kumar Chaubey" w:date="2020-12-22T18:26:00Z"/>
          <w:rFonts w:asciiTheme="minorHAnsi" w:hAnsiTheme="minorHAnsi" w:cstheme="minorHAnsi"/>
        </w:rPr>
      </w:pPr>
    </w:p>
    <w:p w14:paraId="4E63EA4F" w14:textId="36528276" w:rsidR="005D025B" w:rsidRPr="00AF56B1" w:rsidDel="00AB7198" w:rsidRDefault="005D025B" w:rsidP="001F7FE2">
      <w:pPr>
        <w:pStyle w:val="Standard"/>
        <w:jc w:val="both"/>
        <w:rPr>
          <w:del w:id="1871" w:author="Praveen Kumar Chaubey" w:date="2020-12-22T18:26:00Z"/>
          <w:rFonts w:asciiTheme="minorHAnsi" w:hAnsiTheme="minorHAnsi" w:cstheme="minorHAnsi"/>
        </w:rPr>
      </w:pPr>
    </w:p>
    <w:p w14:paraId="5842CB48" w14:textId="1663A689" w:rsidR="005D025B" w:rsidRPr="00AF56B1" w:rsidDel="00AB7198" w:rsidRDefault="005D025B" w:rsidP="001F7FE2">
      <w:pPr>
        <w:pStyle w:val="Standard"/>
        <w:jc w:val="both"/>
        <w:rPr>
          <w:del w:id="1872" w:author="Praveen Kumar Chaubey" w:date="2020-12-22T18:26:00Z"/>
          <w:rFonts w:asciiTheme="minorHAnsi" w:hAnsiTheme="minorHAnsi" w:cstheme="minorHAnsi"/>
        </w:rPr>
      </w:pPr>
    </w:p>
    <w:p w14:paraId="026B4A5A" w14:textId="07F89C0E" w:rsidR="005D025B" w:rsidRPr="00AF56B1" w:rsidDel="00AB7198" w:rsidRDefault="005D025B" w:rsidP="001F7FE2">
      <w:pPr>
        <w:pStyle w:val="Standard"/>
        <w:jc w:val="both"/>
        <w:rPr>
          <w:del w:id="1873" w:author="Praveen Kumar Chaubey" w:date="2020-12-22T18:26:00Z"/>
          <w:rFonts w:asciiTheme="minorHAnsi" w:hAnsiTheme="minorHAnsi" w:cstheme="minorHAnsi"/>
        </w:rPr>
      </w:pPr>
    </w:p>
    <w:p w14:paraId="0CC004E9" w14:textId="67878718" w:rsidR="005D025B" w:rsidRPr="00AF56B1" w:rsidDel="00AB7198" w:rsidRDefault="005D025B" w:rsidP="001F7FE2">
      <w:pPr>
        <w:pStyle w:val="Standard"/>
        <w:jc w:val="both"/>
        <w:rPr>
          <w:del w:id="1874" w:author="Praveen Kumar Chaubey" w:date="2020-12-22T18:26:00Z"/>
          <w:rFonts w:asciiTheme="minorHAnsi" w:hAnsiTheme="minorHAnsi" w:cstheme="minorHAnsi"/>
        </w:rPr>
      </w:pPr>
    </w:p>
    <w:p w14:paraId="2B2C5FAB" w14:textId="5556A4E5" w:rsidR="005D025B" w:rsidRPr="00AF56B1" w:rsidDel="00AB7198" w:rsidRDefault="005D025B" w:rsidP="001F7FE2">
      <w:pPr>
        <w:pStyle w:val="Standard"/>
        <w:jc w:val="both"/>
        <w:rPr>
          <w:del w:id="1875" w:author="Praveen Kumar Chaubey" w:date="2020-12-22T18:26:00Z"/>
          <w:rFonts w:asciiTheme="minorHAnsi" w:hAnsiTheme="minorHAnsi" w:cstheme="minorHAnsi"/>
        </w:rPr>
      </w:pPr>
    </w:p>
    <w:p w14:paraId="1F8D3A97" w14:textId="7800C4B9" w:rsidR="005D025B" w:rsidRPr="00AF56B1" w:rsidDel="00AB7198" w:rsidRDefault="005D025B" w:rsidP="001F7FE2">
      <w:pPr>
        <w:pStyle w:val="Standard"/>
        <w:jc w:val="both"/>
        <w:rPr>
          <w:del w:id="1876" w:author="Praveen Kumar Chaubey" w:date="2020-12-22T18:26:00Z"/>
          <w:rFonts w:asciiTheme="minorHAnsi" w:hAnsiTheme="minorHAnsi" w:cstheme="minorHAnsi"/>
        </w:rPr>
      </w:pPr>
    </w:p>
    <w:p w14:paraId="737D4BD6" w14:textId="5087DDC0" w:rsidR="005D025B" w:rsidRPr="00AF56B1" w:rsidDel="00AB7198" w:rsidRDefault="005D025B" w:rsidP="001F7FE2">
      <w:pPr>
        <w:pStyle w:val="Standard"/>
        <w:jc w:val="both"/>
        <w:rPr>
          <w:del w:id="1877" w:author="Praveen Kumar Chaubey" w:date="2020-12-22T18:26:00Z"/>
          <w:rFonts w:asciiTheme="minorHAnsi" w:hAnsiTheme="minorHAnsi" w:cstheme="minorHAnsi"/>
        </w:rPr>
      </w:pPr>
    </w:p>
    <w:p w14:paraId="66DD390C" w14:textId="0752E200" w:rsidR="005D025B" w:rsidRPr="00AF56B1" w:rsidDel="00AB7198" w:rsidRDefault="005D025B" w:rsidP="001F7FE2">
      <w:pPr>
        <w:pStyle w:val="Standard"/>
        <w:jc w:val="both"/>
        <w:rPr>
          <w:del w:id="1878" w:author="Praveen Kumar Chaubey" w:date="2020-12-22T18:26:00Z"/>
          <w:rFonts w:asciiTheme="minorHAnsi" w:hAnsiTheme="minorHAnsi" w:cstheme="minorHAnsi"/>
        </w:rPr>
      </w:pPr>
    </w:p>
    <w:p w14:paraId="0BB135F0" w14:textId="11B4C5E9" w:rsidR="005D025B" w:rsidRPr="00AF56B1" w:rsidDel="00AB7198" w:rsidRDefault="005D025B" w:rsidP="001F7FE2">
      <w:pPr>
        <w:pStyle w:val="Standard"/>
        <w:jc w:val="both"/>
        <w:rPr>
          <w:del w:id="1879" w:author="Praveen Kumar Chaubey" w:date="2020-12-22T18:26:00Z"/>
          <w:rFonts w:asciiTheme="minorHAnsi" w:hAnsiTheme="minorHAnsi" w:cstheme="minorHAnsi"/>
        </w:rPr>
      </w:pPr>
    </w:p>
    <w:p w14:paraId="0176CA7E" w14:textId="5F19400D" w:rsidR="005D025B" w:rsidRPr="00AF56B1" w:rsidDel="00AB7198" w:rsidRDefault="005D025B" w:rsidP="001F7FE2">
      <w:pPr>
        <w:pStyle w:val="Standard"/>
        <w:jc w:val="both"/>
        <w:rPr>
          <w:del w:id="1880" w:author="Praveen Kumar Chaubey" w:date="2020-12-22T18:26:00Z"/>
          <w:rFonts w:asciiTheme="minorHAnsi" w:hAnsiTheme="minorHAnsi" w:cstheme="minorHAnsi"/>
        </w:rPr>
      </w:pPr>
    </w:p>
    <w:p w14:paraId="2A7B66EB" w14:textId="66BB2CB4" w:rsidR="005D025B" w:rsidRPr="00AF56B1" w:rsidDel="00AB7198" w:rsidRDefault="005D025B" w:rsidP="001F7FE2">
      <w:pPr>
        <w:pStyle w:val="Standard"/>
        <w:jc w:val="both"/>
        <w:rPr>
          <w:del w:id="1881" w:author="Praveen Kumar Chaubey" w:date="2020-12-22T18:26:00Z"/>
          <w:rFonts w:asciiTheme="minorHAnsi" w:hAnsiTheme="minorHAnsi" w:cstheme="minorHAnsi"/>
        </w:rPr>
      </w:pPr>
    </w:p>
    <w:p w14:paraId="1CB9633E" w14:textId="35AEEA81" w:rsidR="005D025B" w:rsidRPr="00AF56B1" w:rsidDel="00AB7198" w:rsidRDefault="005D025B" w:rsidP="001F7FE2">
      <w:pPr>
        <w:pStyle w:val="Standard"/>
        <w:jc w:val="both"/>
        <w:rPr>
          <w:del w:id="1882" w:author="Praveen Kumar Chaubey" w:date="2020-12-22T18:26:00Z"/>
          <w:rFonts w:asciiTheme="minorHAnsi" w:hAnsiTheme="minorHAnsi" w:cstheme="minorHAnsi"/>
        </w:rPr>
      </w:pPr>
    </w:p>
    <w:p w14:paraId="6D9C17C4" w14:textId="12672D09" w:rsidR="005D025B" w:rsidRPr="00AF56B1" w:rsidDel="00AB7198" w:rsidRDefault="005D025B" w:rsidP="001F7FE2">
      <w:pPr>
        <w:pStyle w:val="Standard"/>
        <w:jc w:val="both"/>
        <w:rPr>
          <w:del w:id="1883" w:author="Praveen Kumar Chaubey" w:date="2020-12-22T18:26:00Z"/>
          <w:rFonts w:asciiTheme="minorHAnsi" w:hAnsiTheme="minorHAnsi" w:cstheme="minorHAnsi"/>
        </w:rPr>
      </w:pPr>
    </w:p>
    <w:p w14:paraId="33710C2F" w14:textId="1B376167" w:rsidR="001F7FE2" w:rsidRPr="00AF56B1" w:rsidDel="00AB7198" w:rsidRDefault="001F7FE2" w:rsidP="001F7FE2">
      <w:pPr>
        <w:pStyle w:val="Standard"/>
        <w:jc w:val="both"/>
        <w:rPr>
          <w:del w:id="1884" w:author="Praveen Kumar Chaubey" w:date="2020-12-22T18:26:00Z"/>
          <w:rFonts w:asciiTheme="minorHAnsi" w:hAnsiTheme="minorHAnsi" w:cstheme="minorHAnsi"/>
        </w:rPr>
      </w:pPr>
    </w:p>
    <w:p w14:paraId="12ED2B69" w14:textId="42FE752E" w:rsidR="001F7FE2" w:rsidRPr="00AF56B1" w:rsidDel="00AB7198" w:rsidRDefault="001F7FE2" w:rsidP="001F7FE2">
      <w:pPr>
        <w:pStyle w:val="Standard"/>
        <w:jc w:val="both"/>
        <w:rPr>
          <w:del w:id="1885" w:author="Praveen Kumar Chaubey" w:date="2020-12-22T18:26:00Z"/>
          <w:rFonts w:asciiTheme="minorHAnsi" w:hAnsiTheme="minorHAnsi" w:cstheme="minorHAnsi"/>
        </w:rPr>
      </w:pPr>
      <w:del w:id="1886" w:author="Praveen Kumar Chaubey" w:date="2020-12-22T18:26:00Z">
        <w:r w:rsidRPr="00AF56B1" w:rsidDel="00AB7198">
          <w:rPr>
            <w:rFonts w:asciiTheme="minorHAnsi" w:hAnsiTheme="minorHAnsi" w:cstheme="minorHAnsi"/>
          </w:rPr>
          <w:delText>Message 4,</w:delText>
        </w:r>
      </w:del>
    </w:p>
    <w:p w14:paraId="2FA727CC" w14:textId="4518B924" w:rsidR="001F7FE2" w:rsidRPr="00AF56B1" w:rsidDel="00AB7198" w:rsidRDefault="001F7FE2" w:rsidP="001F7FE2">
      <w:pPr>
        <w:pStyle w:val="Standard"/>
        <w:jc w:val="both"/>
        <w:rPr>
          <w:del w:id="1887" w:author="Praveen Kumar Chaubey" w:date="2020-12-22T18:26:00Z"/>
          <w:rFonts w:asciiTheme="minorHAnsi" w:hAnsiTheme="minorHAnsi" w:cstheme="minorHAnsi"/>
        </w:rPr>
      </w:pPr>
      <w:del w:id="1888"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71040" behindDoc="0" locked="0" layoutInCell="1" allowOverlap="1" wp14:anchorId="39F40771" wp14:editId="61CE4640">
              <wp:simplePos x="0" y="0"/>
              <wp:positionH relativeFrom="margin">
                <wp:align>center</wp:align>
              </wp:positionH>
              <wp:positionV relativeFrom="paragraph">
                <wp:posOffset>281190</wp:posOffset>
              </wp:positionV>
              <wp:extent cx="6471920" cy="4001770"/>
              <wp:effectExtent l="19050" t="19050" r="24130" b="17780"/>
              <wp:wrapSquare wrapText="bothSides"/>
              <wp:docPr id="3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6471920" cy="4001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p>
    <w:p w14:paraId="3AAE8FFB" w14:textId="60838141" w:rsidR="001F7FE2" w:rsidRPr="00AF56B1" w:rsidDel="00AB7198" w:rsidRDefault="001F7FE2" w:rsidP="001F7FE2">
      <w:pPr>
        <w:pStyle w:val="Standard"/>
        <w:jc w:val="both"/>
        <w:rPr>
          <w:del w:id="1889" w:author="Praveen Kumar Chaubey" w:date="2020-12-22T18:26:00Z"/>
          <w:rFonts w:asciiTheme="minorHAnsi" w:hAnsiTheme="minorHAnsi" w:cstheme="minorHAnsi"/>
          <w:b/>
          <w:bCs/>
        </w:rPr>
      </w:pPr>
    </w:p>
    <w:p w14:paraId="55D665FA" w14:textId="1EE470FF" w:rsidR="001F7FE2" w:rsidRPr="00EE68DC" w:rsidDel="00AB7198" w:rsidRDefault="001F7FE2" w:rsidP="00AF56B1">
      <w:pPr>
        <w:pStyle w:val="Heading3"/>
        <w:rPr>
          <w:del w:id="1890" w:author="Praveen Kumar Chaubey" w:date="2020-12-22T18:26:00Z"/>
          <w:rFonts w:asciiTheme="minorHAnsi" w:hAnsiTheme="minorHAnsi" w:cstheme="minorHAnsi"/>
          <w:sz w:val="22"/>
        </w:rPr>
      </w:pPr>
      <w:bookmarkStart w:id="1891" w:name="_Toc59099847"/>
      <w:del w:id="1892" w:author="Praveen Kumar Chaubey" w:date="2020-12-22T18:26:00Z">
        <w:r w:rsidRPr="00EE68DC" w:rsidDel="00AB7198">
          <w:rPr>
            <w:rFonts w:asciiTheme="minorHAnsi" w:hAnsiTheme="minorHAnsi" w:cstheme="minorHAnsi"/>
            <w:sz w:val="22"/>
          </w:rPr>
          <w:delText>Client Connectivity Testing</w:delText>
        </w:r>
        <w:bookmarkEnd w:id="1891"/>
      </w:del>
    </w:p>
    <w:p w14:paraId="1D1300D6" w14:textId="3CCFBB62" w:rsidR="001F7FE2" w:rsidRPr="00AF56B1" w:rsidDel="00AB7198" w:rsidRDefault="001F7FE2" w:rsidP="001F7FE2">
      <w:pPr>
        <w:ind w:left="283"/>
        <w:rPr>
          <w:del w:id="1893" w:author="Praveen Kumar Chaubey" w:date="2020-12-22T18:26:00Z"/>
          <w:rFonts w:asciiTheme="minorHAnsi" w:hAnsiTheme="minorHAnsi" w:cstheme="minorHAnsi"/>
        </w:rPr>
      </w:pPr>
    </w:p>
    <w:p w14:paraId="7D13E37C" w14:textId="285E9E19" w:rsidR="001F7FE2" w:rsidRPr="00AF56B1" w:rsidDel="00AB7198" w:rsidRDefault="001F7FE2" w:rsidP="001F7FE2">
      <w:pPr>
        <w:ind w:left="283"/>
        <w:rPr>
          <w:del w:id="1894" w:author="Praveen Kumar Chaubey" w:date="2020-12-22T18:26:00Z"/>
          <w:rFonts w:asciiTheme="minorHAnsi" w:hAnsiTheme="minorHAnsi" w:cstheme="minorHAnsi"/>
        </w:rPr>
      </w:pPr>
      <w:del w:id="1895" w:author="Praveen Kumar Chaubey" w:date="2020-12-22T18:26:00Z">
        <w:r w:rsidRPr="00AF56B1" w:rsidDel="00AB7198">
          <w:rPr>
            <w:rFonts w:asciiTheme="minorHAnsi" w:hAnsiTheme="minorHAnsi" w:cstheme="minorHAnsi"/>
          </w:rPr>
          <w:delText>Connectivity Testing involves four major steps. They are as follows:</w:delText>
        </w:r>
      </w:del>
    </w:p>
    <w:p w14:paraId="7F0B12C4" w14:textId="50E40032" w:rsidR="001F7FE2" w:rsidRPr="00AF56B1" w:rsidDel="00AB7198" w:rsidRDefault="001F7FE2" w:rsidP="001F7FE2">
      <w:pPr>
        <w:ind w:left="283"/>
        <w:rPr>
          <w:del w:id="1896" w:author="Praveen Kumar Chaubey" w:date="2020-12-22T18:26:00Z"/>
          <w:rFonts w:asciiTheme="minorHAnsi" w:hAnsiTheme="minorHAnsi" w:cstheme="minorHAnsi"/>
        </w:rPr>
      </w:pPr>
    </w:p>
    <w:p w14:paraId="66DBD9D1" w14:textId="7E336FEA" w:rsidR="001F7FE2" w:rsidRPr="00B512D7" w:rsidDel="00AB7198" w:rsidRDefault="001F7FE2" w:rsidP="00B512D7">
      <w:pPr>
        <w:pStyle w:val="Heading4"/>
        <w:rPr>
          <w:del w:id="1897" w:author="Praveen Kumar Chaubey" w:date="2020-12-22T18:26:00Z"/>
          <w:rFonts w:asciiTheme="minorHAnsi" w:hAnsiTheme="minorHAnsi" w:cstheme="minorHAnsi"/>
        </w:rPr>
      </w:pPr>
      <w:bookmarkStart w:id="1898" w:name="_Toc59099848"/>
      <w:del w:id="1899" w:author="Praveen Kumar Chaubey" w:date="2020-12-22T18:26:00Z">
        <w:r w:rsidRPr="00B512D7" w:rsidDel="00AB7198">
          <w:rPr>
            <w:rFonts w:asciiTheme="minorHAnsi" w:hAnsiTheme="minorHAnsi" w:cstheme="minorHAnsi"/>
          </w:rPr>
          <w:delText>IP Address Allocation using Data Host Configuration Protocol (DHCP).</w:delText>
        </w:r>
        <w:bookmarkEnd w:id="1898"/>
      </w:del>
    </w:p>
    <w:p w14:paraId="1B40276E" w14:textId="16596676" w:rsidR="001F7FE2" w:rsidRPr="00AF56B1" w:rsidDel="00AB7198" w:rsidRDefault="001F7FE2" w:rsidP="001F7FE2">
      <w:pPr>
        <w:pStyle w:val="Standard"/>
        <w:ind w:firstLine="283"/>
        <w:jc w:val="both"/>
        <w:rPr>
          <w:del w:id="1900" w:author="Praveen Kumar Chaubey" w:date="2020-12-22T18:26:00Z"/>
          <w:rFonts w:asciiTheme="minorHAnsi" w:hAnsiTheme="minorHAnsi" w:cstheme="minorHAnsi"/>
        </w:rPr>
      </w:pPr>
    </w:p>
    <w:p w14:paraId="07356E26" w14:textId="1F8D61DD" w:rsidR="001F7FE2" w:rsidRPr="00AF56B1" w:rsidDel="00AB7198" w:rsidRDefault="001F7FE2" w:rsidP="001F7FE2">
      <w:pPr>
        <w:pStyle w:val="Standard"/>
        <w:ind w:firstLine="283"/>
        <w:jc w:val="both"/>
        <w:rPr>
          <w:del w:id="1901" w:author="Praveen Kumar Chaubey" w:date="2020-12-22T18:26:00Z"/>
          <w:rFonts w:asciiTheme="minorHAnsi" w:hAnsiTheme="minorHAnsi" w:cstheme="minorHAnsi"/>
        </w:rPr>
      </w:pPr>
      <w:del w:id="1902" w:author="Praveen Kumar Chaubey" w:date="2020-12-22T18:26:00Z">
        <w:r w:rsidRPr="00AF56B1" w:rsidDel="00AB7198">
          <w:rPr>
            <w:rFonts w:asciiTheme="minorHAnsi" w:hAnsiTheme="minorHAnsi" w:cstheme="minorHAnsi"/>
          </w:rPr>
          <w:delText>DHCP involves 4 steps,</w:delText>
        </w:r>
      </w:del>
    </w:p>
    <w:p w14:paraId="27CF4A59" w14:textId="0DF030A2" w:rsidR="001F7FE2" w:rsidRPr="00AF56B1" w:rsidDel="00AB7198" w:rsidRDefault="001F7FE2" w:rsidP="001F7FE2">
      <w:pPr>
        <w:pStyle w:val="Standard"/>
        <w:jc w:val="both"/>
        <w:rPr>
          <w:del w:id="1903" w:author="Praveen Kumar Chaubey" w:date="2020-12-22T18:26:00Z"/>
          <w:rFonts w:asciiTheme="minorHAnsi" w:hAnsiTheme="minorHAnsi" w:cstheme="minorHAnsi"/>
        </w:rPr>
      </w:pPr>
    </w:p>
    <w:p w14:paraId="5664080E" w14:textId="09061190" w:rsidR="001F7FE2" w:rsidRPr="00AF56B1" w:rsidDel="00AB7198" w:rsidRDefault="001F7FE2" w:rsidP="00771D0C">
      <w:pPr>
        <w:pStyle w:val="Standard"/>
        <w:numPr>
          <w:ilvl w:val="0"/>
          <w:numId w:val="2"/>
        </w:numPr>
        <w:jc w:val="both"/>
        <w:rPr>
          <w:del w:id="1904" w:author="Praveen Kumar Chaubey" w:date="2020-12-22T18:26:00Z"/>
          <w:rFonts w:asciiTheme="minorHAnsi" w:hAnsiTheme="minorHAnsi" w:cstheme="minorHAnsi"/>
        </w:rPr>
      </w:pPr>
      <w:del w:id="1905" w:author="Praveen Kumar Chaubey" w:date="2020-12-22T18:26:00Z">
        <w:r w:rsidRPr="00AF56B1" w:rsidDel="00AB7198">
          <w:rPr>
            <w:rFonts w:asciiTheme="minorHAnsi" w:hAnsiTheme="minorHAnsi" w:cstheme="minorHAnsi"/>
          </w:rPr>
          <w:delText>DHCP Discover</w:delText>
        </w:r>
      </w:del>
    </w:p>
    <w:p w14:paraId="5695E51D" w14:textId="6F88F53E" w:rsidR="001F7FE2" w:rsidRPr="00AF56B1" w:rsidDel="00AB7198" w:rsidRDefault="001F7FE2" w:rsidP="00AF56B1">
      <w:pPr>
        <w:pStyle w:val="Standard"/>
        <w:ind w:left="720" w:firstLine="0"/>
        <w:jc w:val="both"/>
        <w:rPr>
          <w:del w:id="1906" w:author="Praveen Kumar Chaubey" w:date="2020-12-22T18:26:00Z"/>
          <w:rFonts w:asciiTheme="minorHAnsi" w:hAnsiTheme="minorHAnsi" w:cstheme="minorHAnsi"/>
        </w:rPr>
      </w:pPr>
      <w:del w:id="1907" w:author="Praveen Kumar Chaubey" w:date="2020-12-22T18:26:00Z">
        <w:r w:rsidRPr="00AF56B1" w:rsidDel="00AB7198">
          <w:rPr>
            <w:rFonts w:asciiTheme="minorHAnsi" w:hAnsiTheme="minorHAnsi" w:cstheme="minorHAnsi"/>
          </w:rPr>
          <w:delText>Here Client device broadcasts a DHCP Discover message over the Ethernet network to</w:delText>
        </w:r>
        <w:r w:rsidRPr="00AF56B1" w:rsidDel="00AB7198">
          <w:rPr>
            <w:rFonts w:asciiTheme="minorHAnsi" w:hAnsiTheme="minorHAnsi" w:cstheme="minorHAnsi"/>
          </w:rPr>
          <w:tab/>
          <w:delText>locate all available DHCP servers on the same subnet network.</w:delText>
        </w:r>
      </w:del>
    </w:p>
    <w:p w14:paraId="4F83762E" w14:textId="74352F1A" w:rsidR="001F7FE2" w:rsidRPr="00AF56B1" w:rsidDel="00AB7198" w:rsidRDefault="001F7FE2" w:rsidP="00AF56B1">
      <w:pPr>
        <w:pStyle w:val="Standard"/>
        <w:ind w:left="720" w:firstLine="0"/>
        <w:jc w:val="both"/>
        <w:rPr>
          <w:del w:id="1908" w:author="Praveen Kumar Chaubey" w:date="2020-12-22T18:26:00Z"/>
          <w:rFonts w:asciiTheme="minorHAnsi" w:hAnsiTheme="minorHAnsi" w:cstheme="minorHAnsi"/>
        </w:rPr>
      </w:pPr>
    </w:p>
    <w:p w14:paraId="0159AB17" w14:textId="014C31A1" w:rsidR="001F7FE2" w:rsidRPr="00AF56B1" w:rsidDel="00AB7198" w:rsidRDefault="001F7FE2" w:rsidP="00771D0C">
      <w:pPr>
        <w:pStyle w:val="Standard"/>
        <w:numPr>
          <w:ilvl w:val="0"/>
          <w:numId w:val="2"/>
        </w:numPr>
        <w:jc w:val="both"/>
        <w:rPr>
          <w:del w:id="1909" w:author="Praveen Kumar Chaubey" w:date="2020-12-22T18:26:00Z"/>
          <w:rFonts w:asciiTheme="minorHAnsi" w:hAnsiTheme="minorHAnsi" w:cstheme="minorHAnsi"/>
        </w:rPr>
      </w:pPr>
      <w:del w:id="1910" w:author="Praveen Kumar Chaubey" w:date="2020-12-22T18:26:00Z">
        <w:r w:rsidRPr="00AF56B1" w:rsidDel="00AB7198">
          <w:rPr>
            <w:rFonts w:asciiTheme="minorHAnsi" w:hAnsiTheme="minorHAnsi" w:cstheme="minorHAnsi"/>
          </w:rPr>
          <w:delText>DHCP Offer</w:delText>
        </w:r>
      </w:del>
    </w:p>
    <w:p w14:paraId="680545CE" w14:textId="4A1104FA" w:rsidR="001F7FE2" w:rsidRPr="00AF56B1" w:rsidDel="00AB7198" w:rsidRDefault="001F7FE2" w:rsidP="00AF56B1">
      <w:pPr>
        <w:pStyle w:val="Standard"/>
        <w:ind w:left="720" w:firstLine="0"/>
        <w:jc w:val="both"/>
        <w:rPr>
          <w:del w:id="1911" w:author="Praveen Kumar Chaubey" w:date="2020-12-22T18:26:00Z"/>
          <w:rFonts w:asciiTheme="minorHAnsi" w:hAnsiTheme="minorHAnsi" w:cstheme="minorHAnsi"/>
        </w:rPr>
      </w:pPr>
      <w:del w:id="1912" w:author="Praveen Kumar Chaubey" w:date="2020-12-22T18:26:00Z">
        <w:r w:rsidRPr="00AF56B1" w:rsidDel="00AB7198">
          <w:rPr>
            <w:rFonts w:asciiTheme="minorHAnsi" w:hAnsiTheme="minorHAnsi" w:cstheme="minorHAnsi"/>
          </w:rPr>
          <w:delText>After receiving discover message from the client, it broadcasts a DHCP offer message over the ethernet network informing the client that it is available. Message contains info about IP address, subnet mask, default gateway IP address, DNS IP address, IP lease time and DHCP server IP address.</w:delText>
        </w:r>
      </w:del>
    </w:p>
    <w:p w14:paraId="2D53CF5F" w14:textId="09F8B8E6" w:rsidR="001F7FE2" w:rsidRPr="00AF56B1" w:rsidDel="00AB7198" w:rsidRDefault="001F7FE2" w:rsidP="001F7FE2">
      <w:pPr>
        <w:pStyle w:val="Standard"/>
        <w:ind w:left="720"/>
        <w:jc w:val="both"/>
        <w:rPr>
          <w:del w:id="1913" w:author="Praveen Kumar Chaubey" w:date="2020-12-22T18:26:00Z"/>
          <w:rFonts w:asciiTheme="minorHAnsi" w:hAnsiTheme="minorHAnsi" w:cstheme="minorHAnsi"/>
        </w:rPr>
      </w:pPr>
    </w:p>
    <w:p w14:paraId="03474529" w14:textId="20FAB480" w:rsidR="001F7FE2" w:rsidRPr="00AF56B1" w:rsidDel="00AB7198" w:rsidRDefault="001F7FE2" w:rsidP="001F7FE2">
      <w:pPr>
        <w:pStyle w:val="Standard"/>
        <w:ind w:left="720"/>
        <w:jc w:val="both"/>
        <w:rPr>
          <w:del w:id="1914" w:author="Praveen Kumar Chaubey" w:date="2020-12-22T18:26:00Z"/>
          <w:rFonts w:asciiTheme="minorHAnsi" w:hAnsiTheme="minorHAnsi" w:cstheme="minorHAnsi"/>
        </w:rPr>
      </w:pPr>
      <w:del w:id="1915"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63872" behindDoc="0" locked="0" layoutInCell="1" allowOverlap="1" wp14:anchorId="4169FB0A" wp14:editId="19D076CB">
              <wp:simplePos x="0" y="0"/>
              <wp:positionH relativeFrom="margin">
                <wp:align>center</wp:align>
              </wp:positionH>
              <wp:positionV relativeFrom="paragraph">
                <wp:posOffset>19409</wp:posOffset>
              </wp:positionV>
              <wp:extent cx="6753225" cy="5467350"/>
              <wp:effectExtent l="19050" t="19050" r="28575" b="19050"/>
              <wp:wrapSquare wrapText="bothSides"/>
              <wp:docPr id="3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6753225" cy="5467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p>
    <w:p w14:paraId="6034DA9C" w14:textId="4CEB6957" w:rsidR="001F7FE2" w:rsidRPr="00AF56B1" w:rsidDel="00AB7198" w:rsidRDefault="001F7FE2" w:rsidP="001F7FE2">
      <w:pPr>
        <w:pStyle w:val="Standard"/>
        <w:jc w:val="both"/>
        <w:rPr>
          <w:del w:id="1916" w:author="Praveen Kumar Chaubey" w:date="2020-12-22T18:26:00Z"/>
          <w:rFonts w:asciiTheme="minorHAnsi" w:hAnsiTheme="minorHAnsi" w:cstheme="minorHAnsi"/>
        </w:rPr>
      </w:pPr>
    </w:p>
    <w:p w14:paraId="66B36CA9" w14:textId="56914C8E" w:rsidR="001F7FE2" w:rsidRPr="00AF56B1" w:rsidDel="00AB7198" w:rsidRDefault="001F7FE2" w:rsidP="00771D0C">
      <w:pPr>
        <w:pStyle w:val="Standard"/>
        <w:numPr>
          <w:ilvl w:val="0"/>
          <w:numId w:val="2"/>
        </w:numPr>
        <w:jc w:val="both"/>
        <w:rPr>
          <w:del w:id="1917" w:author="Praveen Kumar Chaubey" w:date="2020-12-22T18:26:00Z"/>
          <w:rFonts w:asciiTheme="minorHAnsi" w:hAnsiTheme="minorHAnsi" w:cstheme="minorHAnsi"/>
        </w:rPr>
      </w:pPr>
      <w:del w:id="1918" w:author="Praveen Kumar Chaubey" w:date="2020-12-22T18:26:00Z">
        <w:r w:rsidRPr="00AF56B1" w:rsidDel="00AB7198">
          <w:rPr>
            <w:rFonts w:asciiTheme="minorHAnsi" w:hAnsiTheme="minorHAnsi" w:cstheme="minorHAnsi"/>
          </w:rPr>
          <w:delText>DHCP Request</w:delText>
        </w:r>
      </w:del>
    </w:p>
    <w:p w14:paraId="0C5C8602" w14:textId="4F4D1B2E" w:rsidR="001F7FE2" w:rsidRPr="00AF56B1" w:rsidDel="00AB7198" w:rsidRDefault="001F7FE2" w:rsidP="00AF56B1">
      <w:pPr>
        <w:pStyle w:val="Standard"/>
        <w:ind w:left="720" w:firstLine="0"/>
        <w:jc w:val="both"/>
        <w:rPr>
          <w:del w:id="1919" w:author="Praveen Kumar Chaubey" w:date="2020-12-22T18:26:00Z"/>
          <w:rFonts w:asciiTheme="minorHAnsi" w:hAnsiTheme="minorHAnsi" w:cstheme="minorHAnsi"/>
        </w:rPr>
      </w:pPr>
      <w:del w:id="1920" w:author="Praveen Kumar Chaubey" w:date="2020-12-22T18:26:00Z">
        <w:r w:rsidRPr="00AF56B1" w:rsidDel="00AB7198">
          <w:rPr>
            <w:rFonts w:asciiTheme="minorHAnsi" w:hAnsiTheme="minorHAnsi" w:cstheme="minorHAnsi"/>
          </w:rPr>
          <w:delText>Here client broadcasts DHCP request message to DHCP server. It requests for the IP address allocation and through the message it notifies other Server about its selection of the DHCP server.</w:delText>
        </w:r>
      </w:del>
    </w:p>
    <w:p w14:paraId="548DC2CF" w14:textId="5C1896D7" w:rsidR="001F7FE2" w:rsidRPr="00AF56B1" w:rsidDel="00AB7198" w:rsidRDefault="001F7FE2" w:rsidP="001F7FE2">
      <w:pPr>
        <w:pStyle w:val="Standard"/>
        <w:jc w:val="both"/>
        <w:rPr>
          <w:del w:id="1921" w:author="Praveen Kumar Chaubey" w:date="2020-12-22T18:26:00Z"/>
          <w:rFonts w:asciiTheme="minorHAnsi" w:hAnsiTheme="minorHAnsi" w:cstheme="minorHAnsi"/>
        </w:rPr>
      </w:pPr>
    </w:p>
    <w:p w14:paraId="5D774EFF" w14:textId="0CEB1407" w:rsidR="001F7FE2" w:rsidRPr="00AF56B1" w:rsidDel="00AB7198" w:rsidRDefault="001F7FE2" w:rsidP="00771D0C">
      <w:pPr>
        <w:pStyle w:val="Standard"/>
        <w:numPr>
          <w:ilvl w:val="0"/>
          <w:numId w:val="2"/>
        </w:numPr>
        <w:jc w:val="both"/>
        <w:rPr>
          <w:del w:id="1922" w:author="Praveen Kumar Chaubey" w:date="2020-12-22T18:26:00Z"/>
          <w:rFonts w:asciiTheme="minorHAnsi" w:hAnsiTheme="minorHAnsi" w:cstheme="minorHAnsi"/>
        </w:rPr>
      </w:pPr>
      <w:del w:id="1923" w:author="Praveen Kumar Chaubey" w:date="2020-12-22T18:26:00Z">
        <w:r w:rsidRPr="00AF56B1" w:rsidDel="00AB7198">
          <w:rPr>
            <w:rFonts w:asciiTheme="minorHAnsi" w:hAnsiTheme="minorHAnsi" w:cstheme="minorHAnsi"/>
          </w:rPr>
          <w:delText>DHCP ACK</w:delText>
        </w:r>
      </w:del>
    </w:p>
    <w:p w14:paraId="451E77A2" w14:textId="3C68F4F0" w:rsidR="001F7FE2" w:rsidRPr="00AF56B1" w:rsidDel="00AB7198" w:rsidRDefault="001F7FE2" w:rsidP="00AF56B1">
      <w:pPr>
        <w:pStyle w:val="Standard"/>
        <w:ind w:left="720" w:firstLine="0"/>
        <w:jc w:val="both"/>
        <w:rPr>
          <w:del w:id="1924" w:author="Praveen Kumar Chaubey" w:date="2020-12-22T18:26:00Z"/>
          <w:rFonts w:asciiTheme="minorHAnsi" w:hAnsiTheme="minorHAnsi" w:cstheme="minorHAnsi"/>
        </w:rPr>
      </w:pPr>
      <w:del w:id="1925" w:author="Praveen Kumar Chaubey" w:date="2020-12-22T18:26:00Z">
        <w:r w:rsidRPr="00AF56B1" w:rsidDel="00AB7198">
          <w:rPr>
            <w:rFonts w:asciiTheme="minorHAnsi" w:hAnsiTheme="minorHAnsi" w:cstheme="minorHAnsi"/>
          </w:rPr>
          <w:delText>Here DHCP server broadcasts a DHCP ACK messages ensuring that client can receive the message after checking if the IP address shown in the DHCP Server Identifier field matches its own. Now, the DHCP server transfers all the network configuration data to the client</w:delText>
        </w:r>
      </w:del>
    </w:p>
    <w:p w14:paraId="3CE06A61" w14:textId="21897E2C" w:rsidR="001F7FE2" w:rsidRPr="00AF56B1" w:rsidDel="00AB7198" w:rsidRDefault="001F7FE2" w:rsidP="001F7FE2">
      <w:pPr>
        <w:pStyle w:val="Standard"/>
        <w:jc w:val="both"/>
        <w:rPr>
          <w:del w:id="1926" w:author="Praveen Kumar Chaubey" w:date="2020-12-22T18:26:00Z"/>
          <w:rFonts w:asciiTheme="minorHAnsi" w:hAnsiTheme="minorHAnsi" w:cstheme="minorHAnsi"/>
        </w:rPr>
      </w:pPr>
    </w:p>
    <w:p w14:paraId="085DCDA1" w14:textId="32BA0F70" w:rsidR="001F7FE2" w:rsidRPr="00AF56B1" w:rsidDel="00AB7198" w:rsidRDefault="001F7FE2" w:rsidP="001F7FE2">
      <w:pPr>
        <w:pStyle w:val="Standard"/>
        <w:jc w:val="both"/>
        <w:rPr>
          <w:del w:id="1927" w:author="Praveen Kumar Chaubey" w:date="2020-12-22T18:26:00Z"/>
          <w:rFonts w:asciiTheme="minorHAnsi" w:hAnsiTheme="minorHAnsi" w:cstheme="minorHAnsi"/>
        </w:rPr>
      </w:pPr>
    </w:p>
    <w:p w14:paraId="11A64A6B" w14:textId="26EF1108" w:rsidR="001F7FE2" w:rsidRPr="00AF56B1" w:rsidDel="00AB7198" w:rsidRDefault="001F7FE2" w:rsidP="001F7FE2">
      <w:pPr>
        <w:pStyle w:val="Standard"/>
        <w:jc w:val="both"/>
        <w:rPr>
          <w:del w:id="1928" w:author="Praveen Kumar Chaubey" w:date="2020-12-22T18:26:00Z"/>
          <w:rFonts w:asciiTheme="minorHAnsi" w:hAnsiTheme="minorHAnsi" w:cstheme="minorHAnsi"/>
        </w:rPr>
      </w:pPr>
    </w:p>
    <w:p w14:paraId="3381B5CD" w14:textId="3C6D357A" w:rsidR="001F7FE2" w:rsidRPr="00AF56B1" w:rsidDel="00AB7198" w:rsidRDefault="001F7FE2" w:rsidP="001F7FE2">
      <w:pPr>
        <w:pStyle w:val="Standard"/>
        <w:jc w:val="both"/>
        <w:rPr>
          <w:del w:id="1929" w:author="Praveen Kumar Chaubey" w:date="2020-12-22T18:26:00Z"/>
          <w:rFonts w:asciiTheme="minorHAnsi" w:hAnsiTheme="minorHAnsi" w:cstheme="minorHAnsi"/>
        </w:rPr>
      </w:pPr>
    </w:p>
    <w:p w14:paraId="12284587" w14:textId="44A94D6E" w:rsidR="001F7FE2" w:rsidRPr="00AF56B1" w:rsidDel="00AB7198" w:rsidRDefault="001F7FE2" w:rsidP="001F7FE2">
      <w:pPr>
        <w:pStyle w:val="Standard"/>
        <w:jc w:val="both"/>
        <w:rPr>
          <w:del w:id="1930" w:author="Praveen Kumar Chaubey" w:date="2020-12-22T18:26:00Z"/>
          <w:rFonts w:asciiTheme="minorHAnsi" w:hAnsiTheme="minorHAnsi" w:cstheme="minorHAnsi"/>
        </w:rPr>
      </w:pPr>
    </w:p>
    <w:p w14:paraId="2E000D88" w14:textId="2E0C5313" w:rsidR="001F7FE2" w:rsidRPr="00AF56B1" w:rsidDel="00AB7198" w:rsidRDefault="001F7FE2" w:rsidP="001F7FE2">
      <w:pPr>
        <w:pStyle w:val="Standard"/>
        <w:jc w:val="both"/>
        <w:rPr>
          <w:del w:id="1931" w:author="Praveen Kumar Chaubey" w:date="2020-12-22T18:26:00Z"/>
          <w:rFonts w:asciiTheme="minorHAnsi" w:hAnsiTheme="minorHAnsi" w:cstheme="minorHAnsi"/>
        </w:rPr>
      </w:pPr>
    </w:p>
    <w:p w14:paraId="1E542BAC" w14:textId="4D737CF6" w:rsidR="001F7FE2" w:rsidRPr="00AF56B1" w:rsidDel="00AB7198" w:rsidRDefault="001F7FE2" w:rsidP="00AF56B1">
      <w:pPr>
        <w:pStyle w:val="Standard"/>
        <w:ind w:firstLine="0"/>
        <w:jc w:val="both"/>
        <w:rPr>
          <w:del w:id="1932" w:author="Praveen Kumar Chaubey" w:date="2020-12-22T18:26:00Z"/>
          <w:rFonts w:asciiTheme="minorHAnsi" w:hAnsiTheme="minorHAnsi" w:cstheme="minorHAnsi"/>
        </w:rPr>
      </w:pPr>
      <w:del w:id="1933"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64896" behindDoc="0" locked="0" layoutInCell="1" allowOverlap="1" wp14:anchorId="6D69FA26" wp14:editId="15AE6AAF">
              <wp:simplePos x="0" y="0"/>
              <wp:positionH relativeFrom="margin">
                <wp:align>center</wp:align>
              </wp:positionH>
              <wp:positionV relativeFrom="paragraph">
                <wp:posOffset>19353</wp:posOffset>
              </wp:positionV>
              <wp:extent cx="6464300" cy="5852160"/>
              <wp:effectExtent l="19050" t="19050" r="12700" b="15240"/>
              <wp:wrapSquare wrapText="bothSides"/>
              <wp:docPr id="3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6464300" cy="5852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p>
    <w:p w14:paraId="3A43863E" w14:textId="3575A82A" w:rsidR="001F7FE2" w:rsidRPr="00AF56B1" w:rsidDel="00AB7198" w:rsidRDefault="001F7FE2" w:rsidP="00AF56B1">
      <w:pPr>
        <w:pStyle w:val="Heading4"/>
        <w:rPr>
          <w:del w:id="1934" w:author="Praveen Kumar Chaubey" w:date="2020-12-22T18:26:00Z"/>
          <w:rFonts w:asciiTheme="minorHAnsi" w:hAnsiTheme="minorHAnsi" w:cstheme="minorHAnsi"/>
        </w:rPr>
      </w:pPr>
      <w:bookmarkStart w:id="1935" w:name="_Toc59099849"/>
      <w:del w:id="1936" w:author="Praveen Kumar Chaubey" w:date="2020-12-22T18:26:00Z">
        <w:r w:rsidRPr="00AF56B1" w:rsidDel="00AB7198">
          <w:rPr>
            <w:rFonts w:asciiTheme="minorHAnsi" w:hAnsiTheme="minorHAnsi" w:cstheme="minorHAnsi"/>
          </w:rPr>
          <w:delText>MAC Address Identification using Address Resolution Protocol (ARP).</w:delText>
        </w:r>
        <w:bookmarkEnd w:id="1935"/>
      </w:del>
    </w:p>
    <w:p w14:paraId="4B81B9B6" w14:textId="7DC11125" w:rsidR="001F7FE2" w:rsidRPr="00AF56B1" w:rsidDel="00AB7198" w:rsidRDefault="001F7FE2" w:rsidP="001F7FE2">
      <w:pPr>
        <w:pStyle w:val="Standard"/>
        <w:jc w:val="both"/>
        <w:rPr>
          <w:del w:id="1937" w:author="Praveen Kumar Chaubey" w:date="2020-12-22T18:26:00Z"/>
          <w:rFonts w:asciiTheme="minorHAnsi" w:hAnsiTheme="minorHAnsi" w:cstheme="minorHAnsi"/>
        </w:rPr>
      </w:pPr>
    </w:p>
    <w:p w14:paraId="4ABE5601" w14:textId="3F9BA967" w:rsidR="001F7FE2" w:rsidRPr="00AF56B1" w:rsidDel="00AB7198" w:rsidRDefault="001F7FE2" w:rsidP="00AF56B1">
      <w:pPr>
        <w:pStyle w:val="Standard"/>
        <w:ind w:left="283" w:firstLine="0"/>
        <w:jc w:val="both"/>
        <w:rPr>
          <w:del w:id="1938" w:author="Praveen Kumar Chaubey" w:date="2020-12-22T18:26:00Z"/>
          <w:rFonts w:asciiTheme="minorHAnsi" w:hAnsiTheme="minorHAnsi" w:cstheme="minorHAnsi"/>
        </w:rPr>
      </w:pPr>
      <w:del w:id="1939" w:author="Praveen Kumar Chaubey" w:date="2020-12-22T18:26:00Z">
        <w:r w:rsidRPr="00AF56B1" w:rsidDel="00AB7198">
          <w:rPr>
            <w:rFonts w:asciiTheme="minorHAnsi" w:hAnsiTheme="minorHAnsi" w:cstheme="minorHAnsi"/>
          </w:rPr>
          <w:delText>This protocol is used for the identification of MAC address. Here using IP address, source broadcasts a message which includes IP address of source and destination and MAC address of the source. This process is called ARP Probe and its broadcasts.</w:delText>
        </w:r>
      </w:del>
    </w:p>
    <w:p w14:paraId="02F64ADF" w14:textId="51BEAC3C" w:rsidR="001F7FE2" w:rsidRPr="00AF56B1" w:rsidDel="00AB7198" w:rsidRDefault="001F7FE2" w:rsidP="001F7FE2">
      <w:pPr>
        <w:pStyle w:val="Standard"/>
        <w:jc w:val="both"/>
        <w:rPr>
          <w:del w:id="1940" w:author="Praveen Kumar Chaubey" w:date="2020-12-22T18:26:00Z"/>
          <w:rFonts w:asciiTheme="minorHAnsi" w:hAnsiTheme="minorHAnsi" w:cstheme="minorHAnsi"/>
        </w:rPr>
      </w:pPr>
    </w:p>
    <w:p w14:paraId="3DA2ECB5" w14:textId="4663BD6A" w:rsidR="001F7FE2" w:rsidRPr="00AF56B1" w:rsidDel="00AB7198" w:rsidRDefault="001F7FE2" w:rsidP="00AF56B1">
      <w:pPr>
        <w:pStyle w:val="Standard"/>
        <w:ind w:left="283" w:firstLine="0"/>
        <w:jc w:val="both"/>
        <w:rPr>
          <w:del w:id="1941" w:author="Praveen Kumar Chaubey" w:date="2020-12-22T18:26:00Z"/>
          <w:rFonts w:asciiTheme="minorHAnsi" w:hAnsiTheme="minorHAnsi" w:cstheme="minorHAnsi"/>
        </w:rPr>
      </w:pPr>
      <w:del w:id="1942" w:author="Praveen Kumar Chaubey" w:date="2020-12-22T18:26:00Z">
        <w:r w:rsidRPr="00AF56B1" w:rsidDel="00AB7198">
          <w:rPr>
            <w:rFonts w:asciiTheme="minorHAnsi" w:hAnsiTheme="minorHAnsi" w:cstheme="minorHAnsi"/>
          </w:rPr>
          <w:delText>In ARP Response, Destination on identification using IP address, unicasts a message with payload as its own MAC address and destination of source MAC address.</w:delText>
        </w:r>
      </w:del>
    </w:p>
    <w:p w14:paraId="2E5FAF3A" w14:textId="7B6669B0" w:rsidR="001F7FE2" w:rsidRPr="00AF56B1" w:rsidDel="00AB7198" w:rsidRDefault="001F7FE2" w:rsidP="001F7FE2">
      <w:pPr>
        <w:pStyle w:val="Standard"/>
        <w:jc w:val="both"/>
        <w:rPr>
          <w:del w:id="1943" w:author="Praveen Kumar Chaubey" w:date="2020-12-22T18:26:00Z"/>
          <w:rFonts w:asciiTheme="minorHAnsi" w:hAnsiTheme="minorHAnsi" w:cstheme="minorHAnsi"/>
        </w:rPr>
      </w:pPr>
    </w:p>
    <w:p w14:paraId="27D21BE3" w14:textId="611BC6E5" w:rsidR="001F7FE2" w:rsidRPr="00AF56B1" w:rsidDel="00AB7198" w:rsidRDefault="001F7FE2" w:rsidP="001F7FE2">
      <w:pPr>
        <w:pStyle w:val="Standard"/>
        <w:jc w:val="both"/>
        <w:rPr>
          <w:del w:id="1944" w:author="Praveen Kumar Chaubey" w:date="2020-12-22T18:26:00Z"/>
          <w:rFonts w:asciiTheme="minorHAnsi" w:hAnsiTheme="minorHAnsi" w:cstheme="minorHAnsi"/>
        </w:rPr>
      </w:pPr>
      <w:del w:id="1945"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65920" behindDoc="0" locked="0" layoutInCell="1" allowOverlap="1" wp14:anchorId="5F3F7E2F" wp14:editId="76284A2A">
              <wp:simplePos x="0" y="0"/>
              <wp:positionH relativeFrom="margin">
                <wp:align>left</wp:align>
              </wp:positionH>
              <wp:positionV relativeFrom="paragraph">
                <wp:posOffset>255270</wp:posOffset>
              </wp:positionV>
              <wp:extent cx="6457950" cy="5114925"/>
              <wp:effectExtent l="19050" t="19050" r="19050" b="28575"/>
              <wp:wrapSquare wrapText="bothSides"/>
              <wp:docPr id="3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6457950" cy="5114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p>
    <w:p w14:paraId="4284A8CF" w14:textId="01AA2240" w:rsidR="001F7FE2" w:rsidRPr="00AF56B1" w:rsidDel="00AB7198" w:rsidRDefault="001F7FE2" w:rsidP="001F7FE2">
      <w:pPr>
        <w:pStyle w:val="Standard"/>
        <w:jc w:val="both"/>
        <w:rPr>
          <w:del w:id="1946" w:author="Praveen Kumar Chaubey" w:date="2020-12-22T18:26:00Z"/>
          <w:rFonts w:asciiTheme="minorHAnsi" w:hAnsiTheme="minorHAnsi" w:cstheme="minorHAnsi"/>
        </w:rPr>
      </w:pPr>
    </w:p>
    <w:p w14:paraId="764CE2C4" w14:textId="76F0A9AB" w:rsidR="001F7FE2" w:rsidRPr="00AF56B1" w:rsidDel="00AB7198" w:rsidRDefault="001F7FE2" w:rsidP="001F7FE2">
      <w:pPr>
        <w:pStyle w:val="Standard"/>
        <w:jc w:val="both"/>
        <w:rPr>
          <w:del w:id="1947" w:author="Praveen Kumar Chaubey" w:date="2020-12-22T18:26:00Z"/>
          <w:rFonts w:asciiTheme="minorHAnsi" w:hAnsiTheme="minorHAnsi" w:cstheme="minorHAnsi"/>
        </w:rPr>
      </w:pPr>
    </w:p>
    <w:p w14:paraId="7EA463AC" w14:textId="09A9FCB6" w:rsidR="001F7FE2" w:rsidRPr="00AF56B1" w:rsidDel="00AB7198" w:rsidRDefault="001F7FE2" w:rsidP="001F7FE2">
      <w:pPr>
        <w:pStyle w:val="Standard"/>
        <w:jc w:val="both"/>
        <w:rPr>
          <w:del w:id="1948" w:author="Praveen Kumar Chaubey" w:date="2020-12-22T18:26:00Z"/>
          <w:rFonts w:asciiTheme="minorHAnsi" w:hAnsiTheme="minorHAnsi" w:cstheme="minorHAnsi"/>
        </w:rPr>
      </w:pPr>
    </w:p>
    <w:p w14:paraId="0390C209" w14:textId="59508D3C" w:rsidR="001F7FE2" w:rsidRPr="00AF56B1" w:rsidDel="00AB7198" w:rsidRDefault="001F7FE2" w:rsidP="001F7FE2">
      <w:pPr>
        <w:pStyle w:val="Standard"/>
        <w:jc w:val="both"/>
        <w:rPr>
          <w:del w:id="1949" w:author="Praveen Kumar Chaubey" w:date="2020-12-22T18:26:00Z"/>
          <w:rFonts w:asciiTheme="minorHAnsi" w:hAnsiTheme="minorHAnsi" w:cstheme="minorHAnsi"/>
        </w:rPr>
      </w:pPr>
    </w:p>
    <w:p w14:paraId="6370932E" w14:textId="02471CB4" w:rsidR="001F7FE2" w:rsidRPr="00AF56B1" w:rsidDel="00AB7198" w:rsidRDefault="001F7FE2" w:rsidP="001F7FE2">
      <w:pPr>
        <w:pStyle w:val="Standard"/>
        <w:jc w:val="both"/>
        <w:rPr>
          <w:del w:id="1950" w:author="Praveen Kumar Chaubey" w:date="2020-12-22T18:26:00Z"/>
          <w:rFonts w:asciiTheme="minorHAnsi" w:hAnsiTheme="minorHAnsi" w:cstheme="minorHAnsi"/>
        </w:rPr>
      </w:pPr>
    </w:p>
    <w:p w14:paraId="04E4C431" w14:textId="0AD46F90" w:rsidR="001F7FE2" w:rsidRPr="00AF56B1" w:rsidDel="00AB7198" w:rsidRDefault="001F7FE2" w:rsidP="00AF56B1">
      <w:pPr>
        <w:pStyle w:val="Heading4"/>
        <w:rPr>
          <w:del w:id="1951" w:author="Praveen Kumar Chaubey" w:date="2020-12-22T18:26:00Z"/>
          <w:rFonts w:asciiTheme="minorHAnsi" w:hAnsiTheme="minorHAnsi" w:cstheme="minorHAnsi"/>
        </w:rPr>
      </w:pPr>
      <w:bookmarkStart w:id="1952" w:name="_Toc59099850"/>
      <w:del w:id="1953" w:author="Praveen Kumar Chaubey" w:date="2020-12-22T18:26:00Z">
        <w:r w:rsidRPr="00AF56B1" w:rsidDel="00AB7198">
          <w:rPr>
            <w:rFonts w:asciiTheme="minorHAnsi" w:hAnsiTheme="minorHAnsi" w:cstheme="minorHAnsi"/>
          </w:rPr>
          <w:delText>Three Way Handshake between Client and Server</w:delText>
        </w:r>
        <w:bookmarkEnd w:id="1952"/>
      </w:del>
    </w:p>
    <w:p w14:paraId="57474ABE" w14:textId="12C895EC" w:rsidR="001F7FE2" w:rsidRPr="00AF56B1" w:rsidDel="00AB7198" w:rsidRDefault="001F7FE2" w:rsidP="001F7FE2">
      <w:pPr>
        <w:pStyle w:val="Standard"/>
        <w:jc w:val="both"/>
        <w:rPr>
          <w:del w:id="1954" w:author="Praveen Kumar Chaubey" w:date="2020-12-22T18:26:00Z"/>
          <w:rFonts w:asciiTheme="minorHAnsi" w:hAnsiTheme="minorHAnsi" w:cstheme="minorHAnsi"/>
        </w:rPr>
      </w:pPr>
    </w:p>
    <w:p w14:paraId="650B302C" w14:textId="2323B45E" w:rsidR="001F7FE2" w:rsidRPr="00AF56B1" w:rsidDel="00AB7198" w:rsidRDefault="001F7FE2" w:rsidP="00AF56B1">
      <w:pPr>
        <w:pStyle w:val="Standard"/>
        <w:ind w:left="283" w:firstLine="0"/>
        <w:jc w:val="both"/>
        <w:rPr>
          <w:del w:id="1955" w:author="Praveen Kumar Chaubey" w:date="2020-12-22T18:26:00Z"/>
          <w:rFonts w:asciiTheme="minorHAnsi" w:hAnsiTheme="minorHAnsi" w:cstheme="minorHAnsi"/>
        </w:rPr>
      </w:pPr>
      <w:del w:id="1956" w:author="Praveen Kumar Chaubey" w:date="2020-12-22T18:26:00Z">
        <w:r w:rsidRPr="00AF56B1" w:rsidDel="00AB7198">
          <w:rPr>
            <w:rFonts w:asciiTheme="minorHAnsi" w:hAnsiTheme="minorHAnsi" w:cstheme="minorHAnsi"/>
          </w:rPr>
          <w:delText>This 3-way handshake between client and Server is required for the synchronization of their segment sequence numbers used during their transmission. There are 3 steps,</w:delText>
        </w:r>
      </w:del>
    </w:p>
    <w:p w14:paraId="7943FE11" w14:textId="2BCB44A1" w:rsidR="001F7FE2" w:rsidRPr="00AF56B1" w:rsidDel="00AB7198" w:rsidRDefault="001F7FE2" w:rsidP="001F7FE2">
      <w:pPr>
        <w:pStyle w:val="Standard"/>
        <w:jc w:val="both"/>
        <w:rPr>
          <w:del w:id="1957" w:author="Praveen Kumar Chaubey" w:date="2020-12-22T18:26:00Z"/>
          <w:rFonts w:asciiTheme="minorHAnsi" w:hAnsiTheme="minorHAnsi" w:cstheme="minorHAnsi"/>
        </w:rPr>
      </w:pPr>
    </w:p>
    <w:p w14:paraId="4076DC92" w14:textId="21DB7BEF" w:rsidR="001F7FE2" w:rsidRPr="00AF56B1" w:rsidDel="00AB7198" w:rsidRDefault="001F7FE2" w:rsidP="00771D0C">
      <w:pPr>
        <w:pStyle w:val="Standard"/>
        <w:numPr>
          <w:ilvl w:val="1"/>
          <w:numId w:val="2"/>
        </w:numPr>
        <w:jc w:val="both"/>
        <w:rPr>
          <w:del w:id="1958" w:author="Praveen Kumar Chaubey" w:date="2020-12-22T18:26:00Z"/>
          <w:rFonts w:asciiTheme="minorHAnsi" w:hAnsiTheme="minorHAnsi" w:cstheme="minorHAnsi"/>
        </w:rPr>
      </w:pPr>
      <w:del w:id="1959" w:author="Praveen Kumar Chaubey" w:date="2020-12-22T18:26:00Z">
        <w:r w:rsidRPr="00AF56B1" w:rsidDel="00AB7198">
          <w:rPr>
            <w:rFonts w:asciiTheme="minorHAnsi" w:hAnsiTheme="minorHAnsi" w:cstheme="minorHAnsi"/>
          </w:rPr>
          <w:delText>SYN – Here Client informs the server that it wants to start a communication and what should be its sequence number.</w:delText>
        </w:r>
      </w:del>
    </w:p>
    <w:p w14:paraId="2AF89366" w14:textId="1358EE8F" w:rsidR="001F7FE2" w:rsidRPr="00AF56B1" w:rsidDel="00AB7198" w:rsidRDefault="001F7FE2" w:rsidP="00771D0C">
      <w:pPr>
        <w:pStyle w:val="Standard"/>
        <w:numPr>
          <w:ilvl w:val="1"/>
          <w:numId w:val="2"/>
        </w:numPr>
        <w:jc w:val="both"/>
        <w:rPr>
          <w:del w:id="1960" w:author="Praveen Kumar Chaubey" w:date="2020-12-22T18:26:00Z"/>
          <w:rFonts w:asciiTheme="minorHAnsi" w:hAnsiTheme="minorHAnsi" w:cstheme="minorHAnsi"/>
        </w:rPr>
      </w:pPr>
      <w:del w:id="1961" w:author="Praveen Kumar Chaubey" w:date="2020-12-22T18:26:00Z">
        <w:r w:rsidRPr="00AF56B1" w:rsidDel="00AB7198">
          <w:rPr>
            <w:rFonts w:asciiTheme="minorHAnsi" w:hAnsiTheme="minorHAnsi" w:cstheme="minorHAnsi"/>
          </w:rPr>
          <w:delText>Here server responds to the client request with SYN-ACK signal set. ACK helps you to signify the response of segment that is received and SYN signifies what sequence number it should able to start with the segments.</w:delText>
        </w:r>
      </w:del>
    </w:p>
    <w:p w14:paraId="1D3B790A" w14:textId="75087EB4" w:rsidR="001F7FE2" w:rsidRPr="00AF56B1" w:rsidDel="00AB7198" w:rsidRDefault="001F7FE2" w:rsidP="00771D0C">
      <w:pPr>
        <w:pStyle w:val="Standard"/>
        <w:numPr>
          <w:ilvl w:val="1"/>
          <w:numId w:val="2"/>
        </w:numPr>
        <w:jc w:val="both"/>
        <w:rPr>
          <w:del w:id="1962" w:author="Praveen Kumar Chaubey" w:date="2020-12-22T18:26:00Z"/>
          <w:rFonts w:asciiTheme="minorHAnsi" w:hAnsiTheme="minorHAnsi" w:cstheme="minorHAnsi"/>
        </w:rPr>
      </w:pPr>
      <w:del w:id="1963" w:author="Praveen Kumar Chaubey" w:date="2020-12-22T18:26:00Z">
        <w:r w:rsidRPr="00AF56B1" w:rsidDel="00AB7198">
          <w:rPr>
            <w:rFonts w:asciiTheme="minorHAnsi" w:hAnsiTheme="minorHAnsi" w:cstheme="minorHAnsi"/>
          </w:rPr>
          <w:delText>ACK – Client acknowledges server’s response.</w:delText>
        </w:r>
      </w:del>
    </w:p>
    <w:p w14:paraId="0D9F24F7" w14:textId="61F1AA63" w:rsidR="001F7FE2" w:rsidRPr="00AF56B1" w:rsidDel="00AB7198" w:rsidRDefault="001F7FE2" w:rsidP="001F7FE2">
      <w:pPr>
        <w:pStyle w:val="Standard"/>
        <w:jc w:val="both"/>
        <w:rPr>
          <w:del w:id="1964" w:author="Praveen Kumar Chaubey" w:date="2020-12-22T18:26:00Z"/>
          <w:rFonts w:asciiTheme="minorHAnsi" w:hAnsiTheme="minorHAnsi" w:cstheme="minorHAnsi"/>
        </w:rPr>
      </w:pPr>
    </w:p>
    <w:p w14:paraId="2D59D147" w14:textId="4221E95F" w:rsidR="001F7FE2" w:rsidRPr="00AF56B1" w:rsidDel="00AB7198" w:rsidRDefault="001F7FE2" w:rsidP="001F7FE2">
      <w:pPr>
        <w:pStyle w:val="Standard"/>
        <w:jc w:val="both"/>
        <w:rPr>
          <w:del w:id="1965" w:author="Praveen Kumar Chaubey" w:date="2020-12-22T18:26:00Z"/>
          <w:rFonts w:asciiTheme="minorHAnsi" w:hAnsiTheme="minorHAnsi" w:cstheme="minorHAnsi"/>
        </w:rPr>
      </w:pPr>
      <w:del w:id="1966"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66944" behindDoc="0" locked="0" layoutInCell="1" allowOverlap="1" wp14:anchorId="12E1E4FF" wp14:editId="7F1AD7CF">
              <wp:simplePos x="0" y="0"/>
              <wp:positionH relativeFrom="column">
                <wp:align>center</wp:align>
              </wp:positionH>
              <wp:positionV relativeFrom="paragraph">
                <wp:align>top</wp:align>
              </wp:positionV>
              <wp:extent cx="7094160" cy="3924360"/>
              <wp:effectExtent l="19050" t="19050" r="12065" b="19050"/>
              <wp:wrapSquare wrapText="bothSides"/>
              <wp:docPr id="3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7094160" cy="3924360"/>
                      </a:xfrm>
                      <a:prstGeom prst="rect">
                        <a:avLst/>
                      </a:prstGeom>
                      <a:ln>
                        <a:solidFill>
                          <a:schemeClr val="tx1"/>
                        </a:solidFill>
                      </a:ln>
                    </pic:spPr>
                  </pic:pic>
                </a:graphicData>
              </a:graphic>
            </wp:anchor>
          </w:drawing>
        </w:r>
      </w:del>
    </w:p>
    <w:p w14:paraId="69BE5773" w14:textId="2A02BFEC" w:rsidR="001F7FE2" w:rsidRPr="00AF56B1" w:rsidDel="00AB7198" w:rsidRDefault="001F7FE2" w:rsidP="001F7FE2">
      <w:pPr>
        <w:pStyle w:val="Standard"/>
        <w:jc w:val="both"/>
        <w:rPr>
          <w:del w:id="1967" w:author="Praveen Kumar Chaubey" w:date="2020-12-22T18:26:00Z"/>
          <w:rFonts w:asciiTheme="minorHAnsi" w:hAnsiTheme="minorHAnsi" w:cstheme="minorHAnsi"/>
        </w:rPr>
      </w:pPr>
    </w:p>
    <w:p w14:paraId="462DBBA1" w14:textId="1DB6861A" w:rsidR="001F7FE2" w:rsidRPr="00AF56B1" w:rsidDel="00AB7198" w:rsidRDefault="001F7FE2" w:rsidP="00AF56B1">
      <w:pPr>
        <w:pStyle w:val="Heading4"/>
        <w:rPr>
          <w:del w:id="1968" w:author="Praveen Kumar Chaubey" w:date="2020-12-22T18:26:00Z"/>
          <w:rFonts w:asciiTheme="minorHAnsi" w:hAnsiTheme="minorHAnsi" w:cstheme="minorHAnsi"/>
        </w:rPr>
      </w:pPr>
      <w:del w:id="1969" w:author="Praveen Kumar Chaubey" w:date="2020-12-22T18:26:00Z">
        <w:r w:rsidRPr="00AF56B1" w:rsidDel="00AB7198">
          <w:rPr>
            <w:rFonts w:asciiTheme="minorHAnsi" w:hAnsiTheme="minorHAnsi" w:cstheme="minorHAnsi"/>
          </w:rPr>
          <w:delText xml:space="preserve"> </w:delText>
        </w:r>
        <w:bookmarkStart w:id="1970" w:name="_Toc59099851"/>
        <w:r w:rsidRPr="00AF56B1" w:rsidDel="00AB7198">
          <w:rPr>
            <w:rFonts w:asciiTheme="minorHAnsi" w:hAnsiTheme="minorHAnsi" w:cstheme="minorHAnsi"/>
          </w:rPr>
          <w:delText>Establishing conversation channel between Transport layer and Application Layer.</w:delText>
        </w:r>
        <w:bookmarkEnd w:id="1970"/>
      </w:del>
    </w:p>
    <w:p w14:paraId="6383FC0F" w14:textId="7E4349B1" w:rsidR="001F7FE2" w:rsidRPr="00AF56B1" w:rsidDel="00AB7198" w:rsidRDefault="001F7FE2" w:rsidP="001F7FE2">
      <w:pPr>
        <w:pStyle w:val="Standard"/>
        <w:jc w:val="both"/>
        <w:rPr>
          <w:del w:id="1971" w:author="Praveen Kumar Chaubey" w:date="2020-12-22T18:26:00Z"/>
          <w:rFonts w:asciiTheme="minorHAnsi" w:hAnsiTheme="minorHAnsi" w:cstheme="minorHAnsi"/>
        </w:rPr>
      </w:pPr>
    </w:p>
    <w:p w14:paraId="5969ACDB" w14:textId="1A44C634" w:rsidR="001F7FE2" w:rsidRPr="00AF56B1" w:rsidDel="00AB7198" w:rsidRDefault="001F7FE2" w:rsidP="00771D0C">
      <w:pPr>
        <w:pStyle w:val="Standard"/>
        <w:numPr>
          <w:ilvl w:val="0"/>
          <w:numId w:val="3"/>
        </w:numPr>
        <w:jc w:val="both"/>
        <w:rPr>
          <w:del w:id="1972" w:author="Praveen Kumar Chaubey" w:date="2020-12-22T18:26:00Z"/>
          <w:rFonts w:asciiTheme="minorHAnsi" w:hAnsiTheme="minorHAnsi" w:cstheme="minorHAnsi"/>
        </w:rPr>
      </w:pPr>
      <w:del w:id="1973" w:author="Praveen Kumar Chaubey" w:date="2020-12-22T18:26:00Z">
        <w:r w:rsidRPr="00AF56B1" w:rsidDel="00AB7198">
          <w:rPr>
            <w:rFonts w:asciiTheme="minorHAnsi" w:hAnsiTheme="minorHAnsi" w:cstheme="minorHAnsi"/>
          </w:rPr>
          <w:delText>Here to establish a conversation channel between TCP layer and Application layer, HTTP GET request is sent to retrieve and request for TCP Data.</w:delText>
        </w:r>
      </w:del>
    </w:p>
    <w:p w14:paraId="46192C7E" w14:textId="327C531F" w:rsidR="001F7FE2" w:rsidRPr="00AF56B1" w:rsidDel="00AB7198" w:rsidRDefault="001F7FE2" w:rsidP="00771D0C">
      <w:pPr>
        <w:pStyle w:val="Standard"/>
        <w:numPr>
          <w:ilvl w:val="0"/>
          <w:numId w:val="3"/>
        </w:numPr>
        <w:jc w:val="both"/>
        <w:rPr>
          <w:del w:id="1974" w:author="Praveen Kumar Chaubey" w:date="2020-12-22T18:26:00Z"/>
          <w:rFonts w:asciiTheme="minorHAnsi" w:hAnsiTheme="minorHAnsi" w:cstheme="minorHAnsi"/>
        </w:rPr>
      </w:pPr>
      <w:del w:id="1975" w:author="Praveen Kumar Chaubey" w:date="2020-12-22T18:26:00Z">
        <w:r w:rsidRPr="00AF56B1" w:rsidDel="00AB7198">
          <w:rPr>
            <w:rFonts w:asciiTheme="minorHAnsi" w:hAnsiTheme="minorHAnsi" w:cstheme="minorHAnsi"/>
          </w:rPr>
          <w:delText>On request TCP sends data as per sequence number established during 3-way handshake and final sequence number is initial sequence number + length of data sent.</w:delText>
        </w:r>
      </w:del>
    </w:p>
    <w:p w14:paraId="4ECCBCEF" w14:textId="62A2EB32" w:rsidR="001F7FE2" w:rsidRPr="00AF56B1" w:rsidDel="00AB7198" w:rsidRDefault="001F7FE2" w:rsidP="00771D0C">
      <w:pPr>
        <w:pStyle w:val="Standard"/>
        <w:numPr>
          <w:ilvl w:val="0"/>
          <w:numId w:val="3"/>
        </w:numPr>
        <w:jc w:val="both"/>
        <w:rPr>
          <w:del w:id="1976" w:author="Praveen Kumar Chaubey" w:date="2020-12-22T18:26:00Z"/>
          <w:rFonts w:asciiTheme="minorHAnsi" w:hAnsiTheme="minorHAnsi" w:cstheme="minorHAnsi"/>
        </w:rPr>
      </w:pPr>
      <w:del w:id="1977" w:author="Praveen Kumar Chaubey" w:date="2020-12-22T18:26:00Z">
        <w:r w:rsidRPr="00AF56B1" w:rsidDel="00AB7198">
          <w:rPr>
            <w:rFonts w:asciiTheme="minorHAnsi" w:hAnsiTheme="minorHAnsi" w:cstheme="minorHAnsi"/>
          </w:rPr>
          <w:delText>After TCP data is sent successfully, HTTP OK is sent to the client. After that acknowledgement of the sent TCP data happens between client and server.</w:delText>
        </w:r>
      </w:del>
    </w:p>
    <w:p w14:paraId="1F78EA87" w14:textId="6085D594" w:rsidR="001F7FE2" w:rsidRPr="00AF56B1" w:rsidDel="00AB7198" w:rsidRDefault="001F7FE2" w:rsidP="00771D0C">
      <w:pPr>
        <w:pStyle w:val="Standard"/>
        <w:numPr>
          <w:ilvl w:val="0"/>
          <w:numId w:val="3"/>
        </w:numPr>
        <w:jc w:val="both"/>
        <w:rPr>
          <w:del w:id="1978" w:author="Praveen Kumar Chaubey" w:date="2020-12-22T18:26:00Z"/>
          <w:rFonts w:asciiTheme="minorHAnsi" w:hAnsiTheme="minorHAnsi" w:cstheme="minorHAnsi"/>
        </w:rPr>
      </w:pPr>
      <w:del w:id="1979" w:author="Praveen Kumar Chaubey" w:date="2020-12-22T18:26:00Z">
        <w:r w:rsidRPr="00AF56B1" w:rsidDel="00AB7198">
          <w:rPr>
            <w:rFonts w:asciiTheme="minorHAnsi" w:hAnsiTheme="minorHAnsi" w:cstheme="minorHAnsi"/>
          </w:rPr>
          <w:delText>After successful data transfer, finish flag along with ACK is sent from server to client.</w:delText>
        </w:r>
      </w:del>
    </w:p>
    <w:p w14:paraId="7CC9FE61" w14:textId="095F8A7A" w:rsidR="001F7FE2" w:rsidRPr="00AF56B1" w:rsidDel="00AB7198" w:rsidRDefault="001F7FE2" w:rsidP="001F7FE2">
      <w:pPr>
        <w:pStyle w:val="Standard"/>
        <w:jc w:val="both"/>
        <w:rPr>
          <w:del w:id="1980" w:author="Praveen Kumar Chaubey" w:date="2020-12-22T18:26:00Z"/>
          <w:rFonts w:asciiTheme="minorHAnsi" w:hAnsiTheme="minorHAnsi" w:cstheme="minorHAnsi"/>
        </w:rPr>
      </w:pPr>
    </w:p>
    <w:p w14:paraId="6C30B810" w14:textId="31501987" w:rsidR="001F7FE2" w:rsidRPr="00AF56B1" w:rsidDel="00AB7198" w:rsidRDefault="001F7FE2" w:rsidP="001F7FE2">
      <w:pPr>
        <w:pStyle w:val="Standard"/>
        <w:jc w:val="both"/>
        <w:rPr>
          <w:del w:id="1981" w:author="Praveen Kumar Chaubey" w:date="2020-12-22T18:26:00Z"/>
          <w:rFonts w:asciiTheme="minorHAnsi" w:hAnsiTheme="minorHAnsi" w:cstheme="minorHAnsi"/>
        </w:rPr>
      </w:pPr>
    </w:p>
    <w:p w14:paraId="24121C26" w14:textId="3838E85D" w:rsidR="001F7FE2" w:rsidRPr="00EE68DC" w:rsidDel="00AB7198" w:rsidRDefault="001F7FE2" w:rsidP="00AF56B1">
      <w:pPr>
        <w:pStyle w:val="Heading3"/>
        <w:rPr>
          <w:del w:id="1982" w:author="Praveen Kumar Chaubey" w:date="2020-12-22T18:26:00Z"/>
          <w:rFonts w:asciiTheme="minorHAnsi" w:hAnsiTheme="minorHAnsi" w:cstheme="minorHAnsi"/>
          <w:sz w:val="22"/>
        </w:rPr>
      </w:pPr>
      <w:bookmarkStart w:id="1983" w:name="_Toc59099852"/>
      <w:del w:id="1984" w:author="Praveen Kumar Chaubey" w:date="2020-12-22T18:26:00Z">
        <w:r w:rsidRPr="00EE68DC" w:rsidDel="00AB7198">
          <w:rPr>
            <w:rFonts w:asciiTheme="minorHAnsi" w:hAnsiTheme="minorHAnsi" w:cstheme="minorHAnsi"/>
            <w:sz w:val="22"/>
          </w:rPr>
          <w:delText>Signal Testing</w:delText>
        </w:r>
        <w:bookmarkEnd w:id="1983"/>
      </w:del>
    </w:p>
    <w:p w14:paraId="65CEABA7" w14:textId="7A371285" w:rsidR="001F7FE2" w:rsidRPr="00AF56B1" w:rsidDel="00AB7198" w:rsidRDefault="001F7FE2" w:rsidP="001F7FE2">
      <w:pPr>
        <w:pStyle w:val="Standard"/>
        <w:jc w:val="both"/>
        <w:rPr>
          <w:del w:id="1985" w:author="Praveen Kumar Chaubey" w:date="2020-12-22T18:26:00Z"/>
          <w:rFonts w:asciiTheme="minorHAnsi" w:hAnsiTheme="minorHAnsi" w:cstheme="minorHAnsi"/>
          <w:b/>
          <w:bCs/>
        </w:rPr>
      </w:pPr>
    </w:p>
    <w:p w14:paraId="449C1B4E" w14:textId="6D7F15E6" w:rsidR="001F7FE2" w:rsidRPr="00AF56B1" w:rsidDel="00AB7198" w:rsidRDefault="001F7FE2" w:rsidP="00264138">
      <w:pPr>
        <w:pStyle w:val="Standard"/>
        <w:ind w:firstLine="0"/>
        <w:jc w:val="both"/>
        <w:rPr>
          <w:del w:id="1986" w:author="Praveen Kumar Chaubey" w:date="2020-12-22T18:26:00Z"/>
          <w:rFonts w:asciiTheme="minorHAnsi" w:hAnsiTheme="minorHAnsi" w:cstheme="minorHAnsi"/>
        </w:rPr>
      </w:pPr>
      <w:del w:id="1987" w:author="Praveen Kumar Chaubey" w:date="2020-12-22T18:26:00Z">
        <w:r w:rsidRPr="00AF56B1" w:rsidDel="00AB7198">
          <w:rPr>
            <w:rFonts w:asciiTheme="minorHAnsi" w:hAnsiTheme="minorHAnsi" w:cstheme="minorHAnsi"/>
          </w:rPr>
          <w:delText>Involves Testing of various signal parameters like Antenna Signal strength, Data rate, Modulation format and scheme, spectrum band, channel, GSM, Vendor info for FHSS, Frequency information etc. for signal Analysis.</w:delText>
        </w:r>
      </w:del>
    </w:p>
    <w:p w14:paraId="33D05FEB" w14:textId="796C897C" w:rsidR="001F7FE2" w:rsidRPr="00AF56B1" w:rsidDel="00AB7198" w:rsidRDefault="001F7FE2" w:rsidP="00264138">
      <w:pPr>
        <w:pStyle w:val="Standard"/>
        <w:ind w:firstLine="0"/>
        <w:jc w:val="both"/>
        <w:rPr>
          <w:del w:id="1988" w:author="Praveen Kumar Chaubey" w:date="2020-12-22T18:26:00Z"/>
          <w:rFonts w:asciiTheme="minorHAnsi" w:hAnsiTheme="minorHAnsi" w:cstheme="minorHAnsi"/>
        </w:rPr>
      </w:pPr>
      <w:del w:id="1989" w:author="Praveen Kumar Chaubey" w:date="2020-12-22T18:26:00Z">
        <w:r w:rsidRPr="00AF56B1" w:rsidDel="00AB7198">
          <w:rPr>
            <w:rFonts w:asciiTheme="minorHAnsi" w:hAnsiTheme="minorHAnsi" w:cstheme="minorHAnsi"/>
          </w:rPr>
          <w:delText>We have used Monitor Mode to capture Radio information packet and Radio Tap Header Packet.</w:delText>
        </w:r>
      </w:del>
    </w:p>
    <w:p w14:paraId="5BFC9961" w14:textId="52B40A50" w:rsidR="001F7FE2" w:rsidRPr="00AF56B1" w:rsidDel="00AB7198" w:rsidRDefault="001F7FE2" w:rsidP="00264138">
      <w:pPr>
        <w:pStyle w:val="Standard"/>
        <w:ind w:firstLine="0"/>
        <w:jc w:val="both"/>
        <w:rPr>
          <w:del w:id="1990" w:author="Praveen Kumar Chaubey" w:date="2020-12-22T18:26:00Z"/>
          <w:rFonts w:asciiTheme="minorHAnsi" w:hAnsiTheme="minorHAnsi" w:cstheme="minorHAnsi"/>
        </w:rPr>
      </w:pPr>
      <w:del w:id="1991" w:author="Praveen Kumar Chaubey" w:date="2020-12-22T18:26:00Z">
        <w:r w:rsidRPr="00AF56B1" w:rsidDel="00AB7198">
          <w:rPr>
            <w:rFonts w:asciiTheme="minorHAnsi" w:hAnsiTheme="minorHAnsi" w:cstheme="minorHAnsi"/>
          </w:rPr>
          <w:delText>In our log analysis, values obtained are as shown below,</w:delText>
        </w:r>
      </w:del>
    </w:p>
    <w:p w14:paraId="0495045F" w14:textId="5FFC7022" w:rsidR="001F7FE2" w:rsidRPr="00AF56B1" w:rsidDel="00AB7198" w:rsidRDefault="001F7FE2" w:rsidP="001F7FE2">
      <w:pPr>
        <w:pStyle w:val="Standard"/>
        <w:jc w:val="both"/>
        <w:rPr>
          <w:del w:id="1992" w:author="Praveen Kumar Chaubey" w:date="2020-12-22T18:26:00Z"/>
          <w:rFonts w:asciiTheme="minorHAnsi" w:hAnsiTheme="minorHAnsi" w:cstheme="minorHAnsi"/>
        </w:rPr>
      </w:pPr>
    </w:p>
    <w:p w14:paraId="63D553BA" w14:textId="697CA009" w:rsidR="001F7FE2" w:rsidRPr="00AF56B1" w:rsidDel="00AB7198" w:rsidRDefault="001F7FE2" w:rsidP="00771D0C">
      <w:pPr>
        <w:pStyle w:val="Standard"/>
        <w:numPr>
          <w:ilvl w:val="0"/>
          <w:numId w:val="4"/>
        </w:numPr>
        <w:jc w:val="both"/>
        <w:rPr>
          <w:del w:id="1993" w:author="Praveen Kumar Chaubey" w:date="2020-12-22T18:26:00Z"/>
          <w:rFonts w:asciiTheme="minorHAnsi" w:hAnsiTheme="minorHAnsi" w:cstheme="minorHAnsi"/>
          <w:shd w:val="clear" w:color="auto" w:fill="FFFF00"/>
        </w:rPr>
      </w:pPr>
      <w:del w:id="1994" w:author="Praveen Kumar Chaubey" w:date="2020-12-22T18:26:00Z">
        <w:r w:rsidRPr="00AF56B1" w:rsidDel="00AB7198">
          <w:rPr>
            <w:rFonts w:asciiTheme="minorHAnsi" w:hAnsiTheme="minorHAnsi" w:cstheme="minorHAnsi"/>
            <w:shd w:val="clear" w:color="auto" w:fill="FFFF00"/>
          </w:rPr>
          <w:delText>Antenna Signal &amp; Signal Strength: -45dBm</w:delText>
        </w:r>
      </w:del>
    </w:p>
    <w:p w14:paraId="09F9EEA6" w14:textId="42F5861E" w:rsidR="001F7FE2" w:rsidRPr="00AF56B1" w:rsidDel="00AB7198" w:rsidRDefault="001F7FE2" w:rsidP="00771D0C">
      <w:pPr>
        <w:pStyle w:val="TableContents"/>
        <w:numPr>
          <w:ilvl w:val="0"/>
          <w:numId w:val="4"/>
        </w:numPr>
        <w:jc w:val="both"/>
        <w:textAlignment w:val="baseline"/>
        <w:rPr>
          <w:del w:id="1995" w:author="Praveen Kumar Chaubey" w:date="2020-12-22T18:26:00Z"/>
          <w:rFonts w:asciiTheme="minorHAnsi" w:hAnsiTheme="minorHAnsi" w:cstheme="minorHAnsi"/>
        </w:rPr>
      </w:pPr>
      <w:del w:id="1996" w:author="Praveen Kumar Chaubey" w:date="2020-12-22T18:26:00Z">
        <w:r w:rsidRPr="00AF56B1" w:rsidDel="00AB7198">
          <w:rPr>
            <w:rFonts w:asciiTheme="minorHAnsi" w:hAnsiTheme="minorHAnsi" w:cstheme="minorHAnsi"/>
          </w:rPr>
          <w:delText>data Rate: 1.0Mb/ps</w:delText>
        </w:r>
      </w:del>
    </w:p>
    <w:p w14:paraId="5445153E" w14:textId="51437479" w:rsidR="001F7FE2" w:rsidRPr="00AF56B1" w:rsidDel="00AB7198" w:rsidRDefault="001F7FE2" w:rsidP="00771D0C">
      <w:pPr>
        <w:pStyle w:val="TableContents"/>
        <w:numPr>
          <w:ilvl w:val="0"/>
          <w:numId w:val="4"/>
        </w:numPr>
        <w:jc w:val="both"/>
        <w:textAlignment w:val="baseline"/>
        <w:rPr>
          <w:del w:id="1997" w:author="Praveen Kumar Chaubey" w:date="2020-12-22T18:26:00Z"/>
          <w:rFonts w:asciiTheme="minorHAnsi" w:hAnsiTheme="minorHAnsi" w:cstheme="minorHAnsi"/>
        </w:rPr>
      </w:pPr>
      <w:del w:id="1998" w:author="Praveen Kumar Chaubey" w:date="2020-12-22T18:26:00Z">
        <w:r w:rsidRPr="00AF56B1" w:rsidDel="00AB7198">
          <w:rPr>
            <w:rFonts w:asciiTheme="minorHAnsi" w:hAnsiTheme="minorHAnsi" w:cstheme="minorHAnsi"/>
          </w:rPr>
          <w:delText>Modulation format: DSSS</w:delText>
        </w:r>
      </w:del>
    </w:p>
    <w:p w14:paraId="794CDB8A" w14:textId="37484FC3" w:rsidR="001F7FE2" w:rsidRPr="00AF56B1" w:rsidDel="00AB7198" w:rsidRDefault="001F7FE2" w:rsidP="00771D0C">
      <w:pPr>
        <w:pStyle w:val="TableContents"/>
        <w:numPr>
          <w:ilvl w:val="0"/>
          <w:numId w:val="4"/>
        </w:numPr>
        <w:jc w:val="both"/>
        <w:textAlignment w:val="baseline"/>
        <w:rPr>
          <w:del w:id="1999" w:author="Praveen Kumar Chaubey" w:date="2020-12-22T18:26:00Z"/>
          <w:rFonts w:asciiTheme="minorHAnsi" w:hAnsiTheme="minorHAnsi" w:cstheme="minorHAnsi"/>
        </w:rPr>
      </w:pPr>
      <w:del w:id="2000" w:author="Praveen Kumar Chaubey" w:date="2020-12-22T18:26:00Z">
        <w:r w:rsidRPr="00AF56B1" w:rsidDel="00AB7198">
          <w:rPr>
            <w:rFonts w:asciiTheme="minorHAnsi" w:hAnsiTheme="minorHAnsi" w:cstheme="minorHAnsi"/>
          </w:rPr>
          <w:delText>Modulation scheme: CCK</w:delText>
        </w:r>
      </w:del>
    </w:p>
    <w:p w14:paraId="148F2C2E" w14:textId="7270FEAD" w:rsidR="001F7FE2" w:rsidRPr="00AF56B1" w:rsidDel="00AB7198" w:rsidRDefault="001F7FE2" w:rsidP="00771D0C">
      <w:pPr>
        <w:pStyle w:val="TableContents"/>
        <w:numPr>
          <w:ilvl w:val="0"/>
          <w:numId w:val="4"/>
        </w:numPr>
        <w:jc w:val="both"/>
        <w:textAlignment w:val="baseline"/>
        <w:rPr>
          <w:del w:id="2001" w:author="Praveen Kumar Chaubey" w:date="2020-12-22T18:26:00Z"/>
          <w:rFonts w:asciiTheme="minorHAnsi" w:hAnsiTheme="minorHAnsi" w:cstheme="minorHAnsi"/>
          <w:shd w:val="clear" w:color="auto" w:fill="FFFF00"/>
        </w:rPr>
      </w:pPr>
      <w:del w:id="2002" w:author="Praveen Kumar Chaubey" w:date="2020-12-22T18:26:00Z">
        <w:r w:rsidRPr="00AF56B1" w:rsidDel="00AB7198">
          <w:rPr>
            <w:rFonts w:asciiTheme="minorHAnsi" w:hAnsiTheme="minorHAnsi" w:cstheme="minorHAnsi"/>
            <w:shd w:val="clear" w:color="auto" w:fill="FFFF00"/>
          </w:rPr>
          <w:delText>Spectrum band: 2.4 Ghz</w:delText>
        </w:r>
      </w:del>
    </w:p>
    <w:p w14:paraId="539E9BAE" w14:textId="03937A08" w:rsidR="001F7FE2" w:rsidRPr="00AF56B1" w:rsidDel="00AB7198" w:rsidRDefault="001F7FE2" w:rsidP="00771D0C">
      <w:pPr>
        <w:pStyle w:val="TableContents"/>
        <w:numPr>
          <w:ilvl w:val="0"/>
          <w:numId w:val="4"/>
        </w:numPr>
        <w:jc w:val="both"/>
        <w:textAlignment w:val="baseline"/>
        <w:rPr>
          <w:del w:id="2003" w:author="Praveen Kumar Chaubey" w:date="2020-12-22T18:26:00Z"/>
          <w:rFonts w:asciiTheme="minorHAnsi" w:hAnsiTheme="minorHAnsi" w:cstheme="minorHAnsi"/>
          <w:shd w:val="clear" w:color="auto" w:fill="FFFF00"/>
        </w:rPr>
      </w:pPr>
      <w:del w:id="2004" w:author="Praveen Kumar Chaubey" w:date="2020-12-22T18:26:00Z">
        <w:r w:rsidRPr="00AF56B1" w:rsidDel="00AB7198">
          <w:rPr>
            <w:rFonts w:asciiTheme="minorHAnsi" w:hAnsiTheme="minorHAnsi" w:cstheme="minorHAnsi"/>
            <w:shd w:val="clear" w:color="auto" w:fill="FFFF00"/>
          </w:rPr>
          <w:delText>Channel no: 6</w:delText>
        </w:r>
      </w:del>
    </w:p>
    <w:p w14:paraId="06C73A2E" w14:textId="3442E39F" w:rsidR="001F7FE2" w:rsidRPr="00AF56B1" w:rsidDel="00AB7198" w:rsidRDefault="001F7FE2" w:rsidP="00771D0C">
      <w:pPr>
        <w:pStyle w:val="TableContents"/>
        <w:numPr>
          <w:ilvl w:val="0"/>
          <w:numId w:val="4"/>
        </w:numPr>
        <w:jc w:val="both"/>
        <w:textAlignment w:val="baseline"/>
        <w:rPr>
          <w:del w:id="2005" w:author="Praveen Kumar Chaubey" w:date="2020-12-22T18:26:00Z"/>
          <w:rFonts w:asciiTheme="minorHAnsi" w:hAnsiTheme="minorHAnsi" w:cstheme="minorHAnsi"/>
        </w:rPr>
      </w:pPr>
      <w:del w:id="2006" w:author="Praveen Kumar Chaubey" w:date="2020-12-22T18:26:00Z">
        <w:r w:rsidRPr="00AF56B1" w:rsidDel="00AB7198">
          <w:rPr>
            <w:rFonts w:asciiTheme="minorHAnsi" w:hAnsiTheme="minorHAnsi" w:cstheme="minorHAnsi"/>
          </w:rPr>
          <w:delText>Frequency: 2437MHz</w:delText>
        </w:r>
      </w:del>
    </w:p>
    <w:p w14:paraId="240FB3A1" w14:textId="2DD8D54B" w:rsidR="001F7FE2" w:rsidRPr="00AF56B1" w:rsidDel="00AB7198" w:rsidRDefault="001F7FE2" w:rsidP="00771D0C">
      <w:pPr>
        <w:pStyle w:val="TableContents"/>
        <w:numPr>
          <w:ilvl w:val="0"/>
          <w:numId w:val="4"/>
        </w:numPr>
        <w:jc w:val="both"/>
        <w:textAlignment w:val="baseline"/>
        <w:rPr>
          <w:del w:id="2007" w:author="Praveen Kumar Chaubey" w:date="2020-12-22T18:26:00Z"/>
          <w:rFonts w:asciiTheme="minorHAnsi" w:hAnsiTheme="minorHAnsi" w:cstheme="minorHAnsi"/>
        </w:rPr>
      </w:pPr>
      <w:del w:id="2008" w:author="Praveen Kumar Chaubey" w:date="2020-12-22T18:26:00Z">
        <w:r w:rsidRPr="00AF56B1" w:rsidDel="00AB7198">
          <w:rPr>
            <w:rFonts w:asciiTheme="minorHAnsi" w:hAnsiTheme="minorHAnsi" w:cstheme="minorHAnsi"/>
          </w:rPr>
          <w:delText>GSM: N/A</w:delText>
        </w:r>
      </w:del>
    </w:p>
    <w:p w14:paraId="096AF4D1" w14:textId="5F2A4F47" w:rsidR="001F7FE2" w:rsidRPr="00AF56B1" w:rsidDel="00AB7198" w:rsidRDefault="001F7FE2" w:rsidP="00771D0C">
      <w:pPr>
        <w:pStyle w:val="Standard"/>
        <w:numPr>
          <w:ilvl w:val="0"/>
          <w:numId w:val="4"/>
        </w:numPr>
        <w:jc w:val="both"/>
        <w:rPr>
          <w:del w:id="2009" w:author="Praveen Kumar Chaubey" w:date="2020-12-22T18:26:00Z"/>
          <w:rFonts w:asciiTheme="minorHAnsi" w:hAnsiTheme="minorHAnsi" w:cstheme="minorHAnsi"/>
        </w:rPr>
      </w:pPr>
      <w:del w:id="2010" w:author="Praveen Kumar Chaubey" w:date="2020-12-22T18:26:00Z">
        <w:r w:rsidRPr="00AF56B1" w:rsidDel="00AB7198">
          <w:rPr>
            <w:rFonts w:asciiTheme="minorHAnsi" w:hAnsiTheme="minorHAnsi" w:cstheme="minorHAnsi"/>
            <w:noProof/>
            <w:lang w:bidi="ar-SA"/>
          </w:rPr>
          <w:drawing>
            <wp:anchor distT="0" distB="0" distL="114300" distR="114300" simplePos="0" relativeHeight="251662848" behindDoc="0" locked="0" layoutInCell="1" allowOverlap="1" wp14:anchorId="43D623D9" wp14:editId="092A1B38">
              <wp:simplePos x="0" y="0"/>
              <wp:positionH relativeFrom="margin">
                <wp:align>center</wp:align>
              </wp:positionH>
              <wp:positionV relativeFrom="paragraph">
                <wp:posOffset>372745</wp:posOffset>
              </wp:positionV>
              <wp:extent cx="6232525" cy="4552950"/>
              <wp:effectExtent l="19050" t="19050" r="15875" b="19050"/>
              <wp:wrapSquare wrapText="bothSides"/>
              <wp:docPr id="3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6232525" cy="4552950"/>
                      </a:xfrm>
                      <a:prstGeom prst="rect">
                        <a:avLst/>
                      </a:prstGeom>
                      <a:ln>
                        <a:solidFill>
                          <a:schemeClr val="tx1"/>
                        </a:solidFill>
                      </a:ln>
                    </pic:spPr>
                  </pic:pic>
                </a:graphicData>
              </a:graphic>
              <wp14:sizeRelV relativeFrom="margin">
                <wp14:pctHeight>0</wp14:pctHeight>
              </wp14:sizeRelV>
            </wp:anchor>
          </w:drawing>
        </w:r>
        <w:r w:rsidRPr="00AF56B1" w:rsidDel="00AB7198">
          <w:rPr>
            <w:rFonts w:asciiTheme="minorHAnsi" w:hAnsiTheme="minorHAnsi" w:cstheme="minorHAnsi"/>
          </w:rPr>
          <w:delText>Vendor: N/A</w:delText>
        </w:r>
      </w:del>
    </w:p>
    <w:p w14:paraId="673EBAC8" w14:textId="75303BF1" w:rsidR="001F7FE2" w:rsidRPr="00AF56B1" w:rsidDel="00AB7198" w:rsidRDefault="001F7FE2" w:rsidP="001F7FE2">
      <w:pPr>
        <w:pStyle w:val="Standard"/>
        <w:jc w:val="both"/>
        <w:rPr>
          <w:del w:id="2011" w:author="Praveen Kumar Chaubey" w:date="2020-12-22T18:26:00Z"/>
          <w:rFonts w:asciiTheme="minorHAnsi" w:hAnsiTheme="minorHAnsi" w:cstheme="minorHAnsi"/>
        </w:rPr>
      </w:pPr>
    </w:p>
    <w:p w14:paraId="6C908815" w14:textId="567894FF" w:rsidR="001F7FE2" w:rsidRPr="00AF56B1" w:rsidDel="00AB7198" w:rsidRDefault="001F7FE2" w:rsidP="001F7FE2">
      <w:pPr>
        <w:pStyle w:val="Standard"/>
        <w:jc w:val="both"/>
        <w:rPr>
          <w:del w:id="2012" w:author="Praveen Kumar Chaubey" w:date="2020-12-22T18:26:00Z"/>
          <w:rFonts w:asciiTheme="minorHAnsi" w:hAnsiTheme="minorHAnsi" w:cstheme="minorHAnsi"/>
        </w:rPr>
      </w:pPr>
    </w:p>
    <w:p w14:paraId="7FC19060" w14:textId="278B6AFE" w:rsidR="001F7FE2" w:rsidRPr="00AF56B1" w:rsidDel="00AB7198" w:rsidRDefault="001F7FE2" w:rsidP="00AF56B1">
      <w:pPr>
        <w:pStyle w:val="Heading3"/>
        <w:rPr>
          <w:del w:id="2013" w:author="Praveen Kumar Chaubey" w:date="2020-12-22T18:26:00Z"/>
          <w:rFonts w:asciiTheme="minorHAnsi" w:hAnsiTheme="minorHAnsi" w:cstheme="minorHAnsi"/>
        </w:rPr>
      </w:pPr>
      <w:bookmarkStart w:id="2014" w:name="_Toc59099853"/>
      <w:del w:id="2015" w:author="Praveen Kumar Chaubey" w:date="2020-12-22T18:26:00Z">
        <w:r w:rsidRPr="00AF56B1" w:rsidDel="00AB7198">
          <w:rPr>
            <w:rFonts w:asciiTheme="minorHAnsi" w:hAnsiTheme="minorHAnsi" w:cstheme="minorHAnsi"/>
          </w:rPr>
          <w:delText>Security Testing</w:delText>
        </w:r>
        <w:bookmarkEnd w:id="2014"/>
      </w:del>
    </w:p>
    <w:p w14:paraId="3FCCB1BB" w14:textId="2A9455EF" w:rsidR="001F7FE2" w:rsidRPr="00AF56B1" w:rsidDel="00AB7198" w:rsidRDefault="001F7FE2" w:rsidP="001F7FE2">
      <w:pPr>
        <w:pStyle w:val="Standard"/>
        <w:jc w:val="both"/>
        <w:rPr>
          <w:del w:id="2016" w:author="Praveen Kumar Chaubey" w:date="2020-12-22T18:26:00Z"/>
          <w:rFonts w:asciiTheme="minorHAnsi" w:hAnsiTheme="minorHAnsi" w:cstheme="minorHAnsi"/>
          <w:b/>
          <w:bCs/>
        </w:rPr>
      </w:pPr>
    </w:p>
    <w:p w14:paraId="2ACB1A58" w14:textId="6AA1FB8B" w:rsidR="001F7FE2" w:rsidRPr="00AF56B1" w:rsidDel="00AB7198" w:rsidRDefault="001F7FE2" w:rsidP="00264138">
      <w:pPr>
        <w:pStyle w:val="Standard"/>
        <w:ind w:firstLine="0"/>
        <w:jc w:val="both"/>
        <w:rPr>
          <w:del w:id="2017" w:author="Praveen Kumar Chaubey" w:date="2020-12-22T18:26:00Z"/>
          <w:rFonts w:asciiTheme="minorHAnsi" w:hAnsiTheme="minorHAnsi" w:cstheme="minorHAnsi"/>
        </w:rPr>
      </w:pPr>
      <w:del w:id="2018" w:author="Praveen Kumar Chaubey" w:date="2020-12-22T18:26:00Z">
        <w:r w:rsidRPr="00AF56B1" w:rsidDel="00AB7198">
          <w:rPr>
            <w:rFonts w:asciiTheme="minorHAnsi" w:hAnsiTheme="minorHAnsi" w:cstheme="minorHAnsi"/>
          </w:rPr>
          <w:delText xml:space="preserve">Involves Testing of Security Protocol and ciphers used for respective protocol. In our log analysis </w:delText>
        </w:r>
        <w:r w:rsidRPr="00AF56B1" w:rsidDel="00AB7198">
          <w:rPr>
            <w:rFonts w:asciiTheme="minorHAnsi" w:hAnsiTheme="minorHAnsi" w:cstheme="minorHAnsi"/>
            <w:shd w:val="clear" w:color="auto" w:fill="FFFF00"/>
          </w:rPr>
          <w:delText xml:space="preserve">WPA2 Security Protocol is used as concluded from AES cipher </w:delText>
        </w:r>
        <w:r w:rsidRPr="00AF56B1" w:rsidDel="00AB7198">
          <w:rPr>
            <w:rFonts w:asciiTheme="minorHAnsi" w:hAnsiTheme="minorHAnsi" w:cstheme="minorHAnsi"/>
          </w:rPr>
          <w:delText>as shown in the below picture. Currently used Security Protocols are,</w:delText>
        </w:r>
      </w:del>
    </w:p>
    <w:p w14:paraId="4CBE596A" w14:textId="633BF95B" w:rsidR="001F7FE2" w:rsidRPr="00AF56B1" w:rsidDel="00AB7198" w:rsidRDefault="001F7FE2" w:rsidP="001F7FE2">
      <w:pPr>
        <w:pStyle w:val="Standard"/>
        <w:jc w:val="both"/>
        <w:rPr>
          <w:del w:id="2019" w:author="Praveen Kumar Chaubey" w:date="2020-12-22T18:26:00Z"/>
          <w:rFonts w:asciiTheme="minorHAnsi" w:eastAsia="Noto Serif CJK SC" w:hAnsiTheme="minorHAnsi" w:cstheme="minorHAnsi"/>
          <w:kern w:val="3"/>
          <w:sz w:val="24"/>
          <w:szCs w:val="24"/>
          <w:lang w:eastAsia="zh-CN" w:bidi="hi-IN"/>
        </w:rPr>
      </w:pPr>
    </w:p>
    <w:p w14:paraId="3D79213B" w14:textId="56803F69" w:rsidR="001F7FE2" w:rsidRPr="00AF56B1" w:rsidDel="00AB7198" w:rsidRDefault="001F7FE2" w:rsidP="00771D0C">
      <w:pPr>
        <w:pStyle w:val="Standard"/>
        <w:numPr>
          <w:ilvl w:val="0"/>
          <w:numId w:val="8"/>
        </w:numPr>
        <w:jc w:val="both"/>
        <w:rPr>
          <w:del w:id="2020" w:author="Praveen Kumar Chaubey" w:date="2020-12-22T18:26:00Z"/>
          <w:rFonts w:asciiTheme="minorHAnsi" w:hAnsiTheme="minorHAnsi" w:cstheme="minorHAnsi"/>
        </w:rPr>
      </w:pPr>
      <w:bookmarkStart w:id="2021" w:name="_Toc59099854"/>
      <w:del w:id="2022" w:author="Praveen Kumar Chaubey" w:date="2020-12-22T18:26:00Z">
        <w:r w:rsidRPr="00AF56B1" w:rsidDel="00AB7198">
          <w:rPr>
            <w:rFonts w:asciiTheme="minorHAnsi" w:hAnsiTheme="minorHAnsi" w:cstheme="minorHAnsi"/>
          </w:rPr>
          <w:delText>WEP (Wired Equivalent Privacy)</w:delText>
        </w:r>
        <w:bookmarkEnd w:id="2021"/>
      </w:del>
    </w:p>
    <w:p w14:paraId="6AFCB996" w14:textId="4E0F3FE6" w:rsidR="001F7FE2" w:rsidRPr="00AF56B1" w:rsidDel="00AB7198" w:rsidRDefault="001F7FE2" w:rsidP="00771D0C">
      <w:pPr>
        <w:pStyle w:val="Standard"/>
        <w:numPr>
          <w:ilvl w:val="0"/>
          <w:numId w:val="5"/>
        </w:numPr>
        <w:jc w:val="both"/>
        <w:rPr>
          <w:del w:id="2023" w:author="Praveen Kumar Chaubey" w:date="2020-12-22T18:26:00Z"/>
          <w:rFonts w:asciiTheme="minorHAnsi" w:hAnsiTheme="minorHAnsi" w:cstheme="minorHAnsi"/>
        </w:rPr>
      </w:pPr>
      <w:del w:id="2024" w:author="Praveen Kumar Chaubey" w:date="2020-12-22T18:26:00Z">
        <w:r w:rsidRPr="00AF56B1" w:rsidDel="00AB7198">
          <w:rPr>
            <w:rFonts w:asciiTheme="minorHAnsi" w:hAnsiTheme="minorHAnsi" w:cstheme="minorHAnsi"/>
          </w:rPr>
          <w:delText>Earliest Security Protocol.</w:delText>
        </w:r>
      </w:del>
    </w:p>
    <w:p w14:paraId="7C689192" w14:textId="0D5DBD69" w:rsidR="001F7FE2" w:rsidRPr="00AF56B1" w:rsidDel="00AB7198" w:rsidRDefault="001F7FE2" w:rsidP="00771D0C">
      <w:pPr>
        <w:pStyle w:val="Standard"/>
        <w:numPr>
          <w:ilvl w:val="0"/>
          <w:numId w:val="5"/>
        </w:numPr>
        <w:jc w:val="both"/>
        <w:rPr>
          <w:del w:id="2025" w:author="Praveen Kumar Chaubey" w:date="2020-12-22T18:26:00Z"/>
          <w:rFonts w:asciiTheme="minorHAnsi" w:hAnsiTheme="minorHAnsi" w:cstheme="minorHAnsi"/>
        </w:rPr>
      </w:pPr>
      <w:del w:id="2026" w:author="Praveen Kumar Chaubey" w:date="2020-12-22T18:26:00Z">
        <w:r w:rsidRPr="00AF56B1" w:rsidDel="00AB7198">
          <w:rPr>
            <w:rFonts w:asciiTheme="minorHAnsi" w:hAnsiTheme="minorHAnsi" w:cstheme="minorHAnsi"/>
          </w:rPr>
          <w:delText>It uses stream cipher for RC4 for Confidentiality and CRC – 32 checksums for Integrity.</w:delText>
        </w:r>
      </w:del>
    </w:p>
    <w:p w14:paraId="52A58566" w14:textId="78B5E8C3" w:rsidR="001F7FE2" w:rsidRPr="00AF56B1" w:rsidDel="00AB7198" w:rsidRDefault="001F7FE2" w:rsidP="00771D0C">
      <w:pPr>
        <w:pStyle w:val="Standard"/>
        <w:numPr>
          <w:ilvl w:val="0"/>
          <w:numId w:val="5"/>
        </w:numPr>
        <w:jc w:val="both"/>
        <w:rPr>
          <w:del w:id="2027" w:author="Praveen Kumar Chaubey" w:date="2020-12-22T18:26:00Z"/>
          <w:rFonts w:asciiTheme="minorHAnsi" w:hAnsiTheme="minorHAnsi" w:cstheme="minorHAnsi"/>
        </w:rPr>
      </w:pPr>
      <w:del w:id="2028" w:author="Praveen Kumar Chaubey" w:date="2020-12-22T18:26:00Z">
        <w:r w:rsidRPr="00AF56B1" w:rsidDel="00AB7198">
          <w:rPr>
            <w:rFonts w:asciiTheme="minorHAnsi" w:hAnsiTheme="minorHAnsi" w:cstheme="minorHAnsi"/>
          </w:rPr>
          <w:delText>Vulnerable to hackers as 40-bit encryption key was not enough.</w:delText>
        </w:r>
      </w:del>
    </w:p>
    <w:p w14:paraId="32FB8188" w14:textId="75AF7128" w:rsidR="001F7FE2" w:rsidRPr="00AF56B1" w:rsidDel="00AB7198" w:rsidRDefault="001F7FE2" w:rsidP="001F7FE2">
      <w:pPr>
        <w:pStyle w:val="Standard"/>
        <w:jc w:val="both"/>
        <w:rPr>
          <w:del w:id="2029" w:author="Praveen Kumar Chaubey" w:date="2020-12-22T18:26:00Z"/>
          <w:rFonts w:asciiTheme="minorHAnsi" w:hAnsiTheme="minorHAnsi" w:cstheme="minorHAnsi"/>
        </w:rPr>
      </w:pPr>
    </w:p>
    <w:p w14:paraId="75A51253" w14:textId="4FEB5FC8" w:rsidR="001F7FE2" w:rsidRPr="00AF56B1" w:rsidDel="00AB7198" w:rsidRDefault="001F7FE2" w:rsidP="00771D0C">
      <w:pPr>
        <w:pStyle w:val="Standard"/>
        <w:numPr>
          <w:ilvl w:val="0"/>
          <w:numId w:val="8"/>
        </w:numPr>
        <w:jc w:val="both"/>
        <w:rPr>
          <w:del w:id="2030" w:author="Praveen Kumar Chaubey" w:date="2020-12-22T18:26:00Z"/>
          <w:rFonts w:asciiTheme="minorHAnsi" w:hAnsiTheme="minorHAnsi" w:cstheme="minorHAnsi"/>
        </w:rPr>
      </w:pPr>
      <w:bookmarkStart w:id="2031" w:name="_Toc59099855"/>
      <w:del w:id="2032" w:author="Praveen Kumar Chaubey" w:date="2020-12-22T18:26:00Z">
        <w:r w:rsidRPr="00AF56B1" w:rsidDel="00AB7198">
          <w:rPr>
            <w:rFonts w:asciiTheme="minorHAnsi" w:hAnsiTheme="minorHAnsi" w:cstheme="minorHAnsi"/>
          </w:rPr>
          <w:delText>WPA (Wi-Fi Protected Access)</w:delText>
        </w:r>
        <w:bookmarkEnd w:id="2031"/>
      </w:del>
    </w:p>
    <w:p w14:paraId="58BCE4C6" w14:textId="3B23D6CD" w:rsidR="001F7FE2" w:rsidRPr="00AF56B1" w:rsidDel="00AB7198" w:rsidRDefault="001F7FE2" w:rsidP="00771D0C">
      <w:pPr>
        <w:pStyle w:val="Standard"/>
        <w:numPr>
          <w:ilvl w:val="0"/>
          <w:numId w:val="6"/>
        </w:numPr>
        <w:jc w:val="both"/>
        <w:rPr>
          <w:del w:id="2033" w:author="Praveen Kumar Chaubey" w:date="2020-12-22T18:26:00Z"/>
          <w:rFonts w:asciiTheme="minorHAnsi" w:hAnsiTheme="minorHAnsi" w:cstheme="minorHAnsi"/>
        </w:rPr>
      </w:pPr>
      <w:del w:id="2034" w:author="Praveen Kumar Chaubey" w:date="2020-12-22T18:26:00Z">
        <w:r w:rsidRPr="00AF56B1" w:rsidDel="00AB7198">
          <w:rPr>
            <w:rFonts w:asciiTheme="minorHAnsi" w:hAnsiTheme="minorHAnsi" w:cstheme="minorHAnsi"/>
          </w:rPr>
          <w:delText>Uses Stronger encryption method called Temporal Key Integrity protocol (TKIP).</w:delText>
        </w:r>
      </w:del>
    </w:p>
    <w:p w14:paraId="08BB0CB0" w14:textId="7DC2D55D" w:rsidR="001F7FE2" w:rsidRPr="00AF56B1" w:rsidDel="00AB7198" w:rsidRDefault="001F7FE2" w:rsidP="00771D0C">
      <w:pPr>
        <w:pStyle w:val="Standard"/>
        <w:numPr>
          <w:ilvl w:val="0"/>
          <w:numId w:val="6"/>
        </w:numPr>
        <w:jc w:val="both"/>
        <w:rPr>
          <w:del w:id="2035" w:author="Praveen Kumar Chaubey" w:date="2020-12-22T18:26:00Z"/>
          <w:rFonts w:asciiTheme="minorHAnsi" w:hAnsiTheme="minorHAnsi" w:cstheme="minorHAnsi"/>
        </w:rPr>
      </w:pPr>
      <w:del w:id="2036" w:author="Praveen Kumar Chaubey" w:date="2020-12-22T18:26:00Z">
        <w:r w:rsidRPr="00AF56B1" w:rsidDel="00AB7198">
          <w:rPr>
            <w:rFonts w:asciiTheme="minorHAnsi" w:hAnsiTheme="minorHAnsi" w:cstheme="minorHAnsi"/>
          </w:rPr>
          <w:delText>Here Key is dynamically changed.</w:delText>
        </w:r>
      </w:del>
    </w:p>
    <w:p w14:paraId="4ABE26C9" w14:textId="368048D2" w:rsidR="00AF56B1" w:rsidRPr="00AF56B1" w:rsidDel="00AB7198" w:rsidRDefault="00AF56B1" w:rsidP="00AF56B1">
      <w:pPr>
        <w:pStyle w:val="Standard"/>
        <w:ind w:left="720" w:firstLine="0"/>
        <w:jc w:val="both"/>
        <w:rPr>
          <w:del w:id="2037" w:author="Praveen Kumar Chaubey" w:date="2020-12-22T18:26:00Z"/>
          <w:rFonts w:asciiTheme="minorHAnsi" w:hAnsiTheme="minorHAnsi" w:cstheme="minorHAnsi"/>
        </w:rPr>
      </w:pPr>
    </w:p>
    <w:p w14:paraId="0AE266E0" w14:textId="1F28D656" w:rsidR="001F7FE2" w:rsidRPr="00AF56B1" w:rsidDel="00AB7198" w:rsidRDefault="001F7FE2" w:rsidP="00771D0C">
      <w:pPr>
        <w:pStyle w:val="Standard"/>
        <w:numPr>
          <w:ilvl w:val="0"/>
          <w:numId w:val="8"/>
        </w:numPr>
        <w:jc w:val="both"/>
        <w:rPr>
          <w:del w:id="2038" w:author="Praveen Kumar Chaubey" w:date="2020-12-22T18:26:00Z"/>
          <w:rFonts w:asciiTheme="minorHAnsi" w:hAnsiTheme="minorHAnsi" w:cstheme="minorHAnsi"/>
        </w:rPr>
      </w:pPr>
      <w:bookmarkStart w:id="2039" w:name="_Toc59099856"/>
      <w:del w:id="2040" w:author="Praveen Kumar Chaubey" w:date="2020-12-22T18:26:00Z">
        <w:r w:rsidRPr="00AF56B1" w:rsidDel="00AB7198">
          <w:rPr>
            <w:rFonts w:asciiTheme="minorHAnsi" w:hAnsiTheme="minorHAnsi" w:cstheme="minorHAnsi"/>
          </w:rPr>
          <w:delText>WPA2 (Wi-Fi Protected Access 2)</w:delText>
        </w:r>
        <w:bookmarkEnd w:id="2039"/>
      </w:del>
    </w:p>
    <w:p w14:paraId="2A9155ED" w14:textId="6AC85472" w:rsidR="001F7FE2" w:rsidRPr="00AF56B1" w:rsidDel="00AB7198" w:rsidRDefault="001F7FE2" w:rsidP="00771D0C">
      <w:pPr>
        <w:pStyle w:val="Standard"/>
        <w:numPr>
          <w:ilvl w:val="0"/>
          <w:numId w:val="7"/>
        </w:numPr>
        <w:jc w:val="both"/>
        <w:rPr>
          <w:del w:id="2041" w:author="Praveen Kumar Chaubey" w:date="2020-12-22T18:26:00Z"/>
          <w:rFonts w:asciiTheme="minorHAnsi" w:hAnsiTheme="minorHAnsi" w:cstheme="minorHAnsi"/>
        </w:rPr>
      </w:pPr>
      <w:del w:id="2042" w:author="Praveen Kumar Chaubey" w:date="2020-12-22T18:26:00Z">
        <w:r w:rsidRPr="00AF56B1" w:rsidDel="00AB7198">
          <w:rPr>
            <w:rFonts w:asciiTheme="minorHAnsi" w:hAnsiTheme="minorHAnsi" w:cstheme="minorHAnsi"/>
          </w:rPr>
          <w:delText>Provides better security then WPA</w:delText>
        </w:r>
      </w:del>
    </w:p>
    <w:p w14:paraId="249A2191" w14:textId="5039F0E0" w:rsidR="001F7FE2" w:rsidRPr="00AF56B1" w:rsidDel="00AB7198" w:rsidRDefault="001F7FE2" w:rsidP="00771D0C">
      <w:pPr>
        <w:pStyle w:val="Standard"/>
        <w:numPr>
          <w:ilvl w:val="0"/>
          <w:numId w:val="7"/>
        </w:numPr>
        <w:jc w:val="both"/>
        <w:rPr>
          <w:del w:id="2043" w:author="Praveen Kumar Chaubey" w:date="2020-12-22T18:26:00Z"/>
          <w:rFonts w:asciiTheme="minorHAnsi" w:hAnsiTheme="minorHAnsi" w:cstheme="minorHAnsi"/>
        </w:rPr>
      </w:pPr>
      <w:del w:id="2044" w:author="Praveen Kumar Chaubey" w:date="2020-12-22T18:26:00Z">
        <w:r w:rsidRPr="00AF56B1" w:rsidDel="00AB7198">
          <w:rPr>
            <w:rFonts w:asciiTheme="minorHAnsi" w:hAnsiTheme="minorHAnsi" w:cstheme="minorHAnsi"/>
          </w:rPr>
          <w:delText>Uses Advanced Encryption Standard (AES) cipher</w:delText>
        </w:r>
      </w:del>
    </w:p>
    <w:p w14:paraId="4806818E" w14:textId="59DA90F3" w:rsidR="001F7FE2" w:rsidRPr="00D15E67" w:rsidDel="00AB7198" w:rsidRDefault="001F7FE2" w:rsidP="001F7FE2">
      <w:pPr>
        <w:pStyle w:val="Standard"/>
        <w:jc w:val="both"/>
        <w:rPr>
          <w:del w:id="2045" w:author="Praveen Kumar Chaubey" w:date="2020-12-22T18:26:00Z"/>
          <w:rFonts w:ascii="Times New Roman" w:hAnsi="Times New Roman"/>
        </w:rPr>
      </w:pPr>
    </w:p>
    <w:p w14:paraId="3CA5022C" w14:textId="30F7905F" w:rsidR="001F7FE2" w:rsidRPr="00D15E67" w:rsidDel="00AB7198" w:rsidRDefault="001F7FE2" w:rsidP="001F7FE2">
      <w:pPr>
        <w:pStyle w:val="Standard"/>
        <w:jc w:val="both"/>
        <w:rPr>
          <w:del w:id="2046" w:author="Praveen Kumar Chaubey" w:date="2020-12-22T18:26:00Z"/>
          <w:rFonts w:ascii="Times New Roman" w:hAnsi="Times New Roman"/>
        </w:rPr>
      </w:pPr>
    </w:p>
    <w:p w14:paraId="215126CE" w14:textId="78E4CFB5" w:rsidR="005D025B" w:rsidDel="00AB7198" w:rsidRDefault="001F7FE2" w:rsidP="005D025B">
      <w:pPr>
        <w:pStyle w:val="Standard"/>
        <w:jc w:val="both"/>
        <w:rPr>
          <w:del w:id="2047" w:author="Praveen Kumar Chaubey" w:date="2020-12-22T18:26:00Z"/>
        </w:rPr>
      </w:pPr>
      <w:del w:id="2048" w:author="Praveen Kumar Chaubey" w:date="2020-12-22T18:26:00Z">
        <w:r w:rsidRPr="00D15E67" w:rsidDel="00AB7198">
          <w:rPr>
            <w:rFonts w:ascii="Times New Roman" w:hAnsi="Times New Roman"/>
            <w:noProof/>
            <w:lang w:bidi="ar-SA"/>
          </w:rPr>
          <w:drawing>
            <wp:anchor distT="0" distB="0" distL="114300" distR="114300" simplePos="0" relativeHeight="251672064" behindDoc="0" locked="0" layoutInCell="1" allowOverlap="1" wp14:anchorId="2F62EF96" wp14:editId="018E28D5">
              <wp:simplePos x="0" y="0"/>
              <wp:positionH relativeFrom="margin">
                <wp:posOffset>-421640</wp:posOffset>
              </wp:positionH>
              <wp:positionV relativeFrom="paragraph">
                <wp:posOffset>226695</wp:posOffset>
              </wp:positionV>
              <wp:extent cx="6869430" cy="3967480"/>
              <wp:effectExtent l="19050" t="19050" r="26670" b="13970"/>
              <wp:wrapSquare wrapText="bothSides"/>
              <wp:docPr id="3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6869430" cy="3967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D025B" w:rsidDel="00AB7198">
          <w:br/>
        </w:r>
      </w:del>
    </w:p>
    <w:p w14:paraId="6B83F6A3" w14:textId="50448BCF" w:rsidR="005D025B" w:rsidRDefault="005D025B" w:rsidP="005D025B">
      <w:pPr>
        <w:pStyle w:val="Standard"/>
        <w:jc w:val="both"/>
      </w:pPr>
    </w:p>
    <w:p w14:paraId="70B4642E" w14:textId="30744E31" w:rsidR="005D025B" w:rsidRDefault="005D025B" w:rsidP="005D025B">
      <w:pPr>
        <w:pStyle w:val="Standard"/>
        <w:jc w:val="both"/>
      </w:pPr>
    </w:p>
    <w:p w14:paraId="78E88A09" w14:textId="5D041738" w:rsidR="005D025B" w:rsidRDefault="005D025B" w:rsidP="005D025B">
      <w:pPr>
        <w:pStyle w:val="Standard"/>
        <w:jc w:val="both"/>
      </w:pPr>
    </w:p>
    <w:p w14:paraId="00FB9751" w14:textId="5D42821A" w:rsidR="005D025B" w:rsidDel="00CC4C73" w:rsidRDefault="005D025B" w:rsidP="005D025B">
      <w:pPr>
        <w:pStyle w:val="Standard"/>
        <w:jc w:val="both"/>
        <w:rPr>
          <w:del w:id="2049" w:author="Praveen Kumar Chaubey" w:date="2020-12-22T18:47:00Z"/>
        </w:rPr>
      </w:pPr>
    </w:p>
    <w:p w14:paraId="5B860366" w14:textId="7DD1D0E3" w:rsidR="005D025B" w:rsidDel="00CC4C73" w:rsidRDefault="005D025B" w:rsidP="005D025B">
      <w:pPr>
        <w:pStyle w:val="Standard"/>
        <w:jc w:val="both"/>
        <w:rPr>
          <w:del w:id="2050" w:author="Praveen Kumar Chaubey" w:date="2020-12-22T18:47:00Z"/>
        </w:rPr>
      </w:pPr>
    </w:p>
    <w:p w14:paraId="7547829B" w14:textId="066F849A" w:rsidR="005D025B" w:rsidDel="00CC4C73" w:rsidRDefault="005D025B" w:rsidP="005D025B">
      <w:pPr>
        <w:pStyle w:val="Standard"/>
        <w:jc w:val="both"/>
        <w:rPr>
          <w:del w:id="2051" w:author="Praveen Kumar Chaubey" w:date="2020-12-22T18:47:00Z"/>
        </w:rPr>
      </w:pPr>
    </w:p>
    <w:p w14:paraId="7F3EC5AF" w14:textId="4D0776C7" w:rsidR="005D025B" w:rsidDel="00CC4C73" w:rsidRDefault="005D025B" w:rsidP="005D025B">
      <w:pPr>
        <w:pStyle w:val="Standard"/>
        <w:jc w:val="both"/>
        <w:rPr>
          <w:del w:id="2052" w:author="Praveen Kumar Chaubey" w:date="2020-12-22T18:47:00Z"/>
        </w:rPr>
      </w:pPr>
    </w:p>
    <w:p w14:paraId="3264881C" w14:textId="016D7B91" w:rsidR="005D025B" w:rsidDel="00CC4C73" w:rsidRDefault="005D025B" w:rsidP="005D025B">
      <w:pPr>
        <w:pStyle w:val="Standard"/>
        <w:jc w:val="both"/>
        <w:rPr>
          <w:del w:id="2053" w:author="Praveen Kumar Chaubey" w:date="2020-12-22T18:47:00Z"/>
        </w:rPr>
      </w:pPr>
    </w:p>
    <w:p w14:paraId="602A11D6" w14:textId="27E2C185" w:rsidR="005D025B" w:rsidDel="00CC4C73" w:rsidRDefault="005D025B" w:rsidP="005D025B">
      <w:pPr>
        <w:pStyle w:val="Standard"/>
        <w:jc w:val="both"/>
        <w:rPr>
          <w:del w:id="2054" w:author="Praveen Kumar Chaubey" w:date="2020-12-22T18:47:00Z"/>
        </w:rPr>
      </w:pPr>
    </w:p>
    <w:p w14:paraId="4126D426" w14:textId="7CC1E008" w:rsidR="005D025B" w:rsidDel="00CC4C73" w:rsidRDefault="005D025B" w:rsidP="005D025B">
      <w:pPr>
        <w:pStyle w:val="Standard"/>
        <w:jc w:val="both"/>
        <w:rPr>
          <w:del w:id="2055" w:author="Praveen Kumar Chaubey" w:date="2020-12-22T18:47:00Z"/>
        </w:rPr>
      </w:pPr>
    </w:p>
    <w:p w14:paraId="34BC8686" w14:textId="05396995" w:rsidR="005D025B" w:rsidDel="00CC4C73" w:rsidRDefault="005D025B" w:rsidP="005D025B">
      <w:pPr>
        <w:pStyle w:val="Standard"/>
        <w:jc w:val="both"/>
        <w:rPr>
          <w:del w:id="2056" w:author="Praveen Kumar Chaubey" w:date="2020-12-22T18:47:00Z"/>
        </w:rPr>
      </w:pPr>
    </w:p>
    <w:p w14:paraId="06942B1C" w14:textId="0690FD5A" w:rsidR="005D025B" w:rsidDel="00CC4C73" w:rsidRDefault="005D025B" w:rsidP="005D025B">
      <w:pPr>
        <w:pStyle w:val="Standard"/>
        <w:jc w:val="both"/>
        <w:rPr>
          <w:del w:id="2057" w:author="Praveen Kumar Chaubey" w:date="2020-12-22T18:47:00Z"/>
        </w:rPr>
      </w:pPr>
    </w:p>
    <w:p w14:paraId="035416DA" w14:textId="5802B69A" w:rsidR="005D025B" w:rsidDel="00CC4C73" w:rsidRDefault="005D025B" w:rsidP="005D025B">
      <w:pPr>
        <w:pStyle w:val="Standard"/>
        <w:jc w:val="both"/>
        <w:rPr>
          <w:del w:id="2058" w:author="Praveen Kumar Chaubey" w:date="2020-12-22T18:47:00Z"/>
        </w:rPr>
      </w:pPr>
    </w:p>
    <w:p w14:paraId="7B242615" w14:textId="64705A00" w:rsidR="005D025B" w:rsidDel="00CC4C73" w:rsidRDefault="005D025B" w:rsidP="005D025B">
      <w:pPr>
        <w:pStyle w:val="Standard"/>
        <w:jc w:val="both"/>
        <w:rPr>
          <w:del w:id="2059" w:author="Praveen Kumar Chaubey" w:date="2020-12-22T18:47:00Z"/>
        </w:rPr>
      </w:pPr>
    </w:p>
    <w:p w14:paraId="4992FA29" w14:textId="0242E86F" w:rsidR="00CD7AA7" w:rsidRPr="00CD7AA7" w:rsidRDefault="00CD7AA7" w:rsidP="005D025B">
      <w:pPr>
        <w:ind w:firstLine="0"/>
        <w:jc w:val="both"/>
      </w:pPr>
    </w:p>
    <w:p w14:paraId="24F90BDD" w14:textId="32B0DEFD" w:rsidR="001A1F2D" w:rsidRDefault="001A1F2D" w:rsidP="005D025B">
      <w:pPr>
        <w:pStyle w:val="Heading2"/>
      </w:pPr>
      <w:bookmarkStart w:id="2060" w:name="_Toc59555373"/>
      <w:r>
        <w:t>Video Summary</w:t>
      </w:r>
      <w:bookmarkEnd w:id="2060"/>
      <w:r>
        <w:t xml:space="preserve"> </w:t>
      </w:r>
    </w:p>
    <w:p w14:paraId="46676DF2" w14:textId="5F4C66EC" w:rsidR="007D700C" w:rsidRPr="007D700C" w:rsidRDefault="007D700C" w:rsidP="007D700C">
      <w:r>
        <w:t xml:space="preserve">Not Applicable </w:t>
      </w:r>
    </w:p>
    <w:p w14:paraId="607E86FC" w14:textId="372B7A32" w:rsidR="00F408CD" w:rsidRDefault="00F408CD" w:rsidP="005D025B">
      <w:pPr>
        <w:pStyle w:val="Heading2"/>
      </w:pPr>
      <w:bookmarkStart w:id="2061" w:name="_Toc59555374"/>
      <w:r>
        <w:t>Git Link</w:t>
      </w:r>
      <w:bookmarkEnd w:id="2061"/>
    </w:p>
    <w:p w14:paraId="0EA0545B" w14:textId="77D74566" w:rsidR="00782B6E" w:rsidRPr="00782B6E" w:rsidRDefault="00AB7198" w:rsidP="0096785B">
      <w:pPr>
        <w:jc w:val="both"/>
      </w:pPr>
      <w:hyperlink r:id="rId118" w:history="1">
        <w:r w:rsidR="00782B6E" w:rsidRPr="0019733D">
          <w:rPr>
            <w:rStyle w:val="Hyperlink"/>
          </w:rPr>
          <w:t>https://github.com/99002503/Shadow-Project-</w:t>
        </w:r>
      </w:hyperlink>
      <w:r w:rsidR="00782B6E">
        <w:t xml:space="preserve"> </w:t>
      </w:r>
    </w:p>
    <w:p w14:paraId="710D67B5" w14:textId="0CF110AD" w:rsidR="00F408CD" w:rsidRDefault="00F408CD" w:rsidP="005D025B">
      <w:pPr>
        <w:pStyle w:val="Heading2"/>
      </w:pPr>
      <w:bookmarkStart w:id="2062" w:name="_Toc59555375"/>
      <w:r>
        <w:t>Git Dashboard</w:t>
      </w:r>
      <w:bookmarkEnd w:id="2062"/>
    </w:p>
    <w:p w14:paraId="6BD428C3" w14:textId="3B3E7DE5" w:rsidR="00FC65AE" w:rsidRPr="00FC65AE" w:rsidRDefault="00E51687" w:rsidP="00750E36">
      <w:pPr>
        <w:ind w:firstLine="0"/>
        <w:jc w:val="both"/>
      </w:pPr>
      <w:r>
        <w:t>Not Applicable</w:t>
      </w:r>
    </w:p>
    <w:p w14:paraId="6BC22F46" w14:textId="6FB7B874" w:rsidR="00F408CD" w:rsidRDefault="00F408CD" w:rsidP="00AF56B1">
      <w:pPr>
        <w:pStyle w:val="Heading1"/>
      </w:pPr>
      <w:bookmarkStart w:id="2063" w:name="_Toc59555376"/>
      <w:r>
        <w:t>Git inspector summary</w:t>
      </w:r>
      <w:bookmarkEnd w:id="2063"/>
      <w:r>
        <w:t xml:space="preserve"> </w:t>
      </w:r>
    </w:p>
    <w:p w14:paraId="762C1C25" w14:textId="10227E61" w:rsidR="005A6CEB" w:rsidRPr="005A6CEB" w:rsidRDefault="00E51687" w:rsidP="0096785B">
      <w:pPr>
        <w:ind w:firstLine="0"/>
        <w:jc w:val="both"/>
      </w:pPr>
      <w:r>
        <w:t xml:space="preserve">Not Applicable </w:t>
      </w:r>
    </w:p>
    <w:p w14:paraId="139C792F" w14:textId="41E96571" w:rsidR="00F408CD" w:rsidRDefault="00F408CD" w:rsidP="00AF56B1">
      <w:pPr>
        <w:pStyle w:val="Heading1"/>
      </w:pPr>
      <w:bookmarkStart w:id="2064" w:name="_Toc59555377"/>
      <w:r>
        <w:t>Build</w:t>
      </w:r>
      <w:bookmarkEnd w:id="2064"/>
    </w:p>
    <w:p w14:paraId="31E58701" w14:textId="2ACCD27E" w:rsidR="00C15CFB" w:rsidRPr="00C15CFB" w:rsidRDefault="00E51687" w:rsidP="001F7FE2">
      <w:pPr>
        <w:ind w:firstLine="0"/>
        <w:jc w:val="both"/>
      </w:pPr>
      <w:r>
        <w:t xml:space="preserve">Not Applicable </w:t>
      </w:r>
    </w:p>
    <w:p w14:paraId="74E1B126" w14:textId="17E6CEF7" w:rsidR="00F408CD" w:rsidRDefault="00F408CD" w:rsidP="00AF56B1">
      <w:pPr>
        <w:pStyle w:val="Heading1"/>
      </w:pPr>
      <w:bookmarkStart w:id="2065" w:name="_Toc59555378"/>
      <w:r>
        <w:t>Code quality</w:t>
      </w:r>
      <w:r w:rsidR="00F00A98">
        <w:t xml:space="preserve"> and Issues</w:t>
      </w:r>
      <w:r w:rsidR="00223893">
        <w:t xml:space="preserve"> or Bug Tracking</w:t>
      </w:r>
      <w:bookmarkEnd w:id="2065"/>
    </w:p>
    <w:p w14:paraId="3D2E108F" w14:textId="182BB31B" w:rsidR="00223893" w:rsidRPr="00223893" w:rsidRDefault="00E51687" w:rsidP="00B32A0A">
      <w:pPr>
        <w:ind w:firstLine="0"/>
        <w:jc w:val="both"/>
      </w:pPr>
      <w:r>
        <w:t xml:space="preserve">Not Applicable </w:t>
      </w:r>
    </w:p>
    <w:p w14:paraId="228E9E9C" w14:textId="41D97A20" w:rsidR="00F408CD" w:rsidRDefault="00F408CD" w:rsidP="00AF56B1">
      <w:pPr>
        <w:pStyle w:val="Heading1"/>
      </w:pPr>
      <w:bookmarkStart w:id="2066" w:name="_Toc59555379"/>
      <w:r>
        <w:t>Individual Contribution &amp; Highlights</w:t>
      </w:r>
      <w:bookmarkEnd w:id="2066"/>
    </w:p>
    <w:p w14:paraId="6CE6BF3E" w14:textId="0F4A9B83" w:rsidR="00750E36" w:rsidRDefault="00750E36" w:rsidP="00771D0C">
      <w:pPr>
        <w:pStyle w:val="ListParagraph"/>
        <w:numPr>
          <w:ilvl w:val="0"/>
          <w:numId w:val="11"/>
        </w:numPr>
      </w:pPr>
      <w:r>
        <w:t xml:space="preserve">Test Plan Preparation. </w:t>
      </w:r>
    </w:p>
    <w:p w14:paraId="3C3CAFFB" w14:textId="71E1D2E2" w:rsidR="00750E36" w:rsidRDefault="00750E36" w:rsidP="00771D0C">
      <w:pPr>
        <w:pStyle w:val="ListParagraph"/>
        <w:numPr>
          <w:ilvl w:val="0"/>
          <w:numId w:val="11"/>
        </w:numPr>
      </w:pPr>
      <w:r>
        <w:t>Presentation Preparation for Demo</w:t>
      </w:r>
    </w:p>
    <w:p w14:paraId="56ACC6E0" w14:textId="1BDF9F16" w:rsidR="00750E36" w:rsidRDefault="00750E36" w:rsidP="00771D0C">
      <w:pPr>
        <w:pStyle w:val="ListParagraph"/>
        <w:numPr>
          <w:ilvl w:val="0"/>
          <w:numId w:val="11"/>
        </w:numPr>
      </w:pPr>
      <w:r>
        <w:t>Generation of logs.</w:t>
      </w:r>
    </w:p>
    <w:p w14:paraId="77DDFDBA" w14:textId="62727A95" w:rsidR="00750E36" w:rsidRDefault="00750E36" w:rsidP="00771D0C">
      <w:pPr>
        <w:pStyle w:val="ListParagraph"/>
        <w:numPr>
          <w:ilvl w:val="0"/>
          <w:numId w:val="11"/>
        </w:numPr>
      </w:pPr>
      <w:r>
        <w:t>Authentication Testing.</w:t>
      </w:r>
    </w:p>
    <w:p w14:paraId="5CD59E50" w14:textId="6B5F2D90" w:rsidR="00750E36" w:rsidRDefault="00750E36" w:rsidP="00771D0C">
      <w:pPr>
        <w:pStyle w:val="ListParagraph"/>
        <w:numPr>
          <w:ilvl w:val="0"/>
          <w:numId w:val="11"/>
        </w:numPr>
      </w:pPr>
      <w:r>
        <w:t>Connectivity Testing.</w:t>
      </w:r>
    </w:p>
    <w:p w14:paraId="7CADBD0B" w14:textId="2928682C" w:rsidR="00750E36" w:rsidRDefault="00750E36" w:rsidP="00771D0C">
      <w:pPr>
        <w:pStyle w:val="ListParagraph"/>
        <w:numPr>
          <w:ilvl w:val="0"/>
          <w:numId w:val="11"/>
        </w:numPr>
      </w:pPr>
      <w:r>
        <w:t xml:space="preserve">3 – Way handshake Testing. </w:t>
      </w:r>
    </w:p>
    <w:p w14:paraId="0E312FA3" w14:textId="0511BC30" w:rsidR="00750E36" w:rsidRDefault="00750E36" w:rsidP="00771D0C">
      <w:pPr>
        <w:pStyle w:val="ListParagraph"/>
        <w:numPr>
          <w:ilvl w:val="0"/>
          <w:numId w:val="11"/>
        </w:numPr>
      </w:pPr>
      <w:r>
        <w:t xml:space="preserve">Testing of communication channel setup between Transport and Application layer. </w:t>
      </w:r>
    </w:p>
    <w:p w14:paraId="46963633" w14:textId="2EEB1653" w:rsidR="00750E36" w:rsidRPr="00750E36" w:rsidRDefault="00750E36" w:rsidP="00771D0C">
      <w:pPr>
        <w:pStyle w:val="ListParagraph"/>
        <w:numPr>
          <w:ilvl w:val="0"/>
          <w:numId w:val="11"/>
        </w:numPr>
      </w:pPr>
      <w:r>
        <w:t>Report Preparation.</w:t>
      </w:r>
    </w:p>
    <w:p w14:paraId="6374B06C" w14:textId="6149DCA3" w:rsidR="00264138" w:rsidRPr="00264138" w:rsidRDefault="00F408CD" w:rsidP="00264138">
      <w:pPr>
        <w:pStyle w:val="Heading1"/>
      </w:pPr>
      <w:bookmarkStart w:id="2067" w:name="_Toc59555380"/>
      <w:r>
        <w:t>Challenges faced and how were they overcome</w:t>
      </w:r>
      <w:bookmarkEnd w:id="2067"/>
    </w:p>
    <w:p w14:paraId="0013FBBC" w14:textId="20406B0C" w:rsidR="00264138" w:rsidRDefault="00264138" w:rsidP="00771D0C">
      <w:pPr>
        <w:pStyle w:val="ListParagraph"/>
        <w:numPr>
          <w:ilvl w:val="0"/>
          <w:numId w:val="9"/>
        </w:numPr>
        <w:jc w:val="both"/>
      </w:pPr>
      <w:r>
        <w:t xml:space="preserve">Spectrum Limitations </w:t>
      </w:r>
    </w:p>
    <w:p w14:paraId="62577B4E" w14:textId="4C4993F4" w:rsidR="005974DC" w:rsidRDefault="005974DC" w:rsidP="005974DC">
      <w:pPr>
        <w:pStyle w:val="ListParagraph"/>
        <w:ind w:firstLine="0"/>
        <w:jc w:val="both"/>
      </w:pPr>
      <w:r>
        <w:t xml:space="preserve">Projected is limited to 2.4 GHz of Spectrum. </w:t>
      </w:r>
    </w:p>
    <w:p w14:paraId="3DBDC7D0" w14:textId="77777777" w:rsidR="005974DC" w:rsidRPr="00264138" w:rsidRDefault="005974DC" w:rsidP="005974DC">
      <w:pPr>
        <w:pStyle w:val="ListParagraph"/>
        <w:ind w:firstLine="0"/>
        <w:jc w:val="both"/>
      </w:pPr>
    </w:p>
    <w:p w14:paraId="117E70FE" w14:textId="360BD479" w:rsidR="00264138" w:rsidRDefault="00264138" w:rsidP="00771D0C">
      <w:pPr>
        <w:pStyle w:val="Standard"/>
        <w:numPr>
          <w:ilvl w:val="0"/>
          <w:numId w:val="9"/>
        </w:numPr>
        <w:rPr>
          <w:sz w:val="21"/>
          <w:szCs w:val="21"/>
        </w:rPr>
      </w:pPr>
      <w:r>
        <w:rPr>
          <w:sz w:val="21"/>
          <w:szCs w:val="21"/>
        </w:rPr>
        <w:t>User Mobility</w:t>
      </w:r>
    </w:p>
    <w:p w14:paraId="7EE2F4EE" w14:textId="7A46D2AE" w:rsidR="005974DC" w:rsidRDefault="005974DC" w:rsidP="005974DC">
      <w:pPr>
        <w:pStyle w:val="Standard"/>
        <w:ind w:left="720" w:firstLine="0"/>
        <w:rPr>
          <w:sz w:val="21"/>
          <w:szCs w:val="21"/>
        </w:rPr>
      </w:pPr>
      <w:r>
        <w:rPr>
          <w:sz w:val="21"/>
          <w:szCs w:val="21"/>
        </w:rPr>
        <w:lastRenderedPageBreak/>
        <w:t xml:space="preserve">Improper network connection due to non-availability of reliable AP. We had to adjust with Laptop and Mobile hotspot as AP. </w:t>
      </w:r>
    </w:p>
    <w:p w14:paraId="0A0D59BF" w14:textId="77777777" w:rsidR="005974DC" w:rsidRDefault="005974DC" w:rsidP="005974DC">
      <w:pPr>
        <w:pStyle w:val="Standard"/>
        <w:ind w:left="720" w:firstLine="0"/>
        <w:rPr>
          <w:sz w:val="21"/>
          <w:szCs w:val="21"/>
        </w:rPr>
      </w:pPr>
    </w:p>
    <w:p w14:paraId="72281384" w14:textId="65FF18CA" w:rsidR="00264138" w:rsidRDefault="00264138" w:rsidP="00771D0C">
      <w:pPr>
        <w:pStyle w:val="Standard"/>
        <w:numPr>
          <w:ilvl w:val="0"/>
          <w:numId w:val="9"/>
        </w:numPr>
        <w:rPr>
          <w:sz w:val="21"/>
          <w:szCs w:val="21"/>
        </w:rPr>
      </w:pPr>
      <w:r>
        <w:rPr>
          <w:sz w:val="21"/>
          <w:szCs w:val="21"/>
        </w:rPr>
        <w:t>Wi-Fi Dead Spots</w:t>
      </w:r>
    </w:p>
    <w:p w14:paraId="0666F0DA" w14:textId="599490C1" w:rsidR="005974DC" w:rsidRDefault="005974DC" w:rsidP="005974DC">
      <w:pPr>
        <w:pStyle w:val="Standard"/>
        <w:ind w:left="720" w:firstLine="0"/>
        <w:rPr>
          <w:sz w:val="21"/>
          <w:szCs w:val="21"/>
        </w:rPr>
      </w:pPr>
      <w:r>
        <w:rPr>
          <w:sz w:val="21"/>
          <w:szCs w:val="21"/>
        </w:rPr>
        <w:t xml:space="preserve">Had tough time in finding Wi-Fi dead spots. Experiments with Site survey helped. </w:t>
      </w:r>
    </w:p>
    <w:p w14:paraId="33822264" w14:textId="77777777" w:rsidR="005974DC" w:rsidRDefault="005974DC" w:rsidP="005974DC">
      <w:pPr>
        <w:pStyle w:val="Standard"/>
        <w:ind w:left="720" w:firstLine="0"/>
        <w:rPr>
          <w:sz w:val="21"/>
          <w:szCs w:val="21"/>
        </w:rPr>
      </w:pPr>
    </w:p>
    <w:p w14:paraId="4E9A1261" w14:textId="055B4935" w:rsidR="00264138" w:rsidRDefault="00264138" w:rsidP="00771D0C">
      <w:pPr>
        <w:pStyle w:val="Standard"/>
        <w:numPr>
          <w:ilvl w:val="0"/>
          <w:numId w:val="9"/>
        </w:numPr>
        <w:rPr>
          <w:sz w:val="21"/>
          <w:szCs w:val="21"/>
        </w:rPr>
      </w:pPr>
      <w:r>
        <w:rPr>
          <w:sz w:val="21"/>
          <w:szCs w:val="21"/>
        </w:rPr>
        <w:t>Network Security</w:t>
      </w:r>
    </w:p>
    <w:p w14:paraId="1A1430C7" w14:textId="27E4C01F" w:rsidR="005974DC" w:rsidRDefault="005974DC" w:rsidP="005974DC">
      <w:pPr>
        <w:pStyle w:val="Standard"/>
        <w:ind w:left="720" w:firstLine="0"/>
        <w:rPr>
          <w:sz w:val="21"/>
          <w:szCs w:val="21"/>
        </w:rPr>
      </w:pPr>
      <w:r>
        <w:rPr>
          <w:sz w:val="21"/>
          <w:szCs w:val="21"/>
        </w:rPr>
        <w:t xml:space="preserve">Had tough time in finding network security logs. We got Network security info in Monitor mode in Wireshark. </w:t>
      </w:r>
    </w:p>
    <w:p w14:paraId="0DAB2D59" w14:textId="77777777" w:rsidR="005974DC" w:rsidRDefault="005974DC" w:rsidP="005974DC">
      <w:pPr>
        <w:pStyle w:val="Standard"/>
        <w:ind w:left="720" w:firstLine="0"/>
        <w:rPr>
          <w:sz w:val="21"/>
          <w:szCs w:val="21"/>
        </w:rPr>
      </w:pPr>
    </w:p>
    <w:p w14:paraId="414FECD6" w14:textId="29DBBC2B" w:rsidR="005974DC" w:rsidRDefault="005974DC" w:rsidP="00771D0C">
      <w:pPr>
        <w:pStyle w:val="Standard"/>
        <w:numPr>
          <w:ilvl w:val="0"/>
          <w:numId w:val="9"/>
        </w:numPr>
        <w:rPr>
          <w:sz w:val="21"/>
          <w:szCs w:val="21"/>
        </w:rPr>
      </w:pPr>
      <w:r>
        <w:rPr>
          <w:sz w:val="21"/>
          <w:szCs w:val="21"/>
        </w:rPr>
        <w:t xml:space="preserve">Lack of Infrastructure </w:t>
      </w:r>
    </w:p>
    <w:p w14:paraId="6DCE98A8" w14:textId="6E13B354" w:rsidR="005974DC" w:rsidRDefault="005974DC" w:rsidP="005974DC">
      <w:pPr>
        <w:pStyle w:val="Standard"/>
        <w:ind w:left="720" w:firstLine="0"/>
        <w:rPr>
          <w:sz w:val="21"/>
          <w:szCs w:val="21"/>
        </w:rPr>
      </w:pPr>
      <w:r>
        <w:rPr>
          <w:sz w:val="21"/>
          <w:szCs w:val="21"/>
        </w:rPr>
        <w:t xml:space="preserve">We did not have Enterprise AP. Had tough time to get Wi-Fi adapter and AP. </w:t>
      </w:r>
    </w:p>
    <w:p w14:paraId="04D380A6" w14:textId="77777777" w:rsidR="005974DC" w:rsidRDefault="005974DC" w:rsidP="005974DC">
      <w:pPr>
        <w:pStyle w:val="Standard"/>
        <w:ind w:left="720" w:firstLine="0"/>
        <w:rPr>
          <w:sz w:val="21"/>
          <w:szCs w:val="21"/>
        </w:rPr>
      </w:pPr>
    </w:p>
    <w:p w14:paraId="542C43A1" w14:textId="68944734" w:rsidR="005974DC" w:rsidRDefault="005974DC" w:rsidP="00771D0C">
      <w:pPr>
        <w:pStyle w:val="Standard"/>
        <w:numPr>
          <w:ilvl w:val="0"/>
          <w:numId w:val="9"/>
        </w:numPr>
        <w:rPr>
          <w:sz w:val="21"/>
          <w:szCs w:val="21"/>
        </w:rPr>
      </w:pPr>
      <w:r>
        <w:rPr>
          <w:sz w:val="21"/>
          <w:szCs w:val="21"/>
        </w:rPr>
        <w:t>Lack of Training</w:t>
      </w:r>
    </w:p>
    <w:p w14:paraId="1B7C901A" w14:textId="49B26D55" w:rsidR="005974DC" w:rsidRPr="005974DC" w:rsidRDefault="005974DC" w:rsidP="005974DC">
      <w:pPr>
        <w:pStyle w:val="Standard"/>
        <w:ind w:left="720" w:firstLine="0"/>
        <w:rPr>
          <w:sz w:val="21"/>
          <w:szCs w:val="21"/>
        </w:rPr>
      </w:pPr>
      <w:r>
        <w:rPr>
          <w:sz w:val="21"/>
          <w:szCs w:val="21"/>
        </w:rPr>
        <w:t xml:space="preserve">Lack of proper head-on training delayed our understanding towards problem statement and its requirement.  </w:t>
      </w:r>
    </w:p>
    <w:p w14:paraId="46AACACF" w14:textId="080E54A1" w:rsidR="00F408CD" w:rsidRDefault="00B86298" w:rsidP="00264138">
      <w:pPr>
        <w:pStyle w:val="Heading1"/>
      </w:pPr>
      <w:bookmarkStart w:id="2068" w:name="_Toc59555381"/>
      <w:r>
        <w:t>Future</w:t>
      </w:r>
      <w:r w:rsidR="005974DC">
        <w:t xml:space="preserve"> Scope</w:t>
      </w:r>
      <w:bookmarkEnd w:id="2068"/>
      <w:r w:rsidR="005974DC">
        <w:t xml:space="preserve"> </w:t>
      </w:r>
    </w:p>
    <w:p w14:paraId="28D14D07" w14:textId="673961DE" w:rsidR="005974DC" w:rsidRDefault="005974DC" w:rsidP="00771D0C">
      <w:pPr>
        <w:pStyle w:val="ListParagraph"/>
        <w:numPr>
          <w:ilvl w:val="0"/>
          <w:numId w:val="10"/>
        </w:numPr>
      </w:pPr>
      <w:r>
        <w:t xml:space="preserve">Wi-Fi 6 (802.11x) </w:t>
      </w:r>
    </w:p>
    <w:p w14:paraId="1F6C7F75" w14:textId="70BFA6E3" w:rsidR="005974DC" w:rsidRDefault="005974DC" w:rsidP="00771D0C">
      <w:pPr>
        <w:pStyle w:val="ListParagraph"/>
        <w:numPr>
          <w:ilvl w:val="0"/>
          <w:numId w:val="10"/>
        </w:numPr>
      </w:pPr>
      <w:r>
        <w:t xml:space="preserve">Li-Fi (Light fidelity) </w:t>
      </w:r>
    </w:p>
    <w:p w14:paraId="03724F99" w14:textId="38A0913F" w:rsidR="005974DC" w:rsidRDefault="005974DC" w:rsidP="00771D0C">
      <w:pPr>
        <w:pStyle w:val="ListParagraph"/>
        <w:numPr>
          <w:ilvl w:val="0"/>
          <w:numId w:val="10"/>
        </w:numPr>
      </w:pPr>
      <w:r>
        <w:t>Use of Multi User MIMO</w:t>
      </w:r>
    </w:p>
    <w:p w14:paraId="3DF06896" w14:textId="1A39C6E1" w:rsidR="00750E36" w:rsidRDefault="00750E36" w:rsidP="00771D0C">
      <w:pPr>
        <w:pStyle w:val="ListParagraph"/>
        <w:numPr>
          <w:ilvl w:val="0"/>
          <w:numId w:val="10"/>
        </w:numPr>
      </w:pPr>
      <w:r>
        <w:t xml:space="preserve">IOT which requires network connectivity will increase demand of Wi-Fi. </w:t>
      </w:r>
    </w:p>
    <w:p w14:paraId="6EEBC239" w14:textId="283CAC28" w:rsidR="00750E36" w:rsidRDefault="00750E36" w:rsidP="00750E36">
      <w:pPr>
        <w:pStyle w:val="Heading1"/>
      </w:pPr>
      <w:bookmarkStart w:id="2069" w:name="_Toc59555382"/>
      <w:r>
        <w:t>References</w:t>
      </w:r>
      <w:bookmarkEnd w:id="2069"/>
    </w:p>
    <w:p w14:paraId="6484BEA6" w14:textId="57BE8E33" w:rsidR="00750E36" w:rsidRDefault="00AB7198" w:rsidP="00771D0C">
      <w:pPr>
        <w:pStyle w:val="ListParagraph"/>
        <w:numPr>
          <w:ilvl w:val="0"/>
          <w:numId w:val="12"/>
        </w:numPr>
      </w:pPr>
      <w:hyperlink r:id="rId119" w:history="1">
        <w:r w:rsidR="00750E36" w:rsidRPr="000F0E32">
          <w:rPr>
            <w:rStyle w:val="Hyperlink"/>
          </w:rPr>
          <w:t>https://www.netmanias.com/en/post/techdocs/5998/dhcp-network-protocol/understanding-the-basic-operations-of-dhcp</w:t>
        </w:r>
      </w:hyperlink>
      <w:r w:rsidR="00750E36">
        <w:t xml:space="preserve"> </w:t>
      </w:r>
    </w:p>
    <w:p w14:paraId="4462217B" w14:textId="68031F8F" w:rsidR="00750E36" w:rsidRDefault="00AB7198" w:rsidP="00771D0C">
      <w:pPr>
        <w:pStyle w:val="ListParagraph"/>
        <w:numPr>
          <w:ilvl w:val="0"/>
          <w:numId w:val="12"/>
        </w:numPr>
      </w:pPr>
      <w:hyperlink r:id="rId120" w:history="1">
        <w:r w:rsidR="00750E36" w:rsidRPr="000F0E32">
          <w:rPr>
            <w:rStyle w:val="Hyperlink"/>
          </w:rPr>
          <w:t>https://www.wi-fi.org/</w:t>
        </w:r>
      </w:hyperlink>
      <w:r w:rsidR="00750E36">
        <w:t xml:space="preserve"> </w:t>
      </w:r>
    </w:p>
    <w:p w14:paraId="5ADEA72F" w14:textId="6092A63D" w:rsidR="00750E36" w:rsidRDefault="00AB7198" w:rsidP="00771D0C">
      <w:pPr>
        <w:pStyle w:val="ListParagraph"/>
        <w:numPr>
          <w:ilvl w:val="0"/>
          <w:numId w:val="12"/>
        </w:numPr>
      </w:pPr>
      <w:hyperlink r:id="rId121" w:history="1">
        <w:r w:rsidR="00750E36" w:rsidRPr="000F0E32">
          <w:rPr>
            <w:rStyle w:val="Hyperlink"/>
          </w:rPr>
          <w:t>https://www.lifewire.com/</w:t>
        </w:r>
      </w:hyperlink>
      <w:r w:rsidR="00750E36">
        <w:t xml:space="preserve"> </w:t>
      </w:r>
    </w:p>
    <w:p w14:paraId="75006758" w14:textId="35F1E300" w:rsidR="00750E36" w:rsidRDefault="00AB7198" w:rsidP="00771D0C">
      <w:pPr>
        <w:pStyle w:val="ListParagraph"/>
        <w:numPr>
          <w:ilvl w:val="0"/>
          <w:numId w:val="12"/>
        </w:numPr>
      </w:pPr>
      <w:hyperlink r:id="rId122" w:history="1">
        <w:r w:rsidR="00750E36" w:rsidRPr="000F0E32">
          <w:rPr>
            <w:rStyle w:val="Hyperlink"/>
          </w:rPr>
          <w:t>https://linuxhint.com/</w:t>
        </w:r>
      </w:hyperlink>
      <w:r w:rsidR="00750E36">
        <w:t xml:space="preserve"> </w:t>
      </w:r>
    </w:p>
    <w:p w14:paraId="1B9E37E4" w14:textId="30D58F96" w:rsidR="00750E36" w:rsidRDefault="00AB7198" w:rsidP="00771D0C">
      <w:pPr>
        <w:pStyle w:val="ListParagraph"/>
        <w:numPr>
          <w:ilvl w:val="0"/>
          <w:numId w:val="12"/>
        </w:numPr>
      </w:pPr>
      <w:hyperlink r:id="rId123" w:history="1">
        <w:r w:rsidR="00750E36" w:rsidRPr="000F0E32">
          <w:rPr>
            <w:rStyle w:val="Hyperlink"/>
          </w:rPr>
          <w:t>https://www.vocal.com/</w:t>
        </w:r>
      </w:hyperlink>
      <w:r w:rsidR="00750E36">
        <w:t xml:space="preserve"> </w:t>
      </w:r>
    </w:p>
    <w:p w14:paraId="0BF24A08" w14:textId="5A338C29" w:rsidR="00750E36" w:rsidRDefault="00AB7198" w:rsidP="00771D0C">
      <w:pPr>
        <w:pStyle w:val="ListParagraph"/>
        <w:numPr>
          <w:ilvl w:val="0"/>
          <w:numId w:val="12"/>
        </w:numPr>
      </w:pPr>
      <w:hyperlink r:id="rId124" w:history="1">
        <w:r w:rsidR="00750E36" w:rsidRPr="000F0E32">
          <w:rPr>
            <w:rStyle w:val="Hyperlink"/>
          </w:rPr>
          <w:t>https://geek-university.com/ccna/</w:t>
        </w:r>
      </w:hyperlink>
      <w:r w:rsidR="00750E36">
        <w:t xml:space="preserve"> </w:t>
      </w:r>
    </w:p>
    <w:p w14:paraId="0694F20A" w14:textId="7BCC6171" w:rsidR="00750E36" w:rsidRPr="005974DC" w:rsidRDefault="00750E36" w:rsidP="00750E36">
      <w:pPr>
        <w:ind w:left="720" w:firstLine="0"/>
      </w:pPr>
    </w:p>
    <w:p w14:paraId="2133533F" w14:textId="77777777" w:rsidR="00505A0E" w:rsidRDefault="00505A0E" w:rsidP="0096785B">
      <w:pPr>
        <w:ind w:firstLine="0"/>
        <w:jc w:val="both"/>
        <w:rPr>
          <w:rFonts w:ascii="Cambria" w:hAnsi="Cambria"/>
          <w:b/>
          <w:bCs/>
          <w:sz w:val="24"/>
          <w:szCs w:val="24"/>
        </w:rPr>
      </w:pPr>
      <w:r>
        <w:br w:type="page"/>
      </w:r>
    </w:p>
    <w:p w14:paraId="6DAFEAFC" w14:textId="77777777" w:rsidR="00F408CD" w:rsidRPr="00F8279B" w:rsidRDefault="00F408CD" w:rsidP="0096785B">
      <w:pPr>
        <w:ind w:firstLine="0"/>
        <w:jc w:val="both"/>
        <w:rPr>
          <w:rFonts w:ascii="Trebuchet MS" w:hAnsi="Trebuchet MS"/>
        </w:rPr>
      </w:pPr>
    </w:p>
    <w:sectPr w:rsidR="00F408CD" w:rsidRPr="00F8279B" w:rsidSect="00EE68DC">
      <w:headerReference w:type="default" r:id="rId125"/>
      <w:footerReference w:type="default" r:id="rId126"/>
      <w:pgSz w:w="12240" w:h="15840"/>
      <w:pgMar w:top="1440" w:right="1080" w:bottom="1440" w:left="108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07706B" w14:textId="77777777" w:rsidR="003D716D" w:rsidRDefault="003D716D" w:rsidP="008A4CF9">
      <w:r>
        <w:separator/>
      </w:r>
    </w:p>
  </w:endnote>
  <w:endnote w:type="continuationSeparator" w:id="0">
    <w:p w14:paraId="0E6EBC2D" w14:textId="77777777" w:rsidR="003D716D" w:rsidRDefault="003D716D"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panose1 w:val="020B0704020202020204"/>
    <w:charset w:val="00"/>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Yu Gothic"/>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Liberation Sans">
    <w:altName w:val="Arial"/>
    <w:charset w:val="00"/>
    <w:family w:val="swiss"/>
    <w:pitch w:val="variable"/>
  </w:font>
  <w:font w:name="Noto Sans CJK SC">
    <w:charset w:val="00"/>
    <w:family w:val="auto"/>
    <w:pitch w:val="variable"/>
  </w:font>
  <w:font w:name="Lohit Devanagari">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Noto Serif CJK SC">
    <w:charset w:val="00"/>
    <w:family w:val="auto"/>
    <w:pitch w:val="variable"/>
  </w:font>
  <w:font w:name="Segoe UI">
    <w:panose1 w:val="020B0502040204020203"/>
    <w:charset w:val="00"/>
    <w:family w:val="swiss"/>
    <w:pitch w:val="variable"/>
    <w:sig w:usb0="E4002EFF" w:usb1="C000E47F" w:usb2="00000009" w:usb3="00000000" w:csb0="000001FF" w:csb1="00000000"/>
  </w:font>
  <w:font w:name="var(--font-din)">
    <w:altName w:val="Times New Roman"/>
    <w:panose1 w:val="00000000000000000000"/>
    <w:charset w:val="00"/>
    <w:family w:val="roman"/>
    <w:notTrueType/>
    <w:pitch w:val="default"/>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E0F27" w14:textId="77777777" w:rsidR="00AB7198" w:rsidRDefault="00AB7198">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AB7198" w14:paraId="19249A60" w14:textId="77777777">
      <w:tc>
        <w:tcPr>
          <w:tcW w:w="3958" w:type="dxa"/>
          <w:tcBorders>
            <w:left w:val="nil"/>
            <w:bottom w:val="nil"/>
            <w:right w:val="nil"/>
          </w:tcBorders>
          <w:shd w:val="clear" w:color="auto" w:fill="auto"/>
        </w:tcPr>
        <w:p w14:paraId="6A07F7D3" w14:textId="77777777" w:rsidR="00AB7198" w:rsidRDefault="00AB7198">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AB7198" w:rsidRDefault="00AB7198">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948076927"/>
            <w:docPartObj>
              <w:docPartGallery w:val="Page Numbers (Top of Page)"/>
              <w:docPartUnique/>
            </w:docPartObj>
          </w:sdtPr>
          <w:sdtContent>
            <w:p w14:paraId="002EA961" w14:textId="1DFB4C29" w:rsidR="00AB7198" w:rsidRDefault="00AB7198">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sidR="00BB03B4">
                <w:rPr>
                  <w:b/>
                  <w:bCs/>
                  <w:noProof/>
                  <w:sz w:val="20"/>
                  <w:szCs w:val="20"/>
                </w:rPr>
                <w:t>5</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sidR="00BB03B4">
                <w:rPr>
                  <w:b/>
                  <w:bCs/>
                  <w:noProof/>
                  <w:sz w:val="20"/>
                  <w:szCs w:val="20"/>
                </w:rPr>
                <w:t>60</w:t>
              </w:r>
              <w:r>
                <w:rPr>
                  <w:b/>
                  <w:bCs/>
                  <w:sz w:val="20"/>
                  <w:szCs w:val="20"/>
                </w:rPr>
                <w:fldChar w:fldCharType="end"/>
              </w:r>
            </w:p>
          </w:sdtContent>
        </w:sdt>
      </w:tc>
    </w:tr>
  </w:tbl>
  <w:p w14:paraId="2C4307D4" w14:textId="77777777" w:rsidR="00AB7198" w:rsidRDefault="00AB7198">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930CB5" w14:textId="77777777" w:rsidR="003D716D" w:rsidRDefault="003D716D" w:rsidP="008A4CF9">
      <w:r>
        <w:separator/>
      </w:r>
    </w:p>
  </w:footnote>
  <w:footnote w:type="continuationSeparator" w:id="0">
    <w:p w14:paraId="68E19D11" w14:textId="77777777" w:rsidR="003D716D" w:rsidRDefault="003D716D"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C8186" w14:textId="77777777" w:rsidR="00AB7198" w:rsidRDefault="00AB7198">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AB7198" w14:paraId="6A670CE4" w14:textId="77777777">
      <w:tc>
        <w:tcPr>
          <w:tcW w:w="6769" w:type="dxa"/>
          <w:tcBorders>
            <w:top w:val="nil"/>
            <w:left w:val="nil"/>
            <w:bottom w:val="nil"/>
            <w:right w:val="nil"/>
          </w:tcBorders>
          <w:shd w:val="clear" w:color="auto" w:fill="auto"/>
        </w:tcPr>
        <w:p w14:paraId="2461AC47" w14:textId="3D46A63B" w:rsidR="00AB7198" w:rsidRDefault="00AB7198" w:rsidP="00E30602">
          <w:pPr>
            <w:pStyle w:val="Header"/>
            <w:ind w:firstLine="0"/>
            <w:rPr>
              <w:rFonts w:ascii="Arial" w:hAnsi="Arial" w:cs="Arial"/>
              <w:sz w:val="20"/>
            </w:rPr>
          </w:pPr>
          <w:r>
            <w:rPr>
              <w:rFonts w:ascii="Arial" w:hAnsi="Arial" w:cs="Arial"/>
              <w:sz w:val="20"/>
            </w:rPr>
            <w:br/>
            <w:t xml:space="preserve">                    SHADOW PROJECT REPORT</w:t>
          </w:r>
        </w:p>
      </w:tc>
      <w:tc>
        <w:tcPr>
          <w:tcW w:w="2806" w:type="dxa"/>
          <w:tcBorders>
            <w:top w:val="nil"/>
            <w:left w:val="nil"/>
            <w:bottom w:val="nil"/>
            <w:right w:val="nil"/>
          </w:tcBorders>
          <w:shd w:val="clear" w:color="auto" w:fill="auto"/>
        </w:tcPr>
        <w:p w14:paraId="521AD4EB" w14:textId="77777777" w:rsidR="00AB7198" w:rsidRDefault="00AB7198">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25"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AB7198" w:rsidRDefault="00AB7198">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28A1"/>
    <w:multiLevelType w:val="hybridMultilevel"/>
    <w:tmpl w:val="157EC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2699C"/>
    <w:multiLevelType w:val="hybridMultilevel"/>
    <w:tmpl w:val="BB3C71F0"/>
    <w:lvl w:ilvl="0" w:tplc="1270D5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3F5474"/>
    <w:multiLevelType w:val="hybridMultilevel"/>
    <w:tmpl w:val="D62A8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86553E"/>
    <w:multiLevelType w:val="hybridMultilevel"/>
    <w:tmpl w:val="3A948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873C1"/>
    <w:multiLevelType w:val="hybridMultilevel"/>
    <w:tmpl w:val="171AC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DB7EF4"/>
    <w:multiLevelType w:val="multilevel"/>
    <w:tmpl w:val="3C260130"/>
    <w:styleLink w:val="WWNum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28608DA"/>
    <w:multiLevelType w:val="multilevel"/>
    <w:tmpl w:val="7E4CAFF0"/>
    <w:styleLink w:val="WWNum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2A103F9"/>
    <w:multiLevelType w:val="hybridMultilevel"/>
    <w:tmpl w:val="59EC4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341588"/>
    <w:multiLevelType w:val="hybridMultilevel"/>
    <w:tmpl w:val="6562BD1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F41F2D"/>
    <w:multiLevelType w:val="multilevel"/>
    <w:tmpl w:val="97D09324"/>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4BF8207C"/>
    <w:multiLevelType w:val="hybridMultilevel"/>
    <w:tmpl w:val="FD401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4C08B3"/>
    <w:multiLevelType w:val="hybridMultilevel"/>
    <w:tmpl w:val="ACACA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C23F50"/>
    <w:multiLevelType w:val="hybridMultilevel"/>
    <w:tmpl w:val="1E5C1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5376710"/>
    <w:multiLevelType w:val="hybridMultilevel"/>
    <w:tmpl w:val="25B4C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116F6C"/>
    <w:multiLevelType w:val="multilevel"/>
    <w:tmpl w:val="8A58D8CE"/>
    <w:styleLink w:val="WWNum3"/>
    <w:lvl w:ilvl="0">
      <w:start w:val="1"/>
      <w:numFmt w:val="lowerLetter"/>
      <w:lvlText w:val="%1"/>
      <w:lvlJc w:val="left"/>
      <w:pPr>
        <w:ind w:left="720" w:hanging="360"/>
      </w:pPr>
    </w:lvl>
    <w:lvl w:ilvl="1">
      <w:start w:val="1"/>
      <w:numFmt w:val="lowerLetter"/>
      <w:lvlText w:val="%1.%2"/>
      <w:lvlJc w:val="left"/>
      <w:pPr>
        <w:ind w:left="786"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5" w15:restartNumberingAfterBreak="0">
    <w:nsid w:val="5799576C"/>
    <w:multiLevelType w:val="multilevel"/>
    <w:tmpl w:val="13502BDA"/>
    <w:styleLink w:val="WWNum2"/>
    <w:lvl w:ilvl="0">
      <w:start w:val="1"/>
      <w:numFmt w:val="lowerLetter"/>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6" w15:restartNumberingAfterBreak="0">
    <w:nsid w:val="59124C4E"/>
    <w:multiLevelType w:val="multilevel"/>
    <w:tmpl w:val="0AF23744"/>
    <w:styleLink w:val="WWNum1"/>
    <w:lvl w:ilvl="0">
      <w:start w:val="1"/>
      <w:numFmt w:val="decimal"/>
      <w:lvlText w:val="%1"/>
      <w:lvlJc w:val="left"/>
      <w:pPr>
        <w:ind w:left="360" w:hanging="360"/>
      </w:pPr>
    </w:lvl>
    <w:lvl w:ilvl="1">
      <w:start w:val="1"/>
      <w:numFmt w:val="decimal"/>
      <w:lvlText w:val="%1.%2"/>
      <w:lvlJc w:val="left"/>
      <w:pPr>
        <w:ind w:left="643"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61AD7042"/>
    <w:multiLevelType w:val="hybridMultilevel"/>
    <w:tmpl w:val="1F9AB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F81DE3"/>
    <w:multiLevelType w:val="hybridMultilevel"/>
    <w:tmpl w:val="8C1C8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3C05E04"/>
    <w:multiLevelType w:val="hybridMultilevel"/>
    <w:tmpl w:val="3280D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3E86250"/>
    <w:multiLevelType w:val="multilevel"/>
    <w:tmpl w:val="DAC68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B820F3"/>
    <w:multiLevelType w:val="multilevel"/>
    <w:tmpl w:val="8D348D18"/>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79E46167"/>
    <w:multiLevelType w:val="multilevel"/>
    <w:tmpl w:val="FB2C59BA"/>
    <w:styleLink w:val="WWNum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7A492681"/>
    <w:multiLevelType w:val="multilevel"/>
    <w:tmpl w:val="FAD4353E"/>
    <w:lvl w:ilvl="0">
      <w:start w:val="1"/>
      <w:numFmt w:val="lowerLetter"/>
      <w:lvlText w:val="%1."/>
      <w:lvlJc w:val="left"/>
      <w:pPr>
        <w:ind w:left="720" w:hanging="360"/>
      </w:pPr>
      <w:rPr>
        <w:rFonts w:hint="default"/>
      </w:rPr>
    </w:lvl>
    <w:lvl w:ilvl="1">
      <w:start w:val="1"/>
      <w:numFmt w:val="lowerLetter"/>
      <w:lvlText w:val="%2."/>
      <w:lvlJc w:val="left"/>
      <w:pPr>
        <w:ind w:left="786"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 w15:restartNumberingAfterBreak="0">
    <w:nsid w:val="7AAA1697"/>
    <w:multiLevelType w:val="hybridMultilevel"/>
    <w:tmpl w:val="0A2A3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FD1780"/>
    <w:multiLevelType w:val="hybridMultilevel"/>
    <w:tmpl w:val="D26E61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3"/>
  </w:num>
  <w:num w:numId="3">
    <w:abstractNumId w:val="10"/>
  </w:num>
  <w:num w:numId="4">
    <w:abstractNumId w:val="19"/>
  </w:num>
  <w:num w:numId="5">
    <w:abstractNumId w:val="18"/>
  </w:num>
  <w:num w:numId="6">
    <w:abstractNumId w:val="4"/>
  </w:num>
  <w:num w:numId="7">
    <w:abstractNumId w:val="12"/>
  </w:num>
  <w:num w:numId="8">
    <w:abstractNumId w:val="25"/>
  </w:num>
  <w:num w:numId="9">
    <w:abstractNumId w:val="17"/>
  </w:num>
  <w:num w:numId="10">
    <w:abstractNumId w:val="3"/>
  </w:num>
  <w:num w:numId="11">
    <w:abstractNumId w:val="13"/>
  </w:num>
  <w:num w:numId="12">
    <w:abstractNumId w:val="1"/>
  </w:num>
  <w:num w:numId="13">
    <w:abstractNumId w:val="0"/>
  </w:num>
  <w:num w:numId="14">
    <w:abstractNumId w:val="7"/>
  </w:num>
  <w:num w:numId="15">
    <w:abstractNumId w:val="2"/>
  </w:num>
  <w:num w:numId="16">
    <w:abstractNumId w:val="11"/>
  </w:num>
  <w:num w:numId="17">
    <w:abstractNumId w:val="24"/>
  </w:num>
  <w:num w:numId="18">
    <w:abstractNumId w:val="20"/>
  </w:num>
  <w:num w:numId="19">
    <w:abstractNumId w:val="16"/>
  </w:num>
  <w:num w:numId="20">
    <w:abstractNumId w:val="15"/>
  </w:num>
  <w:num w:numId="21">
    <w:abstractNumId w:val="14"/>
  </w:num>
  <w:num w:numId="22">
    <w:abstractNumId w:val="21"/>
  </w:num>
  <w:num w:numId="23">
    <w:abstractNumId w:val="6"/>
  </w:num>
  <w:num w:numId="24">
    <w:abstractNumId w:val="5"/>
  </w:num>
  <w:num w:numId="25">
    <w:abstractNumId w:val="22"/>
  </w:num>
  <w:num w:numId="26">
    <w:abstractNumId w:val="9"/>
  </w:num>
  <w:num w:numId="27">
    <w:abstractNumId w:val="16"/>
    <w:lvlOverride w:ilvl="0">
      <w:startOverride w:val="1"/>
    </w:lvlOverride>
  </w:num>
  <w:num w:numId="28">
    <w:abstractNumId w:val="15"/>
    <w:lvlOverride w:ilvl="0">
      <w:startOverride w:val="1"/>
    </w:lvlOverride>
  </w:num>
  <w:num w:numId="29">
    <w:abstractNumId w:val="14"/>
    <w:lvlOverride w:ilvl="0">
      <w:startOverride w:val="1"/>
    </w:lvlOverride>
  </w:num>
  <w:num w:numId="30">
    <w:abstractNumId w:val="21"/>
    <w:lvlOverride w:ilvl="0"/>
  </w:num>
  <w:num w:numId="31">
    <w:abstractNumId w:val="6"/>
    <w:lvlOverride w:ilvl="0"/>
  </w:num>
  <w:num w:numId="32">
    <w:abstractNumId w:val="5"/>
    <w:lvlOverride w:ilvl="0"/>
  </w:num>
  <w:num w:numId="33">
    <w:abstractNumId w:val="22"/>
    <w:lvlOverride w:ilvl="0"/>
  </w:num>
  <w:num w:numId="34">
    <w:abstractNumId w:val="9"/>
    <w:lvlOverride w:ilvl="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raveen Kumar Chaubey">
    <w15:presenceInfo w15:providerId="AD" w15:userId="S-1-5-21-1594105604-433220334-1481692675-114823"/>
  </w15:person>
  <w15:person w15:author="Mahe">
    <w15:presenceInfo w15:providerId="Windows Live" w15:userId="03dad967044f1dfe"/>
  </w15:person>
  <w15:person w15:author="RAGHAVENDRA CS">
    <w15:presenceInfo w15:providerId="AD" w15:userId="S::RAGHAVENDRA.CS@Ltts.com::e6705819-56e0-4f39-b7a2-39dd08f6c1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CF9"/>
    <w:rsid w:val="00006917"/>
    <w:rsid w:val="00026663"/>
    <w:rsid w:val="000424E9"/>
    <w:rsid w:val="00070F82"/>
    <w:rsid w:val="00097D99"/>
    <w:rsid w:val="000A7903"/>
    <w:rsid w:val="000D6E39"/>
    <w:rsid w:val="00107B3B"/>
    <w:rsid w:val="00116683"/>
    <w:rsid w:val="00133205"/>
    <w:rsid w:val="001564DF"/>
    <w:rsid w:val="00162906"/>
    <w:rsid w:val="001A1EB4"/>
    <w:rsid w:val="001A1F2D"/>
    <w:rsid w:val="001D386E"/>
    <w:rsid w:val="001E1A37"/>
    <w:rsid w:val="001F7FE2"/>
    <w:rsid w:val="00212C1F"/>
    <w:rsid w:val="00215276"/>
    <w:rsid w:val="00220C50"/>
    <w:rsid w:val="00223893"/>
    <w:rsid w:val="002337D6"/>
    <w:rsid w:val="00264138"/>
    <w:rsid w:val="0028074F"/>
    <w:rsid w:val="00282EA0"/>
    <w:rsid w:val="002830E2"/>
    <w:rsid w:val="002C11E7"/>
    <w:rsid w:val="002F1CAA"/>
    <w:rsid w:val="003013F4"/>
    <w:rsid w:val="003114AA"/>
    <w:rsid w:val="00347901"/>
    <w:rsid w:val="003D716D"/>
    <w:rsid w:val="003E3064"/>
    <w:rsid w:val="003F4988"/>
    <w:rsid w:val="004032E2"/>
    <w:rsid w:val="0042722C"/>
    <w:rsid w:val="00445F5E"/>
    <w:rsid w:val="0046215C"/>
    <w:rsid w:val="00486F4B"/>
    <w:rsid w:val="004968C3"/>
    <w:rsid w:val="004A5936"/>
    <w:rsid w:val="004B5E5B"/>
    <w:rsid w:val="004F099E"/>
    <w:rsid w:val="00501C1F"/>
    <w:rsid w:val="00505A0E"/>
    <w:rsid w:val="00516F9C"/>
    <w:rsid w:val="005974DC"/>
    <w:rsid w:val="005A28C8"/>
    <w:rsid w:val="005A6CEB"/>
    <w:rsid w:val="005D025B"/>
    <w:rsid w:val="005F1155"/>
    <w:rsid w:val="005F75CB"/>
    <w:rsid w:val="00626783"/>
    <w:rsid w:val="00634732"/>
    <w:rsid w:val="006765EE"/>
    <w:rsid w:val="006878DC"/>
    <w:rsid w:val="00705D57"/>
    <w:rsid w:val="007123A3"/>
    <w:rsid w:val="00713D78"/>
    <w:rsid w:val="00720598"/>
    <w:rsid w:val="007312C3"/>
    <w:rsid w:val="00750E36"/>
    <w:rsid w:val="00771D0C"/>
    <w:rsid w:val="00782B6E"/>
    <w:rsid w:val="007D5F45"/>
    <w:rsid w:val="007D700C"/>
    <w:rsid w:val="007F106D"/>
    <w:rsid w:val="008004AB"/>
    <w:rsid w:val="008309BF"/>
    <w:rsid w:val="0083188E"/>
    <w:rsid w:val="008423F5"/>
    <w:rsid w:val="00851AB2"/>
    <w:rsid w:val="00871A0B"/>
    <w:rsid w:val="00876B18"/>
    <w:rsid w:val="00886E47"/>
    <w:rsid w:val="008A4CF9"/>
    <w:rsid w:val="008D18C2"/>
    <w:rsid w:val="008E6F6E"/>
    <w:rsid w:val="008F02E5"/>
    <w:rsid w:val="0093064A"/>
    <w:rsid w:val="00931971"/>
    <w:rsid w:val="00964E3C"/>
    <w:rsid w:val="0096785B"/>
    <w:rsid w:val="0098096E"/>
    <w:rsid w:val="009A0699"/>
    <w:rsid w:val="009A5FDE"/>
    <w:rsid w:val="009A63D4"/>
    <w:rsid w:val="009C7557"/>
    <w:rsid w:val="009F2F7C"/>
    <w:rsid w:val="009F749C"/>
    <w:rsid w:val="00A035D8"/>
    <w:rsid w:val="00A04CC3"/>
    <w:rsid w:val="00A0680D"/>
    <w:rsid w:val="00A11EDF"/>
    <w:rsid w:val="00A330B1"/>
    <w:rsid w:val="00A5554F"/>
    <w:rsid w:val="00A60D1E"/>
    <w:rsid w:val="00A63A3F"/>
    <w:rsid w:val="00A80C50"/>
    <w:rsid w:val="00AB6AAE"/>
    <w:rsid w:val="00AB7198"/>
    <w:rsid w:val="00AC7934"/>
    <w:rsid w:val="00AE0397"/>
    <w:rsid w:val="00AF56B1"/>
    <w:rsid w:val="00B32A0A"/>
    <w:rsid w:val="00B477C0"/>
    <w:rsid w:val="00B50A5D"/>
    <w:rsid w:val="00B512D7"/>
    <w:rsid w:val="00B66E4C"/>
    <w:rsid w:val="00B86298"/>
    <w:rsid w:val="00B87494"/>
    <w:rsid w:val="00B9554B"/>
    <w:rsid w:val="00BB03B4"/>
    <w:rsid w:val="00BC54B8"/>
    <w:rsid w:val="00BF0A35"/>
    <w:rsid w:val="00BF32A8"/>
    <w:rsid w:val="00BF4449"/>
    <w:rsid w:val="00C15CFB"/>
    <w:rsid w:val="00C522B0"/>
    <w:rsid w:val="00C8143C"/>
    <w:rsid w:val="00C95218"/>
    <w:rsid w:val="00CC4C73"/>
    <w:rsid w:val="00CD7AA7"/>
    <w:rsid w:val="00CE4487"/>
    <w:rsid w:val="00D34022"/>
    <w:rsid w:val="00D51C1F"/>
    <w:rsid w:val="00D979B8"/>
    <w:rsid w:val="00DA23E6"/>
    <w:rsid w:val="00DE67C2"/>
    <w:rsid w:val="00DF4FA5"/>
    <w:rsid w:val="00E0700C"/>
    <w:rsid w:val="00E210BA"/>
    <w:rsid w:val="00E23A7C"/>
    <w:rsid w:val="00E26B8A"/>
    <w:rsid w:val="00E302D7"/>
    <w:rsid w:val="00E30602"/>
    <w:rsid w:val="00E51687"/>
    <w:rsid w:val="00E62F43"/>
    <w:rsid w:val="00E71EC6"/>
    <w:rsid w:val="00E763C2"/>
    <w:rsid w:val="00E7665A"/>
    <w:rsid w:val="00E95C97"/>
    <w:rsid w:val="00EB5B9F"/>
    <w:rsid w:val="00EE093A"/>
    <w:rsid w:val="00EE68DC"/>
    <w:rsid w:val="00F00A98"/>
    <w:rsid w:val="00F06F2F"/>
    <w:rsid w:val="00F13AB2"/>
    <w:rsid w:val="00F233DB"/>
    <w:rsid w:val="00F408CD"/>
    <w:rsid w:val="00F73C4E"/>
    <w:rsid w:val="00F8279B"/>
    <w:rsid w:val="00FC6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0BD2CF88-8886-4906-B298-0369AEAC3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FA2B4D"/>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FA2B4D"/>
    <w:rPr>
      <w:rFonts w:ascii="Cambria" w:eastAsia="Times New Roman" w:hAnsi="Cambria" w:cs="Times New Roman"/>
      <w:i/>
      <w:iCs/>
      <w:color w:val="629DD1"/>
      <w:sz w:val="24"/>
      <w:szCs w:val="24"/>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8A4CF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35074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0F5BA0"/>
    <w:pPr>
      <w:ind w:left="220"/>
    </w:pPr>
    <w:rPr>
      <w:rFonts w:asciiTheme="minorHAnsi" w:hAnsiTheme="minorHAnsi" w:cstheme="minorHAnsi"/>
      <w:smallCaps/>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5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paragraph" w:customStyle="1" w:styleId="Standard">
    <w:name w:val="Standard"/>
    <w:rsid w:val="00E51687"/>
    <w:pPr>
      <w:suppressAutoHyphens/>
      <w:autoSpaceDN w:val="0"/>
      <w:ind w:firstLine="360"/>
      <w:textAlignment w:val="baseline"/>
    </w:pPr>
    <w:rPr>
      <w:sz w:val="22"/>
      <w:szCs w:val="22"/>
      <w:lang w:bidi="en-US"/>
    </w:rPr>
  </w:style>
  <w:style w:type="paragraph" w:styleId="TableofFigures">
    <w:name w:val="table of figures"/>
    <w:basedOn w:val="Normal"/>
    <w:next w:val="Normal"/>
    <w:uiPriority w:val="99"/>
    <w:unhideWhenUsed/>
    <w:rsid w:val="00107B3B"/>
    <w:rPr>
      <w:i/>
      <w:sz w:val="20"/>
    </w:rPr>
  </w:style>
  <w:style w:type="paragraph" w:customStyle="1" w:styleId="TableContents">
    <w:name w:val="Table Contents"/>
    <w:basedOn w:val="Standard"/>
    <w:rsid w:val="00A5554F"/>
    <w:pPr>
      <w:suppressLineNumbers/>
      <w:ind w:firstLine="0"/>
      <w:textAlignment w:val="auto"/>
    </w:pPr>
    <w:rPr>
      <w:rFonts w:ascii="Liberation Serif" w:eastAsia="Noto Serif CJK SC" w:hAnsi="Liberation Serif" w:cs="Lohit Devanagari"/>
      <w:kern w:val="3"/>
      <w:sz w:val="24"/>
      <w:szCs w:val="24"/>
      <w:lang w:val="en-IN" w:eastAsia="zh-CN" w:bidi="hi-IN"/>
    </w:rPr>
  </w:style>
  <w:style w:type="character" w:customStyle="1" w:styleId="Mention2">
    <w:name w:val="Mention2"/>
    <w:basedOn w:val="DefaultParagraphFont"/>
    <w:uiPriority w:val="99"/>
    <w:semiHidden/>
    <w:unhideWhenUsed/>
    <w:rsid w:val="00E95C97"/>
    <w:rPr>
      <w:color w:val="2B579A"/>
      <w:shd w:val="clear" w:color="auto" w:fill="E6E6E6"/>
    </w:rPr>
  </w:style>
  <w:style w:type="paragraph" w:customStyle="1" w:styleId="Textbody">
    <w:name w:val="Text body"/>
    <w:basedOn w:val="Standard"/>
    <w:rsid w:val="001F7FE2"/>
    <w:pPr>
      <w:spacing w:after="140" w:line="276" w:lineRule="auto"/>
      <w:ind w:firstLine="0"/>
    </w:pPr>
    <w:rPr>
      <w:rFonts w:ascii="Liberation Serif" w:eastAsia="Noto Serif CJK SC" w:hAnsi="Liberation Serif" w:cs="Lohit Devanagari"/>
      <w:kern w:val="3"/>
      <w:sz w:val="24"/>
      <w:szCs w:val="24"/>
      <w:lang w:val="en-IN" w:eastAsia="zh-CN" w:bidi="hi-IN"/>
    </w:rPr>
  </w:style>
  <w:style w:type="character" w:customStyle="1" w:styleId="UnresolvedMention2">
    <w:name w:val="Unresolved Mention2"/>
    <w:basedOn w:val="DefaultParagraphFont"/>
    <w:uiPriority w:val="99"/>
    <w:semiHidden/>
    <w:unhideWhenUsed/>
    <w:rsid w:val="00E62F43"/>
    <w:rPr>
      <w:color w:val="605E5C"/>
      <w:shd w:val="clear" w:color="auto" w:fill="E1DFDD"/>
    </w:rPr>
  </w:style>
  <w:style w:type="paragraph" w:customStyle="1" w:styleId="Standarduser">
    <w:name w:val="Standard (user)"/>
    <w:rsid w:val="00AB7198"/>
    <w:pPr>
      <w:suppressAutoHyphens/>
      <w:autoSpaceDN w:val="0"/>
      <w:textAlignment w:val="baseline"/>
    </w:pPr>
    <w:rPr>
      <w:rFonts w:ascii="Liberation Serif" w:eastAsia="Noto Serif CJK SC" w:hAnsi="Liberation Serif" w:cs="Lohit Devanagari"/>
      <w:kern w:val="3"/>
      <w:sz w:val="24"/>
      <w:szCs w:val="24"/>
      <w:lang w:val="en-IN" w:eastAsia="zh-CN" w:bidi="hi-IN"/>
    </w:rPr>
  </w:style>
  <w:style w:type="paragraph" w:customStyle="1" w:styleId="Textbodyuser">
    <w:name w:val="Text body (user)"/>
    <w:basedOn w:val="Standarduser"/>
    <w:rsid w:val="00AB7198"/>
    <w:pPr>
      <w:spacing w:after="140" w:line="276" w:lineRule="auto"/>
    </w:pPr>
  </w:style>
  <w:style w:type="numbering" w:customStyle="1" w:styleId="WWNum1">
    <w:name w:val="WWNum1"/>
    <w:basedOn w:val="NoList"/>
    <w:rsid w:val="00AB7198"/>
    <w:pPr>
      <w:numPr>
        <w:numId w:val="19"/>
      </w:numPr>
    </w:pPr>
  </w:style>
  <w:style w:type="numbering" w:customStyle="1" w:styleId="WWNum2">
    <w:name w:val="WWNum2"/>
    <w:basedOn w:val="NoList"/>
    <w:rsid w:val="00AB7198"/>
    <w:pPr>
      <w:numPr>
        <w:numId w:val="20"/>
      </w:numPr>
    </w:pPr>
  </w:style>
  <w:style w:type="numbering" w:customStyle="1" w:styleId="WWNum3">
    <w:name w:val="WWNum3"/>
    <w:basedOn w:val="NoList"/>
    <w:rsid w:val="00AB7198"/>
    <w:pPr>
      <w:numPr>
        <w:numId w:val="21"/>
      </w:numPr>
    </w:pPr>
  </w:style>
  <w:style w:type="numbering" w:customStyle="1" w:styleId="WWNum4">
    <w:name w:val="WWNum4"/>
    <w:basedOn w:val="NoList"/>
    <w:rsid w:val="00AB7198"/>
    <w:pPr>
      <w:numPr>
        <w:numId w:val="22"/>
      </w:numPr>
    </w:pPr>
  </w:style>
  <w:style w:type="numbering" w:customStyle="1" w:styleId="WWNum5">
    <w:name w:val="WWNum5"/>
    <w:basedOn w:val="NoList"/>
    <w:rsid w:val="00AB7198"/>
    <w:pPr>
      <w:numPr>
        <w:numId w:val="23"/>
      </w:numPr>
    </w:pPr>
  </w:style>
  <w:style w:type="numbering" w:customStyle="1" w:styleId="WWNum6">
    <w:name w:val="WWNum6"/>
    <w:basedOn w:val="NoList"/>
    <w:rsid w:val="00AB7198"/>
    <w:pPr>
      <w:numPr>
        <w:numId w:val="24"/>
      </w:numPr>
    </w:pPr>
  </w:style>
  <w:style w:type="numbering" w:customStyle="1" w:styleId="WWNum7">
    <w:name w:val="WWNum7"/>
    <w:basedOn w:val="NoList"/>
    <w:rsid w:val="00AB7198"/>
    <w:pPr>
      <w:numPr>
        <w:numId w:val="25"/>
      </w:numPr>
    </w:pPr>
  </w:style>
  <w:style w:type="numbering" w:customStyle="1" w:styleId="WWNum8">
    <w:name w:val="WWNum8"/>
    <w:basedOn w:val="NoList"/>
    <w:rsid w:val="00AB7198"/>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74564">
      <w:bodyDiv w:val="1"/>
      <w:marLeft w:val="0"/>
      <w:marRight w:val="0"/>
      <w:marTop w:val="0"/>
      <w:marBottom w:val="0"/>
      <w:divBdr>
        <w:top w:val="none" w:sz="0" w:space="0" w:color="auto"/>
        <w:left w:val="none" w:sz="0" w:space="0" w:color="auto"/>
        <w:bottom w:val="none" w:sz="0" w:space="0" w:color="auto"/>
        <w:right w:val="none" w:sz="0" w:space="0" w:color="auto"/>
      </w:divBdr>
      <w:divsChild>
        <w:div w:id="1441609815">
          <w:marLeft w:val="0"/>
          <w:marRight w:val="0"/>
          <w:marTop w:val="320"/>
          <w:marBottom w:val="0"/>
          <w:divBdr>
            <w:top w:val="none" w:sz="0" w:space="0" w:color="auto"/>
            <w:left w:val="none" w:sz="0" w:space="0" w:color="auto"/>
            <w:bottom w:val="none" w:sz="0" w:space="0" w:color="auto"/>
            <w:right w:val="none" w:sz="0" w:space="0" w:color="auto"/>
          </w:divBdr>
        </w:div>
      </w:divsChild>
    </w:div>
    <w:div w:id="98068948">
      <w:bodyDiv w:val="1"/>
      <w:marLeft w:val="0"/>
      <w:marRight w:val="0"/>
      <w:marTop w:val="0"/>
      <w:marBottom w:val="0"/>
      <w:divBdr>
        <w:top w:val="none" w:sz="0" w:space="0" w:color="auto"/>
        <w:left w:val="none" w:sz="0" w:space="0" w:color="auto"/>
        <w:bottom w:val="none" w:sz="0" w:space="0" w:color="auto"/>
        <w:right w:val="none" w:sz="0" w:space="0" w:color="auto"/>
      </w:divBdr>
      <w:divsChild>
        <w:div w:id="2098941625">
          <w:marLeft w:val="0"/>
          <w:marRight w:val="0"/>
          <w:marTop w:val="283"/>
          <w:marBottom w:val="0"/>
          <w:divBdr>
            <w:top w:val="none" w:sz="0" w:space="0" w:color="auto"/>
            <w:left w:val="none" w:sz="0" w:space="0" w:color="auto"/>
            <w:bottom w:val="none" w:sz="0" w:space="0" w:color="auto"/>
            <w:right w:val="none" w:sz="0" w:space="0" w:color="auto"/>
          </w:divBdr>
        </w:div>
        <w:div w:id="1425498647">
          <w:marLeft w:val="0"/>
          <w:marRight w:val="0"/>
          <w:marTop w:val="283"/>
          <w:marBottom w:val="0"/>
          <w:divBdr>
            <w:top w:val="none" w:sz="0" w:space="0" w:color="auto"/>
            <w:left w:val="none" w:sz="0" w:space="0" w:color="auto"/>
            <w:bottom w:val="none" w:sz="0" w:space="0" w:color="auto"/>
            <w:right w:val="none" w:sz="0" w:space="0" w:color="auto"/>
          </w:divBdr>
        </w:div>
        <w:div w:id="800419077">
          <w:marLeft w:val="0"/>
          <w:marRight w:val="0"/>
          <w:marTop w:val="283"/>
          <w:marBottom w:val="0"/>
          <w:divBdr>
            <w:top w:val="none" w:sz="0" w:space="0" w:color="auto"/>
            <w:left w:val="none" w:sz="0" w:space="0" w:color="auto"/>
            <w:bottom w:val="none" w:sz="0" w:space="0" w:color="auto"/>
            <w:right w:val="none" w:sz="0" w:space="0" w:color="auto"/>
          </w:divBdr>
        </w:div>
        <w:div w:id="885481993">
          <w:marLeft w:val="0"/>
          <w:marRight w:val="0"/>
          <w:marTop w:val="283"/>
          <w:marBottom w:val="0"/>
          <w:divBdr>
            <w:top w:val="none" w:sz="0" w:space="0" w:color="auto"/>
            <w:left w:val="none" w:sz="0" w:space="0" w:color="auto"/>
            <w:bottom w:val="none" w:sz="0" w:space="0" w:color="auto"/>
            <w:right w:val="none" w:sz="0" w:space="0" w:color="auto"/>
          </w:divBdr>
        </w:div>
      </w:divsChild>
    </w:div>
    <w:div w:id="330378891">
      <w:bodyDiv w:val="1"/>
      <w:marLeft w:val="0"/>
      <w:marRight w:val="0"/>
      <w:marTop w:val="0"/>
      <w:marBottom w:val="0"/>
      <w:divBdr>
        <w:top w:val="none" w:sz="0" w:space="0" w:color="auto"/>
        <w:left w:val="none" w:sz="0" w:space="0" w:color="auto"/>
        <w:bottom w:val="none" w:sz="0" w:space="0" w:color="auto"/>
        <w:right w:val="none" w:sz="0" w:space="0" w:color="auto"/>
      </w:divBdr>
    </w:div>
    <w:div w:id="441219312">
      <w:bodyDiv w:val="1"/>
      <w:marLeft w:val="0"/>
      <w:marRight w:val="0"/>
      <w:marTop w:val="0"/>
      <w:marBottom w:val="0"/>
      <w:divBdr>
        <w:top w:val="none" w:sz="0" w:space="0" w:color="auto"/>
        <w:left w:val="none" w:sz="0" w:space="0" w:color="auto"/>
        <w:bottom w:val="none" w:sz="0" w:space="0" w:color="auto"/>
        <w:right w:val="none" w:sz="0" w:space="0" w:color="auto"/>
      </w:divBdr>
    </w:div>
    <w:div w:id="454300749">
      <w:bodyDiv w:val="1"/>
      <w:marLeft w:val="0"/>
      <w:marRight w:val="0"/>
      <w:marTop w:val="0"/>
      <w:marBottom w:val="0"/>
      <w:divBdr>
        <w:top w:val="none" w:sz="0" w:space="0" w:color="auto"/>
        <w:left w:val="none" w:sz="0" w:space="0" w:color="auto"/>
        <w:bottom w:val="none" w:sz="0" w:space="0" w:color="auto"/>
        <w:right w:val="none" w:sz="0" w:space="0" w:color="auto"/>
      </w:divBdr>
    </w:div>
    <w:div w:id="495849818">
      <w:bodyDiv w:val="1"/>
      <w:marLeft w:val="0"/>
      <w:marRight w:val="0"/>
      <w:marTop w:val="0"/>
      <w:marBottom w:val="0"/>
      <w:divBdr>
        <w:top w:val="none" w:sz="0" w:space="0" w:color="auto"/>
        <w:left w:val="none" w:sz="0" w:space="0" w:color="auto"/>
        <w:bottom w:val="none" w:sz="0" w:space="0" w:color="auto"/>
        <w:right w:val="none" w:sz="0" w:space="0" w:color="auto"/>
      </w:divBdr>
    </w:div>
    <w:div w:id="591158329">
      <w:bodyDiv w:val="1"/>
      <w:marLeft w:val="0"/>
      <w:marRight w:val="0"/>
      <w:marTop w:val="0"/>
      <w:marBottom w:val="0"/>
      <w:divBdr>
        <w:top w:val="none" w:sz="0" w:space="0" w:color="auto"/>
        <w:left w:val="none" w:sz="0" w:space="0" w:color="auto"/>
        <w:bottom w:val="none" w:sz="0" w:space="0" w:color="auto"/>
        <w:right w:val="none" w:sz="0" w:space="0" w:color="auto"/>
      </w:divBdr>
    </w:div>
    <w:div w:id="614413063">
      <w:bodyDiv w:val="1"/>
      <w:marLeft w:val="0"/>
      <w:marRight w:val="0"/>
      <w:marTop w:val="0"/>
      <w:marBottom w:val="0"/>
      <w:divBdr>
        <w:top w:val="none" w:sz="0" w:space="0" w:color="auto"/>
        <w:left w:val="none" w:sz="0" w:space="0" w:color="auto"/>
        <w:bottom w:val="none" w:sz="0" w:space="0" w:color="auto"/>
        <w:right w:val="none" w:sz="0" w:space="0" w:color="auto"/>
      </w:divBdr>
    </w:div>
    <w:div w:id="646471749">
      <w:bodyDiv w:val="1"/>
      <w:marLeft w:val="0"/>
      <w:marRight w:val="0"/>
      <w:marTop w:val="0"/>
      <w:marBottom w:val="0"/>
      <w:divBdr>
        <w:top w:val="none" w:sz="0" w:space="0" w:color="auto"/>
        <w:left w:val="none" w:sz="0" w:space="0" w:color="auto"/>
        <w:bottom w:val="none" w:sz="0" w:space="0" w:color="auto"/>
        <w:right w:val="none" w:sz="0" w:space="0" w:color="auto"/>
      </w:divBdr>
      <w:divsChild>
        <w:div w:id="267665707">
          <w:marLeft w:val="720"/>
          <w:marRight w:val="0"/>
          <w:marTop w:val="320"/>
          <w:marBottom w:val="0"/>
          <w:divBdr>
            <w:top w:val="none" w:sz="0" w:space="0" w:color="auto"/>
            <w:left w:val="none" w:sz="0" w:space="0" w:color="auto"/>
            <w:bottom w:val="none" w:sz="0" w:space="0" w:color="auto"/>
            <w:right w:val="none" w:sz="0" w:space="0" w:color="auto"/>
          </w:divBdr>
        </w:div>
        <w:div w:id="407191289">
          <w:marLeft w:val="720"/>
          <w:marRight w:val="0"/>
          <w:marTop w:val="320"/>
          <w:marBottom w:val="0"/>
          <w:divBdr>
            <w:top w:val="none" w:sz="0" w:space="0" w:color="auto"/>
            <w:left w:val="none" w:sz="0" w:space="0" w:color="auto"/>
            <w:bottom w:val="none" w:sz="0" w:space="0" w:color="auto"/>
            <w:right w:val="none" w:sz="0" w:space="0" w:color="auto"/>
          </w:divBdr>
        </w:div>
        <w:div w:id="762534392">
          <w:marLeft w:val="720"/>
          <w:marRight w:val="0"/>
          <w:marTop w:val="320"/>
          <w:marBottom w:val="0"/>
          <w:divBdr>
            <w:top w:val="none" w:sz="0" w:space="0" w:color="auto"/>
            <w:left w:val="none" w:sz="0" w:space="0" w:color="auto"/>
            <w:bottom w:val="none" w:sz="0" w:space="0" w:color="auto"/>
            <w:right w:val="none" w:sz="0" w:space="0" w:color="auto"/>
          </w:divBdr>
        </w:div>
        <w:div w:id="1200626200">
          <w:marLeft w:val="720"/>
          <w:marRight w:val="0"/>
          <w:marTop w:val="320"/>
          <w:marBottom w:val="0"/>
          <w:divBdr>
            <w:top w:val="none" w:sz="0" w:space="0" w:color="auto"/>
            <w:left w:val="none" w:sz="0" w:space="0" w:color="auto"/>
            <w:bottom w:val="none" w:sz="0" w:space="0" w:color="auto"/>
            <w:right w:val="none" w:sz="0" w:space="0" w:color="auto"/>
          </w:divBdr>
        </w:div>
        <w:div w:id="1789007317">
          <w:marLeft w:val="720"/>
          <w:marRight w:val="0"/>
          <w:marTop w:val="320"/>
          <w:marBottom w:val="0"/>
          <w:divBdr>
            <w:top w:val="none" w:sz="0" w:space="0" w:color="auto"/>
            <w:left w:val="none" w:sz="0" w:space="0" w:color="auto"/>
            <w:bottom w:val="none" w:sz="0" w:space="0" w:color="auto"/>
            <w:right w:val="none" w:sz="0" w:space="0" w:color="auto"/>
          </w:divBdr>
        </w:div>
      </w:divsChild>
    </w:div>
    <w:div w:id="652486068">
      <w:bodyDiv w:val="1"/>
      <w:marLeft w:val="0"/>
      <w:marRight w:val="0"/>
      <w:marTop w:val="0"/>
      <w:marBottom w:val="0"/>
      <w:divBdr>
        <w:top w:val="none" w:sz="0" w:space="0" w:color="auto"/>
        <w:left w:val="none" w:sz="0" w:space="0" w:color="auto"/>
        <w:bottom w:val="none" w:sz="0" w:space="0" w:color="auto"/>
        <w:right w:val="none" w:sz="0" w:space="0" w:color="auto"/>
      </w:divBdr>
    </w:div>
    <w:div w:id="722023162">
      <w:bodyDiv w:val="1"/>
      <w:marLeft w:val="0"/>
      <w:marRight w:val="0"/>
      <w:marTop w:val="0"/>
      <w:marBottom w:val="0"/>
      <w:divBdr>
        <w:top w:val="none" w:sz="0" w:space="0" w:color="auto"/>
        <w:left w:val="none" w:sz="0" w:space="0" w:color="auto"/>
        <w:bottom w:val="none" w:sz="0" w:space="0" w:color="auto"/>
        <w:right w:val="none" w:sz="0" w:space="0" w:color="auto"/>
      </w:divBdr>
    </w:div>
    <w:div w:id="748886039">
      <w:bodyDiv w:val="1"/>
      <w:marLeft w:val="0"/>
      <w:marRight w:val="0"/>
      <w:marTop w:val="0"/>
      <w:marBottom w:val="0"/>
      <w:divBdr>
        <w:top w:val="none" w:sz="0" w:space="0" w:color="auto"/>
        <w:left w:val="none" w:sz="0" w:space="0" w:color="auto"/>
        <w:bottom w:val="none" w:sz="0" w:space="0" w:color="auto"/>
        <w:right w:val="none" w:sz="0" w:space="0" w:color="auto"/>
      </w:divBdr>
    </w:div>
    <w:div w:id="782726215">
      <w:bodyDiv w:val="1"/>
      <w:marLeft w:val="0"/>
      <w:marRight w:val="0"/>
      <w:marTop w:val="0"/>
      <w:marBottom w:val="0"/>
      <w:divBdr>
        <w:top w:val="none" w:sz="0" w:space="0" w:color="auto"/>
        <w:left w:val="none" w:sz="0" w:space="0" w:color="auto"/>
        <w:bottom w:val="none" w:sz="0" w:space="0" w:color="auto"/>
        <w:right w:val="none" w:sz="0" w:space="0" w:color="auto"/>
      </w:divBdr>
    </w:div>
    <w:div w:id="794983406">
      <w:bodyDiv w:val="1"/>
      <w:marLeft w:val="0"/>
      <w:marRight w:val="0"/>
      <w:marTop w:val="0"/>
      <w:marBottom w:val="0"/>
      <w:divBdr>
        <w:top w:val="none" w:sz="0" w:space="0" w:color="auto"/>
        <w:left w:val="none" w:sz="0" w:space="0" w:color="auto"/>
        <w:bottom w:val="none" w:sz="0" w:space="0" w:color="auto"/>
        <w:right w:val="none" w:sz="0" w:space="0" w:color="auto"/>
      </w:divBdr>
    </w:div>
    <w:div w:id="905992916">
      <w:bodyDiv w:val="1"/>
      <w:marLeft w:val="0"/>
      <w:marRight w:val="0"/>
      <w:marTop w:val="0"/>
      <w:marBottom w:val="0"/>
      <w:divBdr>
        <w:top w:val="none" w:sz="0" w:space="0" w:color="auto"/>
        <w:left w:val="none" w:sz="0" w:space="0" w:color="auto"/>
        <w:bottom w:val="none" w:sz="0" w:space="0" w:color="auto"/>
        <w:right w:val="none" w:sz="0" w:space="0" w:color="auto"/>
      </w:divBdr>
    </w:div>
    <w:div w:id="906762581">
      <w:bodyDiv w:val="1"/>
      <w:marLeft w:val="0"/>
      <w:marRight w:val="0"/>
      <w:marTop w:val="0"/>
      <w:marBottom w:val="0"/>
      <w:divBdr>
        <w:top w:val="none" w:sz="0" w:space="0" w:color="auto"/>
        <w:left w:val="none" w:sz="0" w:space="0" w:color="auto"/>
        <w:bottom w:val="none" w:sz="0" w:space="0" w:color="auto"/>
        <w:right w:val="none" w:sz="0" w:space="0" w:color="auto"/>
      </w:divBdr>
    </w:div>
    <w:div w:id="1095437088">
      <w:bodyDiv w:val="1"/>
      <w:marLeft w:val="0"/>
      <w:marRight w:val="0"/>
      <w:marTop w:val="0"/>
      <w:marBottom w:val="0"/>
      <w:divBdr>
        <w:top w:val="none" w:sz="0" w:space="0" w:color="auto"/>
        <w:left w:val="none" w:sz="0" w:space="0" w:color="auto"/>
        <w:bottom w:val="none" w:sz="0" w:space="0" w:color="auto"/>
        <w:right w:val="none" w:sz="0" w:space="0" w:color="auto"/>
      </w:divBdr>
    </w:div>
    <w:div w:id="1098721620">
      <w:bodyDiv w:val="1"/>
      <w:marLeft w:val="0"/>
      <w:marRight w:val="0"/>
      <w:marTop w:val="0"/>
      <w:marBottom w:val="0"/>
      <w:divBdr>
        <w:top w:val="none" w:sz="0" w:space="0" w:color="auto"/>
        <w:left w:val="none" w:sz="0" w:space="0" w:color="auto"/>
        <w:bottom w:val="none" w:sz="0" w:space="0" w:color="auto"/>
        <w:right w:val="none" w:sz="0" w:space="0" w:color="auto"/>
      </w:divBdr>
    </w:div>
    <w:div w:id="1134980011">
      <w:bodyDiv w:val="1"/>
      <w:marLeft w:val="0"/>
      <w:marRight w:val="0"/>
      <w:marTop w:val="0"/>
      <w:marBottom w:val="0"/>
      <w:divBdr>
        <w:top w:val="none" w:sz="0" w:space="0" w:color="auto"/>
        <w:left w:val="none" w:sz="0" w:space="0" w:color="auto"/>
        <w:bottom w:val="none" w:sz="0" w:space="0" w:color="auto"/>
        <w:right w:val="none" w:sz="0" w:space="0" w:color="auto"/>
      </w:divBdr>
    </w:div>
    <w:div w:id="1141775542">
      <w:bodyDiv w:val="1"/>
      <w:marLeft w:val="0"/>
      <w:marRight w:val="0"/>
      <w:marTop w:val="0"/>
      <w:marBottom w:val="0"/>
      <w:divBdr>
        <w:top w:val="none" w:sz="0" w:space="0" w:color="auto"/>
        <w:left w:val="none" w:sz="0" w:space="0" w:color="auto"/>
        <w:bottom w:val="none" w:sz="0" w:space="0" w:color="auto"/>
        <w:right w:val="none" w:sz="0" w:space="0" w:color="auto"/>
      </w:divBdr>
    </w:div>
    <w:div w:id="1191338270">
      <w:bodyDiv w:val="1"/>
      <w:marLeft w:val="0"/>
      <w:marRight w:val="0"/>
      <w:marTop w:val="0"/>
      <w:marBottom w:val="0"/>
      <w:divBdr>
        <w:top w:val="none" w:sz="0" w:space="0" w:color="auto"/>
        <w:left w:val="none" w:sz="0" w:space="0" w:color="auto"/>
        <w:bottom w:val="none" w:sz="0" w:space="0" w:color="auto"/>
        <w:right w:val="none" w:sz="0" w:space="0" w:color="auto"/>
      </w:divBdr>
      <w:divsChild>
        <w:div w:id="1031030705">
          <w:marLeft w:val="0"/>
          <w:marRight w:val="0"/>
          <w:marTop w:val="320"/>
          <w:marBottom w:val="0"/>
          <w:divBdr>
            <w:top w:val="none" w:sz="0" w:space="0" w:color="auto"/>
            <w:left w:val="none" w:sz="0" w:space="0" w:color="auto"/>
            <w:bottom w:val="none" w:sz="0" w:space="0" w:color="auto"/>
            <w:right w:val="none" w:sz="0" w:space="0" w:color="auto"/>
          </w:divBdr>
        </w:div>
        <w:div w:id="404647524">
          <w:marLeft w:val="0"/>
          <w:marRight w:val="0"/>
          <w:marTop w:val="320"/>
          <w:marBottom w:val="0"/>
          <w:divBdr>
            <w:top w:val="none" w:sz="0" w:space="0" w:color="auto"/>
            <w:left w:val="none" w:sz="0" w:space="0" w:color="auto"/>
            <w:bottom w:val="none" w:sz="0" w:space="0" w:color="auto"/>
            <w:right w:val="none" w:sz="0" w:space="0" w:color="auto"/>
          </w:divBdr>
        </w:div>
        <w:div w:id="275606265">
          <w:marLeft w:val="0"/>
          <w:marRight w:val="0"/>
          <w:marTop w:val="320"/>
          <w:marBottom w:val="0"/>
          <w:divBdr>
            <w:top w:val="none" w:sz="0" w:space="0" w:color="auto"/>
            <w:left w:val="none" w:sz="0" w:space="0" w:color="auto"/>
            <w:bottom w:val="none" w:sz="0" w:space="0" w:color="auto"/>
            <w:right w:val="none" w:sz="0" w:space="0" w:color="auto"/>
          </w:divBdr>
        </w:div>
        <w:div w:id="1904608108">
          <w:marLeft w:val="0"/>
          <w:marRight w:val="0"/>
          <w:marTop w:val="320"/>
          <w:marBottom w:val="0"/>
          <w:divBdr>
            <w:top w:val="none" w:sz="0" w:space="0" w:color="auto"/>
            <w:left w:val="none" w:sz="0" w:space="0" w:color="auto"/>
            <w:bottom w:val="none" w:sz="0" w:space="0" w:color="auto"/>
            <w:right w:val="none" w:sz="0" w:space="0" w:color="auto"/>
          </w:divBdr>
        </w:div>
      </w:divsChild>
    </w:div>
    <w:div w:id="1220364401">
      <w:bodyDiv w:val="1"/>
      <w:marLeft w:val="0"/>
      <w:marRight w:val="0"/>
      <w:marTop w:val="0"/>
      <w:marBottom w:val="0"/>
      <w:divBdr>
        <w:top w:val="none" w:sz="0" w:space="0" w:color="auto"/>
        <w:left w:val="none" w:sz="0" w:space="0" w:color="auto"/>
        <w:bottom w:val="none" w:sz="0" w:space="0" w:color="auto"/>
        <w:right w:val="none" w:sz="0" w:space="0" w:color="auto"/>
      </w:divBdr>
    </w:div>
    <w:div w:id="1240016100">
      <w:bodyDiv w:val="1"/>
      <w:marLeft w:val="0"/>
      <w:marRight w:val="0"/>
      <w:marTop w:val="0"/>
      <w:marBottom w:val="0"/>
      <w:divBdr>
        <w:top w:val="none" w:sz="0" w:space="0" w:color="auto"/>
        <w:left w:val="none" w:sz="0" w:space="0" w:color="auto"/>
        <w:bottom w:val="none" w:sz="0" w:space="0" w:color="auto"/>
        <w:right w:val="none" w:sz="0" w:space="0" w:color="auto"/>
      </w:divBdr>
    </w:div>
    <w:div w:id="1243494065">
      <w:bodyDiv w:val="1"/>
      <w:marLeft w:val="0"/>
      <w:marRight w:val="0"/>
      <w:marTop w:val="0"/>
      <w:marBottom w:val="0"/>
      <w:divBdr>
        <w:top w:val="none" w:sz="0" w:space="0" w:color="auto"/>
        <w:left w:val="none" w:sz="0" w:space="0" w:color="auto"/>
        <w:bottom w:val="none" w:sz="0" w:space="0" w:color="auto"/>
        <w:right w:val="none" w:sz="0" w:space="0" w:color="auto"/>
      </w:divBdr>
    </w:div>
    <w:div w:id="1270234697">
      <w:bodyDiv w:val="1"/>
      <w:marLeft w:val="0"/>
      <w:marRight w:val="0"/>
      <w:marTop w:val="0"/>
      <w:marBottom w:val="0"/>
      <w:divBdr>
        <w:top w:val="none" w:sz="0" w:space="0" w:color="auto"/>
        <w:left w:val="none" w:sz="0" w:space="0" w:color="auto"/>
        <w:bottom w:val="none" w:sz="0" w:space="0" w:color="auto"/>
        <w:right w:val="none" w:sz="0" w:space="0" w:color="auto"/>
      </w:divBdr>
      <w:divsChild>
        <w:div w:id="1593664742">
          <w:marLeft w:val="-15"/>
          <w:marRight w:val="-15"/>
          <w:marTop w:val="0"/>
          <w:marBottom w:val="0"/>
          <w:divBdr>
            <w:top w:val="none" w:sz="0" w:space="0" w:color="auto"/>
            <w:left w:val="none" w:sz="0" w:space="0" w:color="auto"/>
            <w:bottom w:val="none" w:sz="0" w:space="0" w:color="auto"/>
            <w:right w:val="none" w:sz="0" w:space="0" w:color="auto"/>
          </w:divBdr>
          <w:divsChild>
            <w:div w:id="177886563">
              <w:marLeft w:val="0"/>
              <w:marRight w:val="0"/>
              <w:marTop w:val="0"/>
              <w:marBottom w:val="0"/>
              <w:divBdr>
                <w:top w:val="none" w:sz="0" w:space="0" w:color="auto"/>
                <w:left w:val="none" w:sz="0" w:space="0" w:color="auto"/>
                <w:bottom w:val="none" w:sz="0" w:space="0" w:color="auto"/>
                <w:right w:val="none" w:sz="0" w:space="0" w:color="auto"/>
              </w:divBdr>
              <w:divsChild>
                <w:div w:id="11066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3595">
          <w:marLeft w:val="0"/>
          <w:marRight w:val="0"/>
          <w:marTop w:val="0"/>
          <w:marBottom w:val="0"/>
          <w:divBdr>
            <w:top w:val="none" w:sz="0" w:space="0" w:color="auto"/>
            <w:left w:val="none" w:sz="0" w:space="0" w:color="auto"/>
            <w:bottom w:val="none" w:sz="0" w:space="0" w:color="auto"/>
            <w:right w:val="none" w:sz="0" w:space="0" w:color="auto"/>
          </w:divBdr>
        </w:div>
      </w:divsChild>
    </w:div>
    <w:div w:id="1285379380">
      <w:bodyDiv w:val="1"/>
      <w:marLeft w:val="0"/>
      <w:marRight w:val="0"/>
      <w:marTop w:val="0"/>
      <w:marBottom w:val="0"/>
      <w:divBdr>
        <w:top w:val="none" w:sz="0" w:space="0" w:color="auto"/>
        <w:left w:val="none" w:sz="0" w:space="0" w:color="auto"/>
        <w:bottom w:val="none" w:sz="0" w:space="0" w:color="auto"/>
        <w:right w:val="none" w:sz="0" w:space="0" w:color="auto"/>
      </w:divBdr>
    </w:div>
    <w:div w:id="1322540585">
      <w:bodyDiv w:val="1"/>
      <w:marLeft w:val="0"/>
      <w:marRight w:val="0"/>
      <w:marTop w:val="0"/>
      <w:marBottom w:val="0"/>
      <w:divBdr>
        <w:top w:val="none" w:sz="0" w:space="0" w:color="auto"/>
        <w:left w:val="none" w:sz="0" w:space="0" w:color="auto"/>
        <w:bottom w:val="none" w:sz="0" w:space="0" w:color="auto"/>
        <w:right w:val="none" w:sz="0" w:space="0" w:color="auto"/>
      </w:divBdr>
    </w:div>
    <w:div w:id="1373647883">
      <w:bodyDiv w:val="1"/>
      <w:marLeft w:val="0"/>
      <w:marRight w:val="0"/>
      <w:marTop w:val="0"/>
      <w:marBottom w:val="0"/>
      <w:divBdr>
        <w:top w:val="none" w:sz="0" w:space="0" w:color="auto"/>
        <w:left w:val="none" w:sz="0" w:space="0" w:color="auto"/>
        <w:bottom w:val="none" w:sz="0" w:space="0" w:color="auto"/>
        <w:right w:val="none" w:sz="0" w:space="0" w:color="auto"/>
      </w:divBdr>
    </w:div>
    <w:div w:id="1408922144">
      <w:bodyDiv w:val="1"/>
      <w:marLeft w:val="0"/>
      <w:marRight w:val="0"/>
      <w:marTop w:val="0"/>
      <w:marBottom w:val="0"/>
      <w:divBdr>
        <w:top w:val="none" w:sz="0" w:space="0" w:color="auto"/>
        <w:left w:val="none" w:sz="0" w:space="0" w:color="auto"/>
        <w:bottom w:val="none" w:sz="0" w:space="0" w:color="auto"/>
        <w:right w:val="none" w:sz="0" w:space="0" w:color="auto"/>
      </w:divBdr>
    </w:div>
    <w:div w:id="1430005399">
      <w:bodyDiv w:val="1"/>
      <w:marLeft w:val="0"/>
      <w:marRight w:val="0"/>
      <w:marTop w:val="0"/>
      <w:marBottom w:val="0"/>
      <w:divBdr>
        <w:top w:val="none" w:sz="0" w:space="0" w:color="auto"/>
        <w:left w:val="none" w:sz="0" w:space="0" w:color="auto"/>
        <w:bottom w:val="none" w:sz="0" w:space="0" w:color="auto"/>
        <w:right w:val="none" w:sz="0" w:space="0" w:color="auto"/>
      </w:divBdr>
    </w:div>
    <w:div w:id="1460731979">
      <w:bodyDiv w:val="1"/>
      <w:marLeft w:val="0"/>
      <w:marRight w:val="0"/>
      <w:marTop w:val="0"/>
      <w:marBottom w:val="0"/>
      <w:divBdr>
        <w:top w:val="none" w:sz="0" w:space="0" w:color="auto"/>
        <w:left w:val="none" w:sz="0" w:space="0" w:color="auto"/>
        <w:bottom w:val="none" w:sz="0" w:space="0" w:color="auto"/>
        <w:right w:val="none" w:sz="0" w:space="0" w:color="auto"/>
      </w:divBdr>
      <w:divsChild>
        <w:div w:id="1133669072">
          <w:marLeft w:val="0"/>
          <w:marRight w:val="0"/>
          <w:marTop w:val="320"/>
          <w:marBottom w:val="0"/>
          <w:divBdr>
            <w:top w:val="none" w:sz="0" w:space="0" w:color="auto"/>
            <w:left w:val="none" w:sz="0" w:space="0" w:color="auto"/>
            <w:bottom w:val="none" w:sz="0" w:space="0" w:color="auto"/>
            <w:right w:val="none" w:sz="0" w:space="0" w:color="auto"/>
          </w:divBdr>
        </w:div>
        <w:div w:id="1404452948">
          <w:marLeft w:val="0"/>
          <w:marRight w:val="0"/>
          <w:marTop w:val="320"/>
          <w:marBottom w:val="0"/>
          <w:divBdr>
            <w:top w:val="none" w:sz="0" w:space="0" w:color="auto"/>
            <w:left w:val="none" w:sz="0" w:space="0" w:color="auto"/>
            <w:bottom w:val="none" w:sz="0" w:space="0" w:color="auto"/>
            <w:right w:val="none" w:sz="0" w:space="0" w:color="auto"/>
          </w:divBdr>
        </w:div>
        <w:div w:id="1472281923">
          <w:marLeft w:val="0"/>
          <w:marRight w:val="0"/>
          <w:marTop w:val="320"/>
          <w:marBottom w:val="0"/>
          <w:divBdr>
            <w:top w:val="none" w:sz="0" w:space="0" w:color="auto"/>
            <w:left w:val="none" w:sz="0" w:space="0" w:color="auto"/>
            <w:bottom w:val="none" w:sz="0" w:space="0" w:color="auto"/>
            <w:right w:val="none" w:sz="0" w:space="0" w:color="auto"/>
          </w:divBdr>
        </w:div>
      </w:divsChild>
    </w:div>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 w:id="1507357469">
      <w:bodyDiv w:val="1"/>
      <w:marLeft w:val="0"/>
      <w:marRight w:val="0"/>
      <w:marTop w:val="0"/>
      <w:marBottom w:val="0"/>
      <w:divBdr>
        <w:top w:val="none" w:sz="0" w:space="0" w:color="auto"/>
        <w:left w:val="none" w:sz="0" w:space="0" w:color="auto"/>
        <w:bottom w:val="none" w:sz="0" w:space="0" w:color="auto"/>
        <w:right w:val="none" w:sz="0" w:space="0" w:color="auto"/>
      </w:divBdr>
    </w:div>
    <w:div w:id="1649360040">
      <w:bodyDiv w:val="1"/>
      <w:marLeft w:val="0"/>
      <w:marRight w:val="0"/>
      <w:marTop w:val="0"/>
      <w:marBottom w:val="0"/>
      <w:divBdr>
        <w:top w:val="none" w:sz="0" w:space="0" w:color="auto"/>
        <w:left w:val="none" w:sz="0" w:space="0" w:color="auto"/>
        <w:bottom w:val="none" w:sz="0" w:space="0" w:color="auto"/>
        <w:right w:val="none" w:sz="0" w:space="0" w:color="auto"/>
      </w:divBdr>
    </w:div>
    <w:div w:id="1652752831">
      <w:bodyDiv w:val="1"/>
      <w:marLeft w:val="0"/>
      <w:marRight w:val="0"/>
      <w:marTop w:val="0"/>
      <w:marBottom w:val="0"/>
      <w:divBdr>
        <w:top w:val="none" w:sz="0" w:space="0" w:color="auto"/>
        <w:left w:val="none" w:sz="0" w:space="0" w:color="auto"/>
        <w:bottom w:val="none" w:sz="0" w:space="0" w:color="auto"/>
        <w:right w:val="none" w:sz="0" w:space="0" w:color="auto"/>
      </w:divBdr>
    </w:div>
    <w:div w:id="1755928837">
      <w:bodyDiv w:val="1"/>
      <w:marLeft w:val="0"/>
      <w:marRight w:val="0"/>
      <w:marTop w:val="0"/>
      <w:marBottom w:val="0"/>
      <w:divBdr>
        <w:top w:val="none" w:sz="0" w:space="0" w:color="auto"/>
        <w:left w:val="none" w:sz="0" w:space="0" w:color="auto"/>
        <w:bottom w:val="none" w:sz="0" w:space="0" w:color="auto"/>
        <w:right w:val="none" w:sz="0" w:space="0" w:color="auto"/>
      </w:divBdr>
    </w:div>
    <w:div w:id="1786389434">
      <w:bodyDiv w:val="1"/>
      <w:marLeft w:val="0"/>
      <w:marRight w:val="0"/>
      <w:marTop w:val="0"/>
      <w:marBottom w:val="0"/>
      <w:divBdr>
        <w:top w:val="none" w:sz="0" w:space="0" w:color="auto"/>
        <w:left w:val="none" w:sz="0" w:space="0" w:color="auto"/>
        <w:bottom w:val="none" w:sz="0" w:space="0" w:color="auto"/>
        <w:right w:val="none" w:sz="0" w:space="0" w:color="auto"/>
      </w:divBdr>
    </w:div>
    <w:div w:id="1786458011">
      <w:bodyDiv w:val="1"/>
      <w:marLeft w:val="0"/>
      <w:marRight w:val="0"/>
      <w:marTop w:val="0"/>
      <w:marBottom w:val="0"/>
      <w:divBdr>
        <w:top w:val="none" w:sz="0" w:space="0" w:color="auto"/>
        <w:left w:val="none" w:sz="0" w:space="0" w:color="auto"/>
        <w:bottom w:val="none" w:sz="0" w:space="0" w:color="auto"/>
        <w:right w:val="none" w:sz="0" w:space="0" w:color="auto"/>
      </w:divBdr>
    </w:div>
    <w:div w:id="1803620256">
      <w:bodyDiv w:val="1"/>
      <w:marLeft w:val="0"/>
      <w:marRight w:val="0"/>
      <w:marTop w:val="0"/>
      <w:marBottom w:val="0"/>
      <w:divBdr>
        <w:top w:val="none" w:sz="0" w:space="0" w:color="auto"/>
        <w:left w:val="none" w:sz="0" w:space="0" w:color="auto"/>
        <w:bottom w:val="none" w:sz="0" w:space="0" w:color="auto"/>
        <w:right w:val="none" w:sz="0" w:space="0" w:color="auto"/>
      </w:divBdr>
    </w:div>
    <w:div w:id="1850412432">
      <w:bodyDiv w:val="1"/>
      <w:marLeft w:val="0"/>
      <w:marRight w:val="0"/>
      <w:marTop w:val="0"/>
      <w:marBottom w:val="0"/>
      <w:divBdr>
        <w:top w:val="none" w:sz="0" w:space="0" w:color="auto"/>
        <w:left w:val="none" w:sz="0" w:space="0" w:color="auto"/>
        <w:bottom w:val="none" w:sz="0" w:space="0" w:color="auto"/>
        <w:right w:val="none" w:sz="0" w:space="0" w:color="auto"/>
      </w:divBdr>
    </w:div>
    <w:div w:id="1948731038">
      <w:bodyDiv w:val="1"/>
      <w:marLeft w:val="0"/>
      <w:marRight w:val="0"/>
      <w:marTop w:val="0"/>
      <w:marBottom w:val="0"/>
      <w:divBdr>
        <w:top w:val="none" w:sz="0" w:space="0" w:color="auto"/>
        <w:left w:val="none" w:sz="0" w:space="0" w:color="auto"/>
        <w:bottom w:val="none" w:sz="0" w:space="0" w:color="auto"/>
        <w:right w:val="none" w:sz="0" w:space="0" w:color="auto"/>
      </w:divBdr>
    </w:div>
    <w:div w:id="1953894672">
      <w:bodyDiv w:val="1"/>
      <w:marLeft w:val="0"/>
      <w:marRight w:val="0"/>
      <w:marTop w:val="0"/>
      <w:marBottom w:val="0"/>
      <w:divBdr>
        <w:top w:val="none" w:sz="0" w:space="0" w:color="auto"/>
        <w:left w:val="none" w:sz="0" w:space="0" w:color="auto"/>
        <w:bottom w:val="none" w:sz="0" w:space="0" w:color="auto"/>
        <w:right w:val="none" w:sz="0" w:space="0" w:color="auto"/>
      </w:divBdr>
    </w:div>
    <w:div w:id="1977492456">
      <w:bodyDiv w:val="1"/>
      <w:marLeft w:val="0"/>
      <w:marRight w:val="0"/>
      <w:marTop w:val="0"/>
      <w:marBottom w:val="0"/>
      <w:divBdr>
        <w:top w:val="none" w:sz="0" w:space="0" w:color="auto"/>
        <w:left w:val="none" w:sz="0" w:space="0" w:color="auto"/>
        <w:bottom w:val="none" w:sz="0" w:space="0" w:color="auto"/>
        <w:right w:val="none" w:sz="0" w:space="0" w:color="auto"/>
      </w:divBdr>
    </w:div>
    <w:div w:id="1985040941">
      <w:bodyDiv w:val="1"/>
      <w:marLeft w:val="0"/>
      <w:marRight w:val="0"/>
      <w:marTop w:val="0"/>
      <w:marBottom w:val="0"/>
      <w:divBdr>
        <w:top w:val="none" w:sz="0" w:space="0" w:color="auto"/>
        <w:left w:val="none" w:sz="0" w:space="0" w:color="auto"/>
        <w:bottom w:val="none" w:sz="0" w:space="0" w:color="auto"/>
        <w:right w:val="none" w:sz="0" w:space="0" w:color="auto"/>
      </w:divBdr>
    </w:div>
    <w:div w:id="1995907448">
      <w:bodyDiv w:val="1"/>
      <w:marLeft w:val="0"/>
      <w:marRight w:val="0"/>
      <w:marTop w:val="0"/>
      <w:marBottom w:val="0"/>
      <w:divBdr>
        <w:top w:val="none" w:sz="0" w:space="0" w:color="auto"/>
        <w:left w:val="none" w:sz="0" w:space="0" w:color="auto"/>
        <w:bottom w:val="none" w:sz="0" w:space="0" w:color="auto"/>
        <w:right w:val="none" w:sz="0" w:space="0" w:color="auto"/>
      </w:divBdr>
    </w:div>
    <w:div w:id="2063357718">
      <w:bodyDiv w:val="1"/>
      <w:marLeft w:val="0"/>
      <w:marRight w:val="0"/>
      <w:marTop w:val="0"/>
      <w:marBottom w:val="0"/>
      <w:divBdr>
        <w:top w:val="none" w:sz="0" w:space="0" w:color="auto"/>
        <w:left w:val="none" w:sz="0" w:space="0" w:color="auto"/>
        <w:bottom w:val="none" w:sz="0" w:space="0" w:color="auto"/>
        <w:right w:val="none" w:sz="0" w:space="0" w:color="auto"/>
      </w:divBdr>
    </w:div>
    <w:div w:id="2082948507">
      <w:bodyDiv w:val="1"/>
      <w:marLeft w:val="0"/>
      <w:marRight w:val="0"/>
      <w:marTop w:val="0"/>
      <w:marBottom w:val="0"/>
      <w:divBdr>
        <w:top w:val="none" w:sz="0" w:space="0" w:color="auto"/>
        <w:left w:val="none" w:sz="0" w:space="0" w:color="auto"/>
        <w:bottom w:val="none" w:sz="0" w:space="0" w:color="auto"/>
        <w:right w:val="none" w:sz="0" w:space="0" w:color="auto"/>
      </w:divBdr>
    </w:div>
    <w:div w:id="2110151101">
      <w:bodyDiv w:val="1"/>
      <w:marLeft w:val="0"/>
      <w:marRight w:val="0"/>
      <w:marTop w:val="0"/>
      <w:marBottom w:val="0"/>
      <w:divBdr>
        <w:top w:val="none" w:sz="0" w:space="0" w:color="auto"/>
        <w:left w:val="none" w:sz="0" w:space="0" w:color="auto"/>
        <w:bottom w:val="none" w:sz="0" w:space="0" w:color="auto"/>
        <w:right w:val="none" w:sz="0" w:space="0" w:color="auto"/>
      </w:divBdr>
    </w:div>
    <w:div w:id="2139570996">
      <w:bodyDiv w:val="1"/>
      <w:marLeft w:val="0"/>
      <w:marRight w:val="0"/>
      <w:marTop w:val="0"/>
      <w:marBottom w:val="0"/>
      <w:divBdr>
        <w:top w:val="none" w:sz="0" w:space="0" w:color="auto"/>
        <w:left w:val="none" w:sz="0" w:space="0" w:color="auto"/>
        <w:bottom w:val="none" w:sz="0" w:space="0" w:color="auto"/>
        <w:right w:val="none" w:sz="0" w:space="0" w:color="auto"/>
      </w:divBdr>
      <w:divsChild>
        <w:div w:id="1344042613">
          <w:marLeft w:val="0"/>
          <w:marRight w:val="0"/>
          <w:marTop w:val="283"/>
          <w:marBottom w:val="0"/>
          <w:divBdr>
            <w:top w:val="none" w:sz="0" w:space="0" w:color="auto"/>
            <w:left w:val="none" w:sz="0" w:space="0" w:color="auto"/>
            <w:bottom w:val="none" w:sz="0" w:space="0" w:color="auto"/>
            <w:right w:val="none" w:sz="0" w:space="0" w:color="auto"/>
          </w:divBdr>
        </w:div>
        <w:div w:id="361589754">
          <w:marLeft w:val="0"/>
          <w:marRight w:val="0"/>
          <w:marTop w:val="283"/>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https://en.wikipedia.org/wiki/Telecommunication" TargetMode="External"/><Relationship Id="rId42" Type="http://schemas.openxmlformats.org/officeDocument/2006/relationships/image" Target="media/image15.png"/><Relationship Id="rId47" Type="http://schemas.openxmlformats.org/officeDocument/2006/relationships/hyperlink" Target="https://en.wikipedia.org/wiki/Header_(computing)" TargetMode="External"/><Relationship Id="rId63" Type="http://schemas.openxmlformats.org/officeDocument/2006/relationships/hyperlink" Target="https://en.wikipedia.org/wiki/Advanced_Encryption_Standard" TargetMode="External"/><Relationship Id="rId68" Type="http://schemas.openxmlformats.org/officeDocument/2006/relationships/hyperlink" Target="https://en.wikipedia.org/wiki/Carrier-sense_multiple_access_with_collision_avoidance" TargetMode="External"/><Relationship Id="rId84" Type="http://schemas.openxmlformats.org/officeDocument/2006/relationships/hyperlink" Target="https://en.wikipedia.org/wiki/IP_address" TargetMode="External"/><Relationship Id="rId89" Type="http://schemas.openxmlformats.org/officeDocument/2006/relationships/hyperlink" Target="https://geek-university.com/ccna/dynamic-host-configuration-protocol-dhcp/" TargetMode="External"/><Relationship Id="rId112" Type="http://schemas.openxmlformats.org/officeDocument/2006/relationships/image" Target="media/image44.png"/><Relationship Id="rId16" Type="http://schemas.openxmlformats.org/officeDocument/2006/relationships/image" Target="media/image3.png"/><Relationship Id="rId107" Type="http://schemas.openxmlformats.org/officeDocument/2006/relationships/image" Target="media/image39.png"/><Relationship Id="rId11" Type="http://schemas.openxmlformats.org/officeDocument/2006/relationships/footnotes" Target="footnotes.xml"/><Relationship Id="rId32" Type="http://schemas.openxmlformats.org/officeDocument/2006/relationships/hyperlink" Target="https://www.cnrood.com/en/media/solutions/Wi-Fi_Overview_of_the_802.11_Physical_Layer.pdf" TargetMode="External"/><Relationship Id="rId37" Type="http://schemas.openxmlformats.org/officeDocument/2006/relationships/image" Target="media/image13.jpeg"/><Relationship Id="rId53" Type="http://schemas.openxmlformats.org/officeDocument/2006/relationships/hyperlink" Target="https://en.wikipedia.org/wiki/Data_integrity" TargetMode="External"/><Relationship Id="rId58" Type="http://schemas.openxmlformats.org/officeDocument/2006/relationships/hyperlink" Target="https://www.youtube.com/watch?v=dB3kfXtaugQ" TargetMode="External"/><Relationship Id="rId74" Type="http://schemas.openxmlformats.org/officeDocument/2006/relationships/image" Target="media/image21.png"/><Relationship Id="rId79" Type="http://schemas.openxmlformats.org/officeDocument/2006/relationships/image" Target="media/image24.gif"/><Relationship Id="rId102" Type="http://schemas.openxmlformats.org/officeDocument/2006/relationships/image" Target="media/image34.png"/><Relationship Id="rId123" Type="http://schemas.openxmlformats.org/officeDocument/2006/relationships/hyperlink" Target="https://www.vocal.com/" TargetMode="External"/><Relationship Id="rId128" Type="http://schemas.microsoft.com/office/2011/relationships/people" Target="people.xml"/><Relationship Id="rId5" Type="http://schemas.openxmlformats.org/officeDocument/2006/relationships/customXml" Target="../customXml/item5.xml"/><Relationship Id="rId90" Type="http://schemas.openxmlformats.org/officeDocument/2006/relationships/image" Target="media/image25.png"/><Relationship Id="rId95" Type="http://schemas.openxmlformats.org/officeDocument/2006/relationships/image" Target="media/image27.png"/><Relationship Id="rId22" Type="http://schemas.openxmlformats.org/officeDocument/2006/relationships/hyperlink" Target="https://en.wikipedia.org/wiki/Communication_protocols" TargetMode="External"/><Relationship Id="rId27" Type="http://schemas.openxmlformats.org/officeDocument/2006/relationships/hyperlink" Target="https://searchnetworking.techtarget.com/definition/local-area-network-LAN" TargetMode="External"/><Relationship Id="rId43" Type="http://schemas.openxmlformats.org/officeDocument/2006/relationships/hyperlink" Target="https://en.wikipedia.org/wiki/Federal_Communications_Commission" TargetMode="External"/><Relationship Id="rId48" Type="http://schemas.openxmlformats.org/officeDocument/2006/relationships/hyperlink" Target="https://en.wikipedia.org/wiki/Trailer_(computing)" TargetMode="External"/><Relationship Id="rId64" Type="http://schemas.openxmlformats.org/officeDocument/2006/relationships/hyperlink" Target="https://en.wikipedia.org/wiki/Brute-force_attack" TargetMode="External"/><Relationship Id="rId69" Type="http://schemas.openxmlformats.org/officeDocument/2006/relationships/image" Target="media/image19.png"/><Relationship Id="rId113" Type="http://schemas.openxmlformats.org/officeDocument/2006/relationships/image" Target="media/image45.png"/><Relationship Id="rId118" Type="http://schemas.openxmlformats.org/officeDocument/2006/relationships/hyperlink" Target="https://github.com/99002503/Shadow-Project-" TargetMode="External"/><Relationship Id="rId80" Type="http://schemas.openxmlformats.org/officeDocument/2006/relationships/hyperlink" Target="https://en.wikipedia.org/wiki/Network_protocol" TargetMode="External"/><Relationship Id="rId85" Type="http://schemas.openxmlformats.org/officeDocument/2006/relationships/hyperlink" Target="https://en.wikipedia.org/wiki/Request%E2%80%93response" TargetMode="External"/><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hyperlink" Target="https://www.netspotapp.com/explaining-wifi-standards.html" TargetMode="External"/><Relationship Id="rId38" Type="http://schemas.openxmlformats.org/officeDocument/2006/relationships/hyperlink" Target="https://www.youtube.com/watch?v=PUQMKrtUYz8" TargetMode="External"/><Relationship Id="rId59" Type="http://schemas.openxmlformats.org/officeDocument/2006/relationships/hyperlink" Target="https://www.youtube.com/watch?v=ZeuWpL-7EwY" TargetMode="External"/><Relationship Id="rId103" Type="http://schemas.openxmlformats.org/officeDocument/2006/relationships/image" Target="media/image35.png"/><Relationship Id="rId108" Type="http://schemas.openxmlformats.org/officeDocument/2006/relationships/image" Target="media/image40.png"/><Relationship Id="rId124" Type="http://schemas.openxmlformats.org/officeDocument/2006/relationships/hyperlink" Target="https://geek-university.com/ccna/" TargetMode="External"/><Relationship Id="rId129" Type="http://schemas.openxmlformats.org/officeDocument/2006/relationships/theme" Target="theme/theme1.xml"/><Relationship Id="rId54" Type="http://schemas.openxmlformats.org/officeDocument/2006/relationships/hyperlink" Target="https://en.wikipedia.org/wiki/Initialization_vector" TargetMode="External"/><Relationship Id="rId70" Type="http://schemas.openxmlformats.org/officeDocument/2006/relationships/hyperlink" Target="https://www.youtube.com/watch?v=_oz4WTWRfGs" TargetMode="External"/><Relationship Id="rId75" Type="http://schemas.openxmlformats.org/officeDocument/2006/relationships/hyperlink" Target="https://www.vocal.com/secure-communication/eapol-extensible-authentication-protocol-over-lan/" TargetMode="External"/><Relationship Id="rId91" Type="http://schemas.openxmlformats.org/officeDocument/2006/relationships/hyperlink" Target="https://geek-university.com/ccna/address-resolution-protocol-arp/" TargetMode="External"/><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jpeg"/><Relationship Id="rId28" Type="http://schemas.openxmlformats.org/officeDocument/2006/relationships/hyperlink" Target="https://searchnetworking.techtarget.com/definition/WAN-wide-area-network" TargetMode="External"/><Relationship Id="rId49" Type="http://schemas.openxmlformats.org/officeDocument/2006/relationships/hyperlink" Target="https://en.wikipedia.org/wiki/MAC_service_data_unit" TargetMode="External"/><Relationship Id="rId114" Type="http://schemas.openxmlformats.org/officeDocument/2006/relationships/image" Target="media/image46.png"/><Relationship Id="rId119" Type="http://schemas.openxmlformats.org/officeDocument/2006/relationships/hyperlink" Target="https://www.netmanias.com/en/post/techdocs/5998/dhcp-network-protocol/understanding-the-basic-operations-of-dhcp" TargetMode="External"/><Relationship Id="rId44" Type="http://schemas.openxmlformats.org/officeDocument/2006/relationships/image" Target="media/image16.png"/><Relationship Id="rId60" Type="http://schemas.openxmlformats.org/officeDocument/2006/relationships/hyperlink" Target="https://en.wikipedia.org/wiki/Message_authentication_code" TargetMode="External"/><Relationship Id="rId65" Type="http://schemas.openxmlformats.org/officeDocument/2006/relationships/hyperlink" Target="https://en.wikipedia.org/wiki/Carrier-sense_multiple_access_with_collision_detection" TargetMode="External"/><Relationship Id="rId81" Type="http://schemas.openxmlformats.org/officeDocument/2006/relationships/hyperlink" Target="https://en.wikipedia.org/wiki/Internet_Protocol" TargetMode="External"/><Relationship Id="rId86" Type="http://schemas.openxmlformats.org/officeDocument/2006/relationships/hyperlink" Target="https://en.wikipedia.org/wiki/Internet_service_provider" TargetMode="External"/><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14.jpeg"/><Relationship Id="rId109" Type="http://schemas.openxmlformats.org/officeDocument/2006/relationships/image" Target="media/image41.png"/><Relationship Id="rId34" Type="http://schemas.openxmlformats.org/officeDocument/2006/relationships/image" Target="media/image12.jpeg"/><Relationship Id="rId50" Type="http://schemas.openxmlformats.org/officeDocument/2006/relationships/hyperlink" Target="https://en.wikipedia.org/wiki/MAC_service_data_unit" TargetMode="External"/><Relationship Id="rId55" Type="http://schemas.openxmlformats.org/officeDocument/2006/relationships/hyperlink" Target="https://en.wikipedia.org/wiki/Key_(cryptography)" TargetMode="External"/><Relationship Id="rId76" Type="http://schemas.openxmlformats.org/officeDocument/2006/relationships/image" Target="media/image22.png"/><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hyperlink" Target="https://www.wi-fi.org/" TargetMode="External"/><Relationship Id="rId125" Type="http://schemas.openxmlformats.org/officeDocument/2006/relationships/header" Target="header1.xml"/><Relationship Id="rId7" Type="http://schemas.openxmlformats.org/officeDocument/2006/relationships/numbering" Target="numbering.xml"/><Relationship Id="rId71" Type="http://schemas.openxmlformats.org/officeDocument/2006/relationships/image" Target="media/image20.png"/><Relationship Id="rId92"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cloudflare.com/learning/ddos/glossary/hypertext-transfer-protocol-http/" TargetMode="External"/><Relationship Id="rId40" Type="http://schemas.openxmlformats.org/officeDocument/2006/relationships/hyperlink" Target="https://www.networkcomputing.com/wireless-infrastructure/channel-bonding-wifi-rules-and-regulations" TargetMode="External"/><Relationship Id="rId45" Type="http://schemas.openxmlformats.org/officeDocument/2006/relationships/hyperlink" Target="https://www.wi-fi.org/knowledge-center/faq/what-are-passive-and-active-scanning" TargetMode="External"/><Relationship Id="rId66" Type="http://schemas.openxmlformats.org/officeDocument/2006/relationships/image" Target="media/image17.png"/><Relationship Id="rId87" Type="http://schemas.openxmlformats.org/officeDocument/2006/relationships/hyperlink" Target="https://en.wikipedia.org/wiki/Network_administrator" TargetMode="External"/><Relationship Id="rId110" Type="http://schemas.openxmlformats.org/officeDocument/2006/relationships/image" Target="media/image42.png"/><Relationship Id="rId115" Type="http://schemas.openxmlformats.org/officeDocument/2006/relationships/image" Target="media/image47.png"/><Relationship Id="rId61" Type="http://schemas.openxmlformats.org/officeDocument/2006/relationships/hyperlink" Target="https://en.wikipedia.org/wiki/Temporal_Key_Integrity_Protocol" TargetMode="External"/><Relationship Id="rId82" Type="http://schemas.openxmlformats.org/officeDocument/2006/relationships/hyperlink" Target="https://en.wikipedia.org/wiki/Computer_network" TargetMode="External"/><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hyperlink" Target="https://www.youtube.com/watch?v=MqnzaHsQ90U" TargetMode="External"/><Relationship Id="rId56" Type="http://schemas.openxmlformats.org/officeDocument/2006/relationships/hyperlink" Target="https://en.wikipedia.org/wiki/Stream_cipher" TargetMode="External"/><Relationship Id="rId77" Type="http://schemas.openxmlformats.org/officeDocument/2006/relationships/hyperlink" Target="https://geek-university.com/ccna/internet-control-message-protocol-icmp/" TargetMode="External"/><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footer" Target="footer1.xml"/><Relationship Id="rId8" Type="http://schemas.openxmlformats.org/officeDocument/2006/relationships/styles" Target="styles.xml"/><Relationship Id="rId51" Type="http://schemas.openxmlformats.org/officeDocument/2006/relationships/hyperlink" Target="https://www.extremenetworks.com/extreme-networks-blog/802-11ax-frame-aggregation-enhancements/?aliId=eyJpIjoiTFVRK3Vlamo2S3cyT0I1MCIsInQiOiI1S2M0dVVneFlPUFVHcW1JemhDeFJBPT0ifQ%3D%3D" TargetMode="External"/><Relationship Id="rId72" Type="http://schemas.openxmlformats.org/officeDocument/2006/relationships/hyperlink" Target="https://www.youtube.com/watch?v=mhuXdaRoLzA" TargetMode="External"/><Relationship Id="rId93" Type="http://schemas.openxmlformats.org/officeDocument/2006/relationships/hyperlink" Target="https://searchnetworking.techtarget.com/definition/connection-oriented" TargetMode="External"/><Relationship Id="rId98" Type="http://schemas.openxmlformats.org/officeDocument/2006/relationships/image" Target="media/image30.png"/><Relationship Id="rId121" Type="http://schemas.openxmlformats.org/officeDocument/2006/relationships/hyperlink" Target="https://www.lifewire.com/" TargetMode="External"/><Relationship Id="rId3" Type="http://schemas.openxmlformats.org/officeDocument/2006/relationships/customXml" Target="../customXml/item3.xml"/><Relationship Id="rId25" Type="http://schemas.openxmlformats.org/officeDocument/2006/relationships/hyperlink" Target="https://www.cloudflare.com/learning/ssl/what-is-encryption/" TargetMode="External"/><Relationship Id="rId46" Type="http://schemas.openxmlformats.org/officeDocument/2006/relationships/hyperlink" Target="https://en.wikipedia.org/wiki/Service_data_unit" TargetMode="External"/><Relationship Id="rId67" Type="http://schemas.openxmlformats.org/officeDocument/2006/relationships/image" Target="media/image18.png"/><Relationship Id="rId116" Type="http://schemas.openxmlformats.org/officeDocument/2006/relationships/image" Target="media/image48.png"/><Relationship Id="rId20" Type="http://schemas.openxmlformats.org/officeDocument/2006/relationships/hyperlink" Target="https://en.wikipedia.org/wiki/Conceptual_model" TargetMode="External"/><Relationship Id="rId41" Type="http://schemas.openxmlformats.org/officeDocument/2006/relationships/hyperlink" Target="https://www.sourceonetechnology.com/802-11ac-wireless-channel-bonding-mimo-spatial-streams-and-beamforming/" TargetMode="External"/><Relationship Id="rId62" Type="http://schemas.openxmlformats.org/officeDocument/2006/relationships/hyperlink" Target="https://blog.finjan.com/rijndael-encryption-algorithm/" TargetMode="External"/><Relationship Id="rId83" Type="http://schemas.openxmlformats.org/officeDocument/2006/relationships/hyperlink" Target="https://en.wikipedia.org/wiki/Server_(computing)" TargetMode="External"/><Relationship Id="rId88" Type="http://schemas.openxmlformats.org/officeDocument/2006/relationships/hyperlink" Target="https://en.wikipedia.org/wiki/User_(computing)" TargetMode="External"/><Relationship Id="rId111" Type="http://schemas.openxmlformats.org/officeDocument/2006/relationships/image" Target="media/image43.png"/><Relationship Id="rId15" Type="http://schemas.openxmlformats.org/officeDocument/2006/relationships/hyperlink" Target="https://www.youtube.com/watch?v=MzhiVE6OuQA&amp;t=231s" TargetMode="External"/><Relationship Id="rId36" Type="http://schemas.openxmlformats.org/officeDocument/2006/relationships/hyperlink" Target="https://www.electronics-notes.com/articles/radio/dsss/what-is-direct-sequence-spread-spectrum.php" TargetMode="External"/><Relationship Id="rId57" Type="http://schemas.openxmlformats.org/officeDocument/2006/relationships/hyperlink" Target="https://en.wikipedia.org/wiki/Wired_Equivalent_Privacy" TargetMode="External"/><Relationship Id="rId106" Type="http://schemas.openxmlformats.org/officeDocument/2006/relationships/image" Target="media/image38.png"/><Relationship Id="rId127"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1.jpeg"/><Relationship Id="rId52" Type="http://schemas.openxmlformats.org/officeDocument/2006/relationships/hyperlink" Target="https://en.wikipedia.org/wiki/Confidentiali" TargetMode="External"/><Relationship Id="rId73" Type="http://schemas.openxmlformats.org/officeDocument/2006/relationships/hyperlink" Target="https://www.youtube.com/watch?v=mhuXdaRoLzA" TargetMode="External"/><Relationship Id="rId78" Type="http://schemas.openxmlformats.org/officeDocument/2006/relationships/image" Target="media/image23.jpeg"/><Relationship Id="rId94" Type="http://schemas.openxmlformats.org/officeDocument/2006/relationships/hyperlink" Target="https://whatis.techtarget.com/definition/flow-control" TargetMode="External"/><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hyperlink" Target="https://linuxhint.com/" TargetMode="Externa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5.xml><?xml version="1.0" encoding="utf-8"?>
<ds:datastoreItem xmlns:ds="http://schemas.openxmlformats.org/officeDocument/2006/customXml" ds:itemID="{AD2D6F7B-C4A5-4345-9963-2817E2C4FFAB}">
  <ds:schemaRefs>
    <ds:schemaRef ds:uri="http://schemas.openxmlformats.org/officeDocument/2006/bibliography"/>
  </ds:schemaRefs>
</ds:datastoreItem>
</file>

<file path=customXml/itemProps6.xml><?xml version="1.0" encoding="utf-8"?>
<ds:datastoreItem xmlns:ds="http://schemas.openxmlformats.org/officeDocument/2006/customXml" ds:itemID="{5EE9C516-216B-4EAA-AD3D-0470C8953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1</Pages>
  <Words>13435</Words>
  <Characters>76583</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Praveen Kumar Chaubey</cp:lastModifiedBy>
  <cp:revision>13</cp:revision>
  <cp:lastPrinted>2014-03-29T07:34:00Z</cp:lastPrinted>
  <dcterms:created xsi:type="dcterms:W3CDTF">2020-12-17T10:38:00Z</dcterms:created>
  <dcterms:modified xsi:type="dcterms:W3CDTF">2020-12-22T13:19:00Z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